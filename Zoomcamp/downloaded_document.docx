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spacing w:after="200" w:line="276" w:lineRule="auto"/>
        <w:ind w:left="0" w:right="0" w:firstLine="0"/>
        <w:rPr>
          <w:rFonts w:ascii="Fira Code" w:cs="Fira Code" w:eastAsia="Fira Code" w:hAnsi="Fira Code"/>
        </w:rPr>
      </w:pPr>
      <w:r w:rsidDel="00000000" w:rsidR="00000000" w:rsidRPr="00000000">
        <w:rPr>
          <w:rFonts w:ascii="Fira Code" w:cs="Fira Code" w:eastAsia="Fira Code" w:hAnsi="Fira Code"/>
          <w:sz w:val="24"/>
          <w:szCs w:val="24"/>
          <w:rtl w:val="0"/>
        </w:rPr>
        <w:t xml:space="preserve">T</w:t>
      </w:r>
      <w:r w:rsidDel="00000000" w:rsidR="00000000" w:rsidRPr="00000000">
        <w:rPr>
          <w:rFonts w:ascii="Fira Code" w:cs="Fira Code" w:eastAsia="Fira Code" w:hAnsi="Fira Code"/>
          <w:sz w:val="24"/>
          <w:szCs w:val="24"/>
          <w:rtl w:val="0"/>
        </w:rPr>
        <w:t xml:space="preserve">h</w:t>
      </w:r>
      <w:r w:rsidDel="00000000" w:rsidR="00000000" w:rsidRPr="00000000">
        <w:rPr>
          <w:rFonts w:ascii="Fira Code" w:cs="Fira Code" w:eastAsia="Fira Code" w:hAnsi="Fira Code"/>
          <w:sz w:val="24"/>
          <w:szCs w:val="24"/>
          <w:rtl w:val="0"/>
        </w:rPr>
        <w:t xml:space="preserve">e </w:t>
      </w:r>
      <w:r w:rsidDel="00000000" w:rsidR="00000000" w:rsidRPr="00000000">
        <w:rPr>
          <w:rFonts w:ascii="Fira Code" w:cs="Fira Code" w:eastAsia="Fira Code" w:hAnsi="Fira Code"/>
          <w:rtl w:val="0"/>
        </w:rPr>
        <w:t xml:space="preserve">p</w:t>
      </w:r>
      <w:r w:rsidDel="00000000" w:rsidR="00000000" w:rsidRPr="00000000">
        <w:rPr>
          <w:rFonts w:ascii="Fira Code" w:cs="Fira Code" w:eastAsia="Fira Code" w:hAnsi="Fira Code"/>
          <w:sz w:val="24"/>
          <w:szCs w:val="24"/>
          <w:rtl w:val="0"/>
        </w:rPr>
        <w:t xml:space="preserve">urpose of this document is to capture frequently ask</w:t>
      </w:r>
      <w:r w:rsidDel="00000000" w:rsidR="00000000" w:rsidRPr="00000000">
        <w:rPr>
          <w:rFonts w:ascii="Fira Code" w:cs="Fira Code" w:eastAsia="Fira Code" w:hAnsi="Fira Code"/>
          <w:rtl w:val="0"/>
        </w:rPr>
        <w:t xml:space="preserve">e</w:t>
      </w:r>
      <w:r w:rsidDel="00000000" w:rsidR="00000000" w:rsidRPr="00000000">
        <w:rPr>
          <w:rFonts w:ascii="Fira Code" w:cs="Fira Code" w:eastAsia="Fira Code" w:hAnsi="Fira Code"/>
          <w:sz w:val="24"/>
          <w:szCs w:val="24"/>
          <w:rtl w:val="0"/>
        </w:rPr>
        <w:t xml:space="preserve">d technical questions</w:t>
      </w:r>
      <w:r w:rsidDel="00000000" w:rsidR="00000000" w:rsidRPr="00000000">
        <w:rPr>
          <w:rtl w:val="0"/>
        </w:rPr>
      </w:r>
    </w:p>
    <w:p w:rsidR="00000000" w:rsidDel="00000000" w:rsidP="00000000" w:rsidRDefault="00000000" w:rsidRPr="00000000" w14:paraId="00000002">
      <w:pPr>
        <w:pStyle w:val="Heading1"/>
        <w:ind w:left="0" w:firstLine="0"/>
        <w:rPr>
          <w:rFonts w:ascii="Fira Code" w:cs="Fira Code" w:eastAsia="Fira Code" w:hAnsi="Fira Code"/>
        </w:rPr>
      </w:pPr>
      <w:bookmarkStart w:colFirst="0" w:colLast="0" w:name="_o29af0z8xx88" w:id="0"/>
      <w:bookmarkEnd w:id="0"/>
      <w:r w:rsidDel="00000000" w:rsidR="00000000" w:rsidRPr="00000000">
        <w:rPr>
          <w:rFonts w:ascii="Fira Code" w:cs="Fira Code" w:eastAsia="Fira Code" w:hAnsi="Fira Code"/>
          <w:rtl w:val="0"/>
        </w:rPr>
        <w:t xml:space="preserve">General course-related questions</w:t>
      </w:r>
    </w:p>
    <w:p w:rsidR="00000000" w:rsidDel="00000000" w:rsidP="00000000" w:rsidRDefault="00000000" w:rsidRPr="00000000" w14:paraId="00000003">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76" w:lineRule="auto"/>
        <w:ind w:left="0" w:right="0" w:firstLine="0"/>
        <w:rPr>
          <w:rFonts w:ascii="Fira Code" w:cs="Fira Code" w:eastAsia="Fira Code" w:hAnsi="Fira Code"/>
        </w:rPr>
      </w:pPr>
      <w:bookmarkStart w:colFirst="0" w:colLast="0" w:name="_rcxirqvb31xm" w:id="1"/>
      <w:bookmarkEnd w:id="1"/>
      <w:r w:rsidDel="00000000" w:rsidR="00000000" w:rsidRPr="00000000">
        <w:rPr>
          <w:rFonts w:ascii="Fira Code" w:cs="Fira Code" w:eastAsia="Fira Code" w:hAnsi="Fira Code"/>
          <w:sz w:val="34"/>
          <w:szCs w:val="34"/>
          <w:rtl w:val="0"/>
        </w:rPr>
        <w:t xml:space="preserve">Course - </w:t>
      </w:r>
      <w:r w:rsidDel="00000000" w:rsidR="00000000" w:rsidRPr="00000000">
        <w:rPr>
          <w:rFonts w:ascii="Fira Code" w:cs="Fira Code" w:eastAsia="Fira Code" w:hAnsi="Fira Code"/>
          <w:sz w:val="34"/>
          <w:szCs w:val="34"/>
          <w:rtl w:val="0"/>
        </w:rPr>
        <w:t xml:space="preserve">When will the course start</w:t>
      </w:r>
      <w:r w:rsidDel="00000000" w:rsidR="00000000" w:rsidRPr="00000000">
        <w:rPr>
          <w:rFonts w:ascii="Fira Code" w:cs="Fira Code" w:eastAsia="Fira Code" w:hAnsi="Fira Code"/>
          <w:sz w:val="34"/>
          <w:szCs w:val="34"/>
          <w:rtl w:val="0"/>
        </w:rPr>
        <w:t xml:space="preserve">？</w:t>
      </w:r>
      <w:r w:rsidDel="00000000" w:rsidR="00000000" w:rsidRPr="00000000">
        <w:rPr>
          <w:rtl w:val="0"/>
        </w:rPr>
      </w:r>
    </w:p>
    <w:p w:rsidR="00000000" w:rsidDel="00000000" w:rsidP="00000000" w:rsidRDefault="00000000" w:rsidRPr="00000000" w14:paraId="00000004">
      <w:pPr>
        <w:rPr>
          <w:rFonts w:ascii="Fira Code" w:cs="Fira Code" w:eastAsia="Fira Code" w:hAnsi="Fira Code"/>
          <w:sz w:val="24"/>
          <w:szCs w:val="24"/>
        </w:rPr>
      </w:pPr>
      <w:r w:rsidDel="00000000" w:rsidR="00000000" w:rsidRPr="00000000">
        <w:rPr>
          <w:rFonts w:ascii="Fira Code" w:cs="Fira Code" w:eastAsia="Fira Code" w:hAnsi="Fira Code"/>
          <w:rtl w:val="0"/>
        </w:rPr>
        <w:t xml:space="preserve">The next cohort starts in</w:t>
      </w:r>
      <w:r w:rsidDel="00000000" w:rsidR="00000000" w:rsidRPr="00000000">
        <w:rPr>
          <w:rFonts w:ascii="Fira Code" w:cs="Fira Code" w:eastAsia="Fira Code" w:hAnsi="Fira Code"/>
          <w:sz w:val="24"/>
          <w:szCs w:val="24"/>
          <w:rtl w:val="0"/>
        </w:rPr>
        <w:t xml:space="preserve"> Jan 202</w:t>
      </w:r>
      <w:r w:rsidDel="00000000" w:rsidR="00000000" w:rsidRPr="00000000">
        <w:rPr>
          <w:rFonts w:ascii="Fira Code" w:cs="Fira Code" w:eastAsia="Fira Code" w:hAnsi="Fira Code"/>
          <w:rtl w:val="0"/>
        </w:rPr>
        <w:t xml:space="preserve">5. More info at </w:t>
      </w:r>
      <w:hyperlink r:id="rId7">
        <w:r w:rsidDel="00000000" w:rsidR="00000000" w:rsidRPr="00000000">
          <w:rPr>
            <w:rFonts w:ascii="Fira Code" w:cs="Fira Code" w:eastAsia="Fira Code" w:hAnsi="Fira Code"/>
            <w:color w:val="1155cc"/>
            <w:u w:val="single"/>
            <w:rtl w:val="0"/>
          </w:rPr>
          <w:t xml:space="preserve">DTC Article</w:t>
        </w:r>
      </w:hyperlink>
      <w:r w:rsidDel="00000000" w:rsidR="00000000" w:rsidRPr="00000000">
        <w:rPr>
          <w:rFonts w:ascii="Fira Code" w:cs="Fira Code" w:eastAsia="Fira Code" w:hAnsi="Fira Code"/>
          <w:rtl w:val="0"/>
        </w:rPr>
        <w:t xml:space="preserve">.</w:t>
      </w:r>
      <w:r w:rsidDel="00000000" w:rsidR="00000000" w:rsidRPr="00000000">
        <w:rPr>
          <w:rtl w:val="0"/>
        </w:rPr>
      </w:r>
    </w:p>
    <w:p w:rsidR="00000000" w:rsidDel="00000000" w:rsidP="00000000" w:rsidRDefault="00000000" w:rsidRPr="00000000" w14:paraId="00000005">
      <w:pPr>
        <w:numPr>
          <w:ilvl w:val="0"/>
          <w:numId w:val="16"/>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Register before</w:t>
      </w:r>
      <w:r w:rsidDel="00000000" w:rsidR="00000000" w:rsidRPr="00000000">
        <w:rPr>
          <w:rFonts w:ascii="Fira Code" w:cs="Fira Code" w:eastAsia="Fira Code" w:hAnsi="Fira Code"/>
          <w:sz w:val="24"/>
          <w:szCs w:val="24"/>
          <w:rtl w:val="0"/>
        </w:rPr>
        <w:t xml:space="preserve"> the course starts using this </w:t>
      </w:r>
      <w:hyperlink r:id="rId8">
        <w:r w:rsidDel="00000000" w:rsidR="00000000" w:rsidRPr="00000000">
          <w:rPr>
            <w:rFonts w:ascii="Fira Code" w:cs="Fira Code" w:eastAsia="Fira Code" w:hAnsi="Fira Code"/>
            <w:color w:val="1155cc"/>
            <w:sz w:val="24"/>
            <w:szCs w:val="24"/>
            <w:u w:val="single"/>
            <w:rtl w:val="0"/>
          </w:rPr>
          <w:t xml:space="preserve">link</w:t>
        </w:r>
      </w:hyperlink>
      <w:r w:rsidDel="00000000" w:rsidR="00000000" w:rsidRPr="00000000">
        <w:rPr>
          <w:rFonts w:ascii="Fira Code" w:cs="Fira Code" w:eastAsia="Fira Code" w:hAnsi="Fira Code"/>
          <w:sz w:val="24"/>
          <w:szCs w:val="24"/>
          <w:rtl w:val="0"/>
        </w:rPr>
        <w:t xml:space="preserve">.</w:t>
      </w:r>
      <w:r w:rsidDel="00000000" w:rsidR="00000000" w:rsidRPr="00000000">
        <w:rPr>
          <w:rtl w:val="0"/>
        </w:rPr>
      </w:r>
    </w:p>
    <w:p w:rsidR="00000000" w:rsidDel="00000000" w:rsidP="00000000" w:rsidRDefault="00000000" w:rsidRPr="00000000" w14:paraId="00000006">
      <w:pPr>
        <w:numPr>
          <w:ilvl w:val="0"/>
          <w:numId w:val="16"/>
        </w:numPr>
        <w:spacing w:after="0"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Join the </w:t>
      </w:r>
      <w:hyperlink r:id="rId9">
        <w:r w:rsidDel="00000000" w:rsidR="00000000" w:rsidRPr="00000000">
          <w:rPr>
            <w:rFonts w:ascii="Fira Code" w:cs="Fira Code" w:eastAsia="Fira Code" w:hAnsi="Fira Code"/>
            <w:color w:val="1155cc"/>
            <w:sz w:val="24"/>
            <w:szCs w:val="24"/>
            <w:u w:val="single"/>
            <w:rtl w:val="0"/>
          </w:rPr>
          <w:t xml:space="preserve">course Telegram channel with announcements</w:t>
        </w:r>
      </w:hyperlink>
      <w:r w:rsidDel="00000000" w:rsidR="00000000" w:rsidRPr="00000000">
        <w:rPr>
          <w:rFonts w:ascii="Fira Code" w:cs="Fira Code" w:eastAsia="Fira Code" w:hAnsi="Fira Code"/>
          <w:sz w:val="24"/>
          <w:szCs w:val="24"/>
          <w:rtl w:val="0"/>
        </w:rPr>
        <w:t xml:space="preserve">.</w:t>
      </w:r>
      <w:r w:rsidDel="00000000" w:rsidR="00000000" w:rsidRPr="00000000">
        <w:rPr>
          <w:rtl w:val="0"/>
        </w:rPr>
      </w:r>
    </w:p>
    <w:p w:rsidR="00000000" w:rsidDel="00000000" w:rsidP="00000000" w:rsidRDefault="00000000" w:rsidRPr="00000000" w14:paraId="00000007">
      <w:pPr>
        <w:numPr>
          <w:ilvl w:val="0"/>
          <w:numId w:val="16"/>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Don’t forget to register in </w:t>
      </w:r>
      <w:hyperlink r:id="rId10">
        <w:r w:rsidDel="00000000" w:rsidR="00000000" w:rsidRPr="00000000">
          <w:rPr>
            <w:rFonts w:ascii="Fira Code" w:cs="Fira Code" w:eastAsia="Fira Code" w:hAnsi="Fira Code"/>
            <w:color w:val="1155cc"/>
            <w:sz w:val="24"/>
            <w:szCs w:val="24"/>
            <w:u w:val="single"/>
            <w:rtl w:val="0"/>
          </w:rPr>
          <w:t xml:space="preserve">DataTalks.Club's Slack</w:t>
        </w:r>
      </w:hyperlink>
      <w:r w:rsidDel="00000000" w:rsidR="00000000" w:rsidRPr="00000000">
        <w:rPr>
          <w:rFonts w:ascii="Fira Code" w:cs="Fira Code" w:eastAsia="Fira Code" w:hAnsi="Fira Code"/>
          <w:sz w:val="24"/>
          <w:szCs w:val="24"/>
          <w:rtl w:val="0"/>
        </w:rPr>
        <w:t xml:space="preserve"> and join the channel.</w:t>
      </w:r>
      <w:r w:rsidDel="00000000" w:rsidR="00000000" w:rsidRPr="00000000">
        <w:rPr>
          <w:rtl w:val="0"/>
        </w:rPr>
      </w:r>
    </w:p>
    <w:p w:rsidR="00000000" w:rsidDel="00000000" w:rsidP="00000000" w:rsidRDefault="00000000" w:rsidRPr="00000000" w14:paraId="00000008">
      <w:pPr>
        <w:pStyle w:val="Heading2"/>
        <w:spacing w:after="200" w:lineRule="auto"/>
        <w:rPr>
          <w:rFonts w:ascii="Fira Code" w:cs="Fira Code" w:eastAsia="Fira Code" w:hAnsi="Fira Code"/>
          <w:sz w:val="34"/>
          <w:szCs w:val="34"/>
        </w:rPr>
      </w:pPr>
      <w:bookmarkStart w:colFirst="0" w:colLast="0" w:name="_4abhtcfdomq6" w:id="2"/>
      <w:bookmarkEnd w:id="2"/>
      <w:r w:rsidDel="00000000" w:rsidR="00000000" w:rsidRPr="00000000">
        <w:rPr>
          <w:rFonts w:ascii="Fira Code" w:cs="Fira Code" w:eastAsia="Fira Code" w:hAnsi="Fira Code"/>
          <w:sz w:val="34"/>
          <w:szCs w:val="34"/>
          <w:rtl w:val="0"/>
        </w:rPr>
        <w:t xml:space="preserve">Course - What are the prerequisites for this course? </w:t>
      </w:r>
    </w:p>
    <w:p w:rsidR="00000000" w:rsidDel="00000000" w:rsidP="00000000" w:rsidRDefault="00000000" w:rsidRPr="00000000" w14:paraId="00000009">
      <w:pPr>
        <w:rPr>
          <w:rFonts w:ascii="Fira Code" w:cs="Fira Code" w:eastAsia="Fira Code" w:hAnsi="Fira Code"/>
        </w:rPr>
      </w:pPr>
      <w:r w:rsidDel="00000000" w:rsidR="00000000" w:rsidRPr="00000000">
        <w:rPr>
          <w:rFonts w:ascii="Fira Code" w:cs="Fira Code" w:eastAsia="Fira Code" w:hAnsi="Fira Code"/>
          <w:rtl w:val="0"/>
        </w:rPr>
        <w:t xml:space="preserve">GitHub - </w:t>
      </w:r>
      <w:hyperlink r:id="rId11">
        <w:r w:rsidDel="00000000" w:rsidR="00000000" w:rsidRPr="00000000">
          <w:rPr>
            <w:rFonts w:ascii="Fira Code" w:cs="Fira Code" w:eastAsia="Fira Code" w:hAnsi="Fira Code"/>
            <w:color w:val="1155cc"/>
            <w:u w:val="single"/>
            <w:rtl w:val="0"/>
          </w:rPr>
          <w:t xml:space="preserve">See DE-zoomcamp  prerequisites</w:t>
        </w:r>
      </w:hyperlink>
      <w:r w:rsidDel="00000000" w:rsidR="00000000" w:rsidRPr="00000000">
        <w:rPr>
          <w:rtl w:val="0"/>
        </w:rPr>
      </w:r>
    </w:p>
    <w:p w:rsidR="00000000" w:rsidDel="00000000" w:rsidP="00000000" w:rsidRDefault="00000000" w:rsidRPr="00000000" w14:paraId="0000000A">
      <w:pPr>
        <w:pStyle w:val="Heading2"/>
        <w:rPr>
          <w:rFonts w:ascii="Fira Code" w:cs="Fira Code" w:eastAsia="Fira Code" w:hAnsi="Fira Code"/>
          <w:sz w:val="34"/>
          <w:szCs w:val="34"/>
          <w:vertAlign w:val="superscript"/>
        </w:rPr>
      </w:pPr>
      <w:bookmarkStart w:colFirst="0" w:colLast="0" w:name="_nzkrfu8i47s2" w:id="3"/>
      <w:bookmarkEnd w:id="3"/>
      <w:r w:rsidDel="00000000" w:rsidR="00000000" w:rsidRPr="00000000">
        <w:rPr>
          <w:rFonts w:ascii="Fira Code" w:cs="Fira Code" w:eastAsia="Fira Code" w:hAnsi="Fira Code"/>
          <w:sz w:val="34"/>
          <w:szCs w:val="34"/>
          <w:rtl w:val="0"/>
        </w:rPr>
        <w:t xml:space="preserve">Course - Can I still join the course after the start date?</w:t>
      </w:r>
      <w:r w:rsidDel="00000000" w:rsidR="00000000" w:rsidRPr="00000000">
        <w:rPr>
          <w:rtl w:val="0"/>
        </w:rPr>
      </w:r>
    </w:p>
    <w:p w:rsidR="00000000" w:rsidDel="00000000" w:rsidP="00000000" w:rsidRDefault="00000000" w:rsidRPr="00000000" w14:paraId="0000000B">
      <w:pPr>
        <w:rPr>
          <w:rFonts w:ascii="Fira Code" w:cs="Fira Code" w:eastAsia="Fira Code" w:hAnsi="Fira Code"/>
        </w:rPr>
      </w:pPr>
      <w:r w:rsidDel="00000000" w:rsidR="00000000" w:rsidRPr="00000000">
        <w:rPr>
          <w:rFonts w:ascii="Fira Code" w:cs="Fira Code" w:eastAsia="Fira Code" w:hAnsi="Fira Code"/>
          <w:rtl w:val="0"/>
        </w:rPr>
        <w:t xml:space="preserve">Yes, even if you don't register, you're still eligible to submit the homeworks. </w:t>
      </w:r>
    </w:p>
    <w:p w:rsidR="00000000" w:rsidDel="00000000" w:rsidP="00000000" w:rsidRDefault="00000000" w:rsidRPr="00000000" w14:paraId="0000000C">
      <w:pPr>
        <w:rPr>
          <w:rFonts w:ascii="Fira Code" w:cs="Fira Code" w:eastAsia="Fira Code" w:hAnsi="Fira Code"/>
        </w:rPr>
      </w:pPr>
      <w:r w:rsidDel="00000000" w:rsidR="00000000" w:rsidRPr="00000000">
        <w:rPr>
          <w:rFonts w:ascii="Fira Code" w:cs="Fira Code" w:eastAsia="Fira Code" w:hAnsi="Fira Code"/>
          <w:rtl w:val="0"/>
        </w:rPr>
        <w:t xml:space="preserve">Be aware, however, that there will be deadlines for turning in the final projects. So don't leave everything for the last minute.</w:t>
      </w:r>
    </w:p>
    <w:p w:rsidR="00000000" w:rsidDel="00000000" w:rsidP="00000000" w:rsidRDefault="00000000" w:rsidRPr="00000000" w14:paraId="0000000D">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76" w:lineRule="auto"/>
        <w:ind w:left="0" w:right="0" w:firstLine="0"/>
        <w:rPr>
          <w:rFonts w:ascii="Fira Code" w:cs="Fira Code" w:eastAsia="Fira Code" w:hAnsi="Fira Code"/>
          <w:sz w:val="34"/>
          <w:szCs w:val="34"/>
        </w:rPr>
      </w:pPr>
      <w:bookmarkStart w:colFirst="0" w:colLast="0" w:name="_1s6u3c9yf6om" w:id="4"/>
      <w:bookmarkEnd w:id="4"/>
      <w:r w:rsidDel="00000000" w:rsidR="00000000" w:rsidRPr="00000000">
        <w:rPr>
          <w:rFonts w:ascii="Fira Code" w:cs="Fira Code" w:eastAsia="Fira Code" w:hAnsi="Fira Code"/>
          <w:sz w:val="34"/>
          <w:szCs w:val="34"/>
          <w:rtl w:val="0"/>
        </w:rPr>
        <w:t xml:space="preserve">Course - </w:t>
      </w:r>
      <w:r w:rsidDel="00000000" w:rsidR="00000000" w:rsidRPr="00000000">
        <w:rPr>
          <w:rFonts w:ascii="Fira Code" w:cs="Fira Code" w:eastAsia="Fira Code" w:hAnsi="Fira Code"/>
          <w:sz w:val="34"/>
          <w:szCs w:val="34"/>
          <w:rtl w:val="0"/>
        </w:rPr>
        <w:t xml:space="preserve">I have registered for the Data Engineering Bootcamp. </w:t>
      </w:r>
      <w:r w:rsidDel="00000000" w:rsidR="00000000" w:rsidRPr="00000000">
        <w:rPr>
          <w:rFonts w:ascii="Fira Code" w:cs="Fira Code" w:eastAsia="Fira Code" w:hAnsi="Fira Code"/>
          <w:sz w:val="34"/>
          <w:szCs w:val="34"/>
          <w:rtl w:val="0"/>
        </w:rPr>
        <w:t xml:space="preserve">When can I expect to receive the confirmation email?</w:t>
      </w:r>
      <w:r w:rsidDel="00000000" w:rsidR="00000000" w:rsidRPr="00000000">
        <w:rPr>
          <w:rtl w:val="0"/>
        </w:rPr>
      </w:r>
    </w:p>
    <w:p w:rsidR="00000000" w:rsidDel="00000000" w:rsidP="00000000" w:rsidRDefault="00000000" w:rsidRPr="00000000" w14:paraId="0000000E">
      <w:pPr>
        <w:ind w:left="0" w:firstLine="0"/>
        <w:rPr>
          <w:rFonts w:ascii="Fira Code" w:cs="Fira Code" w:eastAsia="Fira Code" w:hAnsi="Fira Code"/>
        </w:rPr>
      </w:pPr>
      <w:r w:rsidDel="00000000" w:rsidR="00000000" w:rsidRPr="00000000">
        <w:rPr>
          <w:rFonts w:ascii="Fira Code" w:cs="Fira Code" w:eastAsia="Fira Code" w:hAnsi="Fira Code"/>
          <w:sz w:val="24"/>
          <w:szCs w:val="24"/>
          <w:rtl w:val="0"/>
        </w:rPr>
        <w:t xml:space="preserve">You don't need it. You're accepted. You c</w:t>
      </w:r>
      <w:r w:rsidDel="00000000" w:rsidR="00000000" w:rsidRPr="00000000">
        <w:rPr>
          <w:rFonts w:ascii="Fira Code" w:cs="Fira Code" w:eastAsia="Fira Code" w:hAnsi="Fira Code"/>
          <w:rtl w:val="0"/>
        </w:rPr>
        <w:t xml:space="preserve">an also just start learning and submitting homework without registering. It is not checked against any registered list. Registration is just to gauge interest </w:t>
      </w:r>
      <w:r w:rsidDel="00000000" w:rsidR="00000000" w:rsidRPr="00000000">
        <w:rPr>
          <w:rFonts w:ascii="Fira Code" w:cs="Fira Code" w:eastAsia="Fira Code" w:hAnsi="Fira Code"/>
          <w:i w:val="1"/>
          <w:rtl w:val="0"/>
        </w:rPr>
        <w:t xml:space="preserve">before</w:t>
      </w:r>
      <w:r w:rsidDel="00000000" w:rsidR="00000000" w:rsidRPr="00000000">
        <w:rPr>
          <w:rFonts w:ascii="Fira Code" w:cs="Fira Code" w:eastAsia="Fira Code" w:hAnsi="Fira Code"/>
          <w:rtl w:val="0"/>
        </w:rPr>
        <w:t xml:space="preserve"> the start date.</w:t>
      </w:r>
    </w:p>
    <w:p w:rsidR="00000000" w:rsidDel="00000000" w:rsidP="00000000" w:rsidRDefault="00000000" w:rsidRPr="00000000" w14:paraId="0000000F">
      <w:pPr>
        <w:pStyle w:val="Heading2"/>
        <w:spacing w:after="200" w:lineRule="auto"/>
        <w:rPr>
          <w:rFonts w:ascii="Fira Code" w:cs="Fira Code" w:eastAsia="Fira Code" w:hAnsi="Fira Code"/>
          <w:sz w:val="34"/>
          <w:szCs w:val="34"/>
        </w:rPr>
      </w:pPr>
      <w:bookmarkStart w:colFirst="0" w:colLast="0" w:name="_pghyorsgvpu" w:id="5"/>
      <w:bookmarkEnd w:id="5"/>
      <w:r w:rsidDel="00000000" w:rsidR="00000000" w:rsidRPr="00000000">
        <w:rPr>
          <w:rFonts w:ascii="Fira Code" w:cs="Fira Code" w:eastAsia="Fira Code" w:hAnsi="Fira Code"/>
          <w:sz w:val="34"/>
          <w:szCs w:val="34"/>
          <w:rtl w:val="0"/>
        </w:rPr>
        <w:t xml:space="preserve">Course - What can I do before the course starts? </w:t>
      </w:r>
    </w:p>
    <w:p w:rsidR="00000000" w:rsidDel="00000000" w:rsidP="00000000" w:rsidRDefault="00000000" w:rsidRPr="00000000" w14:paraId="00000010">
      <w:pPr>
        <w:rPr>
          <w:rFonts w:ascii="Fira Code" w:cs="Fira Code" w:eastAsia="Fira Code" w:hAnsi="Fira Code"/>
        </w:rPr>
      </w:pPr>
      <w:r w:rsidDel="00000000" w:rsidR="00000000" w:rsidRPr="00000000">
        <w:rPr>
          <w:rFonts w:ascii="Fira Code" w:cs="Fira Code" w:eastAsia="Fira Code" w:hAnsi="Fira Code"/>
          <w:rtl w:val="0"/>
        </w:rPr>
        <w:t xml:space="preserve">You can start by installing and setting up all the dependencies and requirements:</w:t>
      </w:r>
    </w:p>
    <w:p w:rsidR="00000000" w:rsidDel="00000000" w:rsidP="00000000" w:rsidRDefault="00000000" w:rsidRPr="00000000" w14:paraId="00000011">
      <w:pPr>
        <w:numPr>
          <w:ilvl w:val="0"/>
          <w:numId w:val="66"/>
        </w:numPr>
        <w:spacing w:after="0"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Google cloud account  </w:t>
      </w:r>
    </w:p>
    <w:p w:rsidR="00000000" w:rsidDel="00000000" w:rsidP="00000000" w:rsidRDefault="00000000" w:rsidRPr="00000000" w14:paraId="00000012">
      <w:pPr>
        <w:numPr>
          <w:ilvl w:val="0"/>
          <w:numId w:val="66"/>
        </w:numPr>
        <w:spacing w:after="0"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Google Cloud SDK</w:t>
      </w:r>
    </w:p>
    <w:p w:rsidR="00000000" w:rsidDel="00000000" w:rsidP="00000000" w:rsidRDefault="00000000" w:rsidRPr="00000000" w14:paraId="00000013">
      <w:pPr>
        <w:numPr>
          <w:ilvl w:val="0"/>
          <w:numId w:val="66"/>
        </w:numPr>
        <w:spacing w:after="0"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Python 3 (installed with Anaconda)</w:t>
      </w:r>
    </w:p>
    <w:p w:rsidR="00000000" w:rsidDel="00000000" w:rsidP="00000000" w:rsidRDefault="00000000" w:rsidRPr="00000000" w14:paraId="00000014">
      <w:pPr>
        <w:numPr>
          <w:ilvl w:val="0"/>
          <w:numId w:val="66"/>
        </w:numPr>
        <w:spacing w:after="0" w:lineRule="auto"/>
        <w:ind w:left="720" w:hanging="360"/>
        <w:rPr>
          <w:rFonts w:ascii="Fira Code" w:cs="Fira Code" w:eastAsia="Fira Code" w:hAnsi="Fira Code"/>
        </w:rPr>
      </w:pPr>
      <w:r w:rsidDel="00000000" w:rsidR="00000000" w:rsidRPr="00000000">
        <w:rPr>
          <w:rtl w:val="0"/>
        </w:rPr>
      </w:r>
    </w:p>
    <w:p w:rsidR="00000000" w:rsidDel="00000000" w:rsidP="00000000" w:rsidRDefault="00000000" w:rsidRPr="00000000" w14:paraId="00000015">
      <w:pPr>
        <w:numPr>
          <w:ilvl w:val="0"/>
          <w:numId w:val="66"/>
        </w:numPr>
        <w:spacing w:after="0"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Git</w:t>
      </w:r>
    </w:p>
    <w:p w:rsidR="00000000" w:rsidDel="00000000" w:rsidP="00000000" w:rsidRDefault="00000000" w:rsidRPr="00000000" w14:paraId="00000016">
      <w:pPr>
        <w:rPr>
          <w:rFonts w:ascii="Fira Code" w:cs="Fira Code" w:eastAsia="Fira Code" w:hAnsi="Fira Code"/>
        </w:rPr>
      </w:pPr>
      <w:r w:rsidDel="00000000" w:rsidR="00000000" w:rsidRPr="00000000">
        <w:rPr>
          <w:rFonts w:ascii="Fira Code" w:cs="Fira Code" w:eastAsia="Fira Code" w:hAnsi="Fira Code"/>
          <w:rtl w:val="0"/>
        </w:rPr>
        <w:t xml:space="preserve">Look over the prerequisites and syllabus to see if you are comfortable with these subjects. </w:t>
      </w:r>
    </w:p>
    <w:p w:rsidR="00000000" w:rsidDel="00000000" w:rsidP="00000000" w:rsidRDefault="00000000" w:rsidRPr="00000000" w14:paraId="00000017">
      <w:pPr>
        <w:pStyle w:val="Heading2"/>
        <w:rPr>
          <w:rFonts w:ascii="Fira Code" w:cs="Fira Code" w:eastAsia="Fira Code" w:hAnsi="Fira Code"/>
          <w:sz w:val="34"/>
          <w:szCs w:val="34"/>
        </w:rPr>
      </w:pPr>
      <w:bookmarkStart w:colFirst="0" w:colLast="0" w:name="_pvlsdfiupcjk" w:id="6"/>
      <w:bookmarkEnd w:id="6"/>
      <w:r w:rsidDel="00000000" w:rsidR="00000000" w:rsidRPr="00000000">
        <w:rPr>
          <w:rFonts w:ascii="Fira Code" w:cs="Fira Code" w:eastAsia="Fira Code" w:hAnsi="Fira Code"/>
          <w:sz w:val="34"/>
          <w:szCs w:val="34"/>
          <w:rtl w:val="0"/>
        </w:rPr>
        <w:t xml:space="preserve">Course - how many Zoomcamps in a year?</w:t>
      </w:r>
    </w:p>
    <w:p w:rsidR="00000000" w:rsidDel="00000000" w:rsidP="00000000" w:rsidRDefault="00000000" w:rsidRPr="00000000" w14:paraId="00000018">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There are multiple Zoomcamps in a year, as of 2024. More info at </w:t>
      </w:r>
      <w:hyperlink r:id="rId12">
        <w:r w:rsidDel="00000000" w:rsidR="00000000" w:rsidRPr="00000000">
          <w:rPr>
            <w:rFonts w:ascii="Fira Code" w:cs="Fira Code" w:eastAsia="Fira Code" w:hAnsi="Fira Code"/>
            <w:color w:val="1155cc"/>
            <w:u w:val="single"/>
            <w:rtl w:val="0"/>
          </w:rPr>
          <w:t xml:space="preserve">DTC Article</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0019">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However, they are four separate courses, estimated to be during these months:</w:t>
      </w:r>
    </w:p>
    <w:p w:rsidR="00000000" w:rsidDel="00000000" w:rsidP="00000000" w:rsidRDefault="00000000" w:rsidRPr="00000000" w14:paraId="0000001A">
      <w:pPr>
        <w:numPr>
          <w:ilvl w:val="0"/>
          <w:numId w:val="10"/>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Data-Engineering (Jan - Apr)</w:t>
      </w:r>
    </w:p>
    <w:p w:rsidR="00000000" w:rsidDel="00000000" w:rsidP="00000000" w:rsidRDefault="00000000" w:rsidRPr="00000000" w14:paraId="0000001B">
      <w:pPr>
        <w:numPr>
          <w:ilvl w:val="0"/>
          <w:numId w:val="10"/>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MLOps (May - Aug)</w:t>
      </w:r>
    </w:p>
    <w:p w:rsidR="00000000" w:rsidDel="00000000" w:rsidP="00000000" w:rsidRDefault="00000000" w:rsidRPr="00000000" w14:paraId="0000001C">
      <w:pPr>
        <w:numPr>
          <w:ilvl w:val="0"/>
          <w:numId w:val="10"/>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Machine Learning (Sep - Jan)</w:t>
        <w:tab/>
      </w:r>
    </w:p>
    <w:p w:rsidR="00000000" w:rsidDel="00000000" w:rsidP="00000000" w:rsidRDefault="00000000" w:rsidRPr="00000000" w14:paraId="0000001D">
      <w:pPr>
        <w:numPr>
          <w:ilvl w:val="0"/>
          <w:numId w:val="10"/>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LLM (June-)</w:t>
      </w:r>
    </w:p>
    <w:p w:rsidR="00000000" w:rsidDel="00000000" w:rsidP="00000000" w:rsidRDefault="00000000" w:rsidRPr="00000000" w14:paraId="0000001E">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There's only one Data-Engineering Zoomcamp “live” cohort per year, for the certification. Same as for the other Zoomcamps. </w:t>
      </w:r>
    </w:p>
    <w:p w:rsidR="00000000" w:rsidDel="00000000" w:rsidP="00000000" w:rsidRDefault="00000000" w:rsidRPr="00000000" w14:paraId="0000001F">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They follow pretty much the same schedule for each cohort per zoomcamp. For Data-Engineering it is (generally) from Jan-Apr of the year. If you’re not interested in the Certificate, you can take any zoom camps at any time, at your own pace, out of sync with any “live” cohort. </w:t>
      </w:r>
    </w:p>
    <w:p w:rsidR="00000000" w:rsidDel="00000000" w:rsidP="00000000" w:rsidRDefault="00000000" w:rsidRPr="00000000" w14:paraId="00000020">
      <w:pPr>
        <w:pStyle w:val="Heading2"/>
        <w:spacing w:after="200" w:lineRule="auto"/>
        <w:rPr>
          <w:rFonts w:ascii="Fira Code" w:cs="Fira Code" w:eastAsia="Fira Code" w:hAnsi="Fira Code"/>
          <w:sz w:val="34"/>
          <w:szCs w:val="34"/>
        </w:rPr>
      </w:pPr>
      <w:bookmarkStart w:colFirst="0" w:colLast="0" w:name="_evp60tm6167" w:id="7"/>
      <w:bookmarkEnd w:id="7"/>
      <w:r w:rsidDel="00000000" w:rsidR="00000000" w:rsidRPr="00000000">
        <w:rPr>
          <w:rFonts w:ascii="Fira Code" w:cs="Fira Code" w:eastAsia="Fira Code" w:hAnsi="Fira Code"/>
          <w:rtl w:val="0"/>
        </w:rPr>
        <w:t xml:space="preserve">Course - </w:t>
      </w:r>
      <w:r w:rsidDel="00000000" w:rsidR="00000000" w:rsidRPr="00000000">
        <w:rPr>
          <w:rFonts w:ascii="Fira Code" w:cs="Fira Code" w:eastAsia="Fira Code" w:hAnsi="Fira Code"/>
          <w:sz w:val="34"/>
          <w:szCs w:val="34"/>
          <w:rtl w:val="0"/>
        </w:rPr>
        <w:t xml:space="preserve">Is the current cohort going to be different from the previous cohort?</w:t>
      </w:r>
    </w:p>
    <w:p w:rsidR="00000000" w:rsidDel="00000000" w:rsidP="00000000" w:rsidRDefault="00000000" w:rsidRPr="00000000" w14:paraId="00000021">
      <w:pPr>
        <w:rPr>
          <w:rFonts w:ascii="Fira Code" w:cs="Fira Code" w:eastAsia="Fira Code" w:hAnsi="Fira Code"/>
        </w:rPr>
      </w:pPr>
      <w:r w:rsidDel="00000000" w:rsidR="00000000" w:rsidRPr="00000000">
        <w:rPr>
          <w:rFonts w:ascii="Fira Code" w:cs="Fira Code" w:eastAsia="Fira Code" w:hAnsi="Fira Code"/>
          <w:rtl w:val="0"/>
        </w:rPr>
        <w:t xml:space="preserve">Yes. For the 2024 edition we are using Mage AI instead of Prefect and</w:t>
      </w:r>
      <w:r w:rsidDel="00000000" w:rsidR="00000000" w:rsidRPr="00000000">
        <w:rPr>
          <w:rFonts w:ascii="Fira Code" w:cs="Fira Code" w:eastAsia="Fira Code" w:hAnsi="Fira Code"/>
          <w:b w:val="1"/>
          <w:rtl w:val="0"/>
        </w:rPr>
        <w:t xml:space="preserve"> re-recorded the terraform videos</w:t>
      </w:r>
      <w:r w:rsidDel="00000000" w:rsidR="00000000" w:rsidRPr="00000000">
        <w:rPr>
          <w:rFonts w:ascii="Fira Code" w:cs="Fira Code" w:eastAsia="Fira Code" w:hAnsi="Fira Code"/>
          <w:rtl w:val="0"/>
        </w:rPr>
        <w:t xml:space="preserve">, For 2023, we used Prefect instead of Airflow. </w:t>
      </w:r>
    </w:p>
    <w:p w:rsidR="00000000" w:rsidDel="00000000" w:rsidP="00000000" w:rsidRDefault="00000000" w:rsidRPr="00000000" w14:paraId="00000022">
      <w:pPr>
        <w:rPr>
          <w:rFonts w:ascii="Fira Code" w:cs="Fira Code" w:eastAsia="Fira Code" w:hAnsi="Fira Code"/>
        </w:rPr>
      </w:pPr>
      <w:r w:rsidDel="00000000" w:rsidR="00000000" w:rsidRPr="00000000">
        <w:rPr>
          <w:rtl w:val="0"/>
        </w:rPr>
      </w:r>
    </w:p>
    <w:p w:rsidR="00000000" w:rsidDel="00000000" w:rsidP="00000000" w:rsidRDefault="00000000" w:rsidRPr="00000000" w14:paraId="00000023">
      <w:pPr>
        <w:pStyle w:val="Heading2"/>
        <w:spacing w:after="200" w:lineRule="auto"/>
        <w:rPr>
          <w:rFonts w:ascii="Fira Code" w:cs="Fira Code" w:eastAsia="Fira Code" w:hAnsi="Fira Code"/>
          <w:sz w:val="34"/>
          <w:szCs w:val="34"/>
        </w:rPr>
      </w:pPr>
      <w:bookmarkStart w:colFirst="0" w:colLast="0" w:name="_day2lv55xh8d" w:id="8"/>
      <w:bookmarkEnd w:id="8"/>
      <w:r w:rsidDel="00000000" w:rsidR="00000000" w:rsidRPr="00000000">
        <w:rPr>
          <w:rFonts w:ascii="Fira Code" w:cs="Fira Code" w:eastAsia="Fira Code" w:hAnsi="Fira Code"/>
          <w:rtl w:val="0"/>
        </w:rPr>
        <w:t xml:space="preserve">Course - </w:t>
      </w:r>
      <w:r w:rsidDel="00000000" w:rsidR="00000000" w:rsidRPr="00000000">
        <w:rPr>
          <w:rFonts w:ascii="Fira Code" w:cs="Fira Code" w:eastAsia="Fira Code" w:hAnsi="Fira Code"/>
          <w:sz w:val="34"/>
          <w:szCs w:val="34"/>
          <w:rtl w:val="0"/>
        </w:rPr>
        <w:t xml:space="preserve">Can I follow the course after it finishes?</w:t>
      </w:r>
    </w:p>
    <w:p w:rsidR="00000000" w:rsidDel="00000000" w:rsidP="00000000" w:rsidRDefault="00000000" w:rsidRPr="00000000" w14:paraId="00000024">
      <w:pPr>
        <w:rPr>
          <w:rFonts w:ascii="Fira Code" w:cs="Fira Code" w:eastAsia="Fira Code" w:hAnsi="Fira Code"/>
        </w:rPr>
      </w:pPr>
      <w:r w:rsidDel="00000000" w:rsidR="00000000" w:rsidRPr="00000000">
        <w:rPr>
          <w:rFonts w:ascii="Fira Code" w:cs="Fira Code" w:eastAsia="Fira Code" w:hAnsi="Fira Code"/>
          <w:rtl w:val="0"/>
        </w:rPr>
        <w:t xml:space="preserve">Yes, we will keep all the materials after the course finishes, so you can follow the course at your own pace after it finishes.</w:t>
      </w:r>
    </w:p>
    <w:p w:rsidR="00000000" w:rsidDel="00000000" w:rsidP="00000000" w:rsidRDefault="00000000" w:rsidRPr="00000000" w14:paraId="00000025">
      <w:pPr>
        <w:rPr>
          <w:rFonts w:ascii="Fira Code" w:cs="Fira Code" w:eastAsia="Fira Code" w:hAnsi="Fira Code"/>
        </w:rPr>
      </w:pPr>
      <w:r w:rsidDel="00000000" w:rsidR="00000000" w:rsidRPr="00000000">
        <w:rPr>
          <w:rFonts w:ascii="Fira Code" w:cs="Fira Code" w:eastAsia="Fira Code" w:hAnsi="Fira Code"/>
          <w:rtl w:val="0"/>
        </w:rPr>
        <w:t xml:space="preserve">You can also continue looking at the homeworks and continue preparing for the next cohort. I guess you can also start working on your final capstone project.</w:t>
      </w:r>
    </w:p>
    <w:p w:rsidR="00000000" w:rsidDel="00000000" w:rsidP="00000000" w:rsidRDefault="00000000" w:rsidRPr="00000000" w14:paraId="00000026">
      <w:pPr>
        <w:rPr>
          <w:rFonts w:ascii="Fira Code" w:cs="Fira Code" w:eastAsia="Fira Code" w:hAnsi="Fira Code"/>
          <w:b w:val="1"/>
        </w:rPr>
      </w:pPr>
      <w:r w:rsidDel="00000000" w:rsidR="00000000" w:rsidRPr="00000000">
        <w:rPr>
          <w:rtl w:val="0"/>
        </w:rPr>
      </w:r>
    </w:p>
    <w:p w:rsidR="00000000" w:rsidDel="00000000" w:rsidP="00000000" w:rsidRDefault="00000000" w:rsidRPr="00000000" w14:paraId="00000027">
      <w:pPr>
        <w:pStyle w:val="Heading2"/>
        <w:spacing w:after="200" w:lineRule="auto"/>
        <w:rPr>
          <w:rFonts w:ascii="Fira Code" w:cs="Fira Code" w:eastAsia="Fira Code" w:hAnsi="Fira Code"/>
          <w:sz w:val="34"/>
          <w:szCs w:val="34"/>
        </w:rPr>
      </w:pPr>
      <w:bookmarkStart w:colFirst="0" w:colLast="0" w:name="_ceg7bh49jm7l" w:id="9"/>
      <w:bookmarkEnd w:id="9"/>
      <w:r w:rsidDel="00000000" w:rsidR="00000000" w:rsidRPr="00000000">
        <w:rPr>
          <w:rFonts w:ascii="Fira Code" w:cs="Fira Code" w:eastAsia="Fira Code" w:hAnsi="Fira Code"/>
          <w:sz w:val="34"/>
          <w:szCs w:val="34"/>
          <w:rtl w:val="0"/>
        </w:rPr>
        <w:t xml:space="preserve">Course - Can I get support if I take the course in the self-paced mode?</w:t>
      </w:r>
    </w:p>
    <w:p w:rsidR="00000000" w:rsidDel="00000000" w:rsidP="00000000" w:rsidRDefault="00000000" w:rsidRPr="00000000" w14:paraId="00000028">
      <w:pPr>
        <w:rPr>
          <w:rFonts w:ascii="Fira Code" w:cs="Fira Code" w:eastAsia="Fira Code" w:hAnsi="Fira Code"/>
        </w:rPr>
      </w:pPr>
      <w:r w:rsidDel="00000000" w:rsidR="00000000" w:rsidRPr="00000000">
        <w:rPr>
          <w:rFonts w:ascii="Fira Code" w:cs="Fira Code" w:eastAsia="Fira Code" w:hAnsi="Fira Code"/>
          <w:rtl w:val="0"/>
        </w:rPr>
        <w:t xml:space="preserve">Yes, the slack channel remains open and you can ask questions there. But always </w:t>
      </w:r>
      <w:del w:author="Sulaimon Salako" w:id="0" w:date="2024-07-17T00:25:03Z">
        <w:r w:rsidDel="00000000" w:rsidR="00000000" w:rsidRPr="00000000">
          <w:rPr>
            <w:rFonts w:ascii="Fira Code" w:cs="Fira Code" w:eastAsia="Fira Code" w:hAnsi="Fira Code"/>
            <w:rtl w:val="0"/>
          </w:rPr>
          <w:delText xml:space="preserve">sDocker containers exit code w </w:delText>
        </w:r>
      </w:del>
      <w:r w:rsidDel="00000000" w:rsidR="00000000" w:rsidRPr="00000000">
        <w:rPr>
          <w:rFonts w:ascii="Fira Code" w:cs="Fira Code" w:eastAsia="Fira Code" w:hAnsi="Fira Code"/>
          <w:rtl w:val="0"/>
        </w:rPr>
        <w:t xml:space="preserve">search the channel first and second, check the FAQ (this document), most likely all your questions are already answered here.</w:t>
      </w:r>
    </w:p>
    <w:p w:rsidR="00000000" w:rsidDel="00000000" w:rsidP="00000000" w:rsidRDefault="00000000" w:rsidRPr="00000000" w14:paraId="00000029">
      <w:pPr>
        <w:rPr>
          <w:rFonts w:ascii="Fira Code" w:cs="Fira Code" w:eastAsia="Fira Code" w:hAnsi="Fira Code"/>
        </w:rPr>
      </w:pPr>
      <w:r w:rsidDel="00000000" w:rsidR="00000000" w:rsidRPr="00000000">
        <w:rPr>
          <w:rFonts w:ascii="Fira Code" w:cs="Fira Code" w:eastAsia="Fira Code" w:hAnsi="Fira Code"/>
          <w:rtl w:val="0"/>
        </w:rPr>
        <w:t xml:space="preserve">You can also tag the bot @ZoomcampQABot to help you conduct the search, but don’t rely on its answers 100%, it is pretty good though.  </w:t>
      </w:r>
      <w:r w:rsidDel="00000000" w:rsidR="00000000" w:rsidRPr="00000000">
        <w:rPr>
          <w:rtl w:val="0"/>
        </w:rPr>
      </w:r>
    </w:p>
    <w:p w:rsidR="00000000" w:rsidDel="00000000" w:rsidP="00000000" w:rsidRDefault="00000000" w:rsidRPr="00000000" w14:paraId="0000002A">
      <w:pPr>
        <w:rPr>
          <w:rFonts w:ascii="Fira Code" w:cs="Fira Code" w:eastAsia="Fira Code" w:hAnsi="Fira Code"/>
        </w:rPr>
      </w:pPr>
      <w:r w:rsidDel="00000000" w:rsidR="00000000" w:rsidRPr="00000000">
        <w:rPr>
          <w:rtl w:val="0"/>
        </w:rPr>
      </w:r>
    </w:p>
    <w:p w:rsidR="00000000" w:rsidDel="00000000" w:rsidP="00000000" w:rsidRDefault="00000000" w:rsidRPr="00000000" w14:paraId="0000002B">
      <w:pPr>
        <w:pStyle w:val="Heading2"/>
        <w:rPr>
          <w:rFonts w:ascii="Fira Code" w:cs="Fira Code" w:eastAsia="Fira Code" w:hAnsi="Fira Code"/>
          <w:sz w:val="34"/>
          <w:szCs w:val="34"/>
        </w:rPr>
      </w:pPr>
      <w:bookmarkStart w:colFirst="0" w:colLast="0" w:name="_5t48iccn53i6" w:id="10"/>
      <w:bookmarkEnd w:id="10"/>
      <w:r w:rsidDel="00000000" w:rsidR="00000000" w:rsidRPr="00000000">
        <w:rPr>
          <w:rFonts w:ascii="Fira Code" w:cs="Fira Code" w:eastAsia="Fira Code" w:hAnsi="Fira Code"/>
          <w:sz w:val="34"/>
          <w:szCs w:val="34"/>
          <w:rtl w:val="0"/>
        </w:rPr>
        <w:t xml:space="preserve">Course - Which playlist on YouTube should I refer to?</w:t>
      </w:r>
    </w:p>
    <w:p w:rsidR="00000000" w:rsidDel="00000000" w:rsidP="00000000" w:rsidRDefault="00000000" w:rsidRPr="00000000" w14:paraId="0000002C">
      <w:pPr>
        <w:rPr>
          <w:rFonts w:ascii="Fira Code" w:cs="Fira Code" w:eastAsia="Fira Code" w:hAnsi="Fira Code"/>
          <w:color w:val="1155cc"/>
          <w:sz w:val="23"/>
          <w:szCs w:val="23"/>
          <w:u w:val="single"/>
          <w:shd w:fill="f8f8f8" w:val="clear"/>
        </w:rPr>
      </w:pPr>
      <w:r w:rsidDel="00000000" w:rsidR="00000000" w:rsidRPr="00000000">
        <w:rPr>
          <w:rFonts w:ascii="Fira Code" w:cs="Fira Code" w:eastAsia="Fira Code" w:hAnsi="Fira Code"/>
          <w:rtl w:val="0"/>
        </w:rPr>
        <w:t xml:space="preserve">All the main videos are stored in the Main “DATA ENGINEERING” playlist (no year specified). The Github repository has also been updated to show each video with a thumbnail, that would bring you directly to the same playlist below.</w:t>
      </w:r>
      <w:r w:rsidDel="00000000" w:rsidR="00000000" w:rsidRPr="00000000">
        <w:rPr>
          <w:rtl w:val="0"/>
        </w:rPr>
      </w:r>
    </w:p>
    <w:p w:rsidR="00000000" w:rsidDel="00000000" w:rsidP="00000000" w:rsidRDefault="00000000" w:rsidRPr="00000000" w14:paraId="0000002D">
      <w:pPr>
        <w:rPr>
          <w:rFonts w:ascii="Fira Code" w:cs="Fira Code" w:eastAsia="Fira Code" w:hAnsi="Fira Code"/>
        </w:rPr>
      </w:pPr>
      <w:r w:rsidDel="00000000" w:rsidR="00000000" w:rsidRPr="00000000">
        <w:rPr>
          <w:rFonts w:ascii="Fira Code" w:cs="Fira Code" w:eastAsia="Fira Code" w:hAnsi="Fira Code"/>
          <w:rtl w:val="0"/>
        </w:rPr>
        <w:t xml:space="preserve">Below is the MAIN PLAYLIST’. And then you refer to the year specific playlist for additional videos for that year like for office hours videos etc. Also find this playlist pinned to the slack channel.</w:t>
      </w:r>
    </w:p>
    <w:p w:rsidR="00000000" w:rsidDel="00000000" w:rsidP="00000000" w:rsidRDefault="00000000" w:rsidRPr="00000000" w14:paraId="0000002E">
      <w:pPr>
        <w:rPr>
          <w:rFonts w:ascii="Fira Code" w:cs="Fira Code" w:eastAsia="Fira Code" w:hAnsi="Fira Code"/>
        </w:rPr>
      </w:pPr>
      <w:hyperlink r:id="rId13">
        <w:r w:rsidDel="00000000" w:rsidR="00000000" w:rsidRPr="00000000">
          <w:rPr>
            <w:rFonts w:ascii="Fira Code" w:cs="Fira Code" w:eastAsia="Fira Code" w:hAnsi="Fira Code"/>
            <w:color w:val="1155cc"/>
            <w:sz w:val="23"/>
            <w:szCs w:val="23"/>
            <w:u w:val="single"/>
            <w:shd w:fill="f8f8f8" w:val="clear"/>
            <w:rtl w:val="0"/>
          </w:rPr>
          <w:t xml:space="preserve">https://youtube.com/playlist?list=PL3MmuxUbc_hJed7dXYoJw8DoCuVHhGEQb&amp;si=NspQhtZhZQs1B9F-</w:t>
        </w:r>
      </w:hyperlink>
      <w:r w:rsidDel="00000000" w:rsidR="00000000" w:rsidRPr="00000000">
        <w:rPr>
          <w:rtl w:val="0"/>
        </w:rPr>
      </w:r>
    </w:p>
    <w:p w:rsidR="00000000" w:rsidDel="00000000" w:rsidP="00000000" w:rsidRDefault="00000000" w:rsidRPr="00000000" w14:paraId="0000002F">
      <w:pPr>
        <w:pStyle w:val="Heading2"/>
        <w:spacing w:after="200" w:lineRule="auto"/>
        <w:rPr>
          <w:rFonts w:ascii="Fira Code" w:cs="Fira Code" w:eastAsia="Fira Code" w:hAnsi="Fira Code"/>
        </w:rPr>
      </w:pPr>
      <w:bookmarkStart w:colFirst="0" w:colLast="0" w:name="_4of5b399rhtm" w:id="11"/>
      <w:bookmarkEnd w:id="11"/>
      <w:r w:rsidDel="00000000" w:rsidR="00000000" w:rsidRPr="00000000">
        <w:rPr>
          <w:rFonts w:ascii="Fira Code" w:cs="Fira Code" w:eastAsia="Fira Code" w:hAnsi="Fira Code"/>
          <w:rtl w:val="0"/>
        </w:rPr>
        <w:t xml:space="preserve">Course - ​​How many hours per week am I expected to spend on this  course?</w:t>
      </w:r>
    </w:p>
    <w:p w:rsidR="00000000" w:rsidDel="00000000" w:rsidP="00000000" w:rsidRDefault="00000000" w:rsidRPr="00000000" w14:paraId="00000030">
      <w:pPr>
        <w:rPr>
          <w:rFonts w:ascii="Fira Code" w:cs="Fira Code" w:eastAsia="Fira Code" w:hAnsi="Fira Code"/>
        </w:rPr>
      </w:pPr>
      <w:r w:rsidDel="00000000" w:rsidR="00000000" w:rsidRPr="00000000">
        <w:rPr>
          <w:rFonts w:ascii="Fira Code" w:cs="Fira Code" w:eastAsia="Fira Code" w:hAnsi="Fira Code"/>
          <w:rtl w:val="0"/>
        </w:rPr>
        <w:t xml:space="preserve">It depends on your background and previous experience with modules. It is expected to require about 5 - 15 hours per week. [</w:t>
      </w:r>
      <w:hyperlink r:id="rId14">
        <w:r w:rsidDel="00000000" w:rsidR="00000000" w:rsidRPr="00000000">
          <w:rPr>
            <w:rFonts w:ascii="Fira Code" w:cs="Fira Code" w:eastAsia="Fira Code" w:hAnsi="Fira Code"/>
            <w:color w:val="1155cc"/>
            <w:u w:val="single"/>
            <w:rtl w:val="0"/>
          </w:rPr>
          <w:t xml:space="preserve">source1</w:t>
        </w:r>
      </w:hyperlink>
      <w:r w:rsidDel="00000000" w:rsidR="00000000" w:rsidRPr="00000000">
        <w:rPr>
          <w:rFonts w:ascii="Fira Code" w:cs="Fira Code" w:eastAsia="Fira Code" w:hAnsi="Fira Code"/>
          <w:rtl w:val="0"/>
        </w:rPr>
        <w:t xml:space="preserve">] [</w:t>
      </w:r>
      <w:hyperlink r:id="rId15">
        <w:r w:rsidDel="00000000" w:rsidR="00000000" w:rsidRPr="00000000">
          <w:rPr>
            <w:rFonts w:ascii="Fira Code" w:cs="Fira Code" w:eastAsia="Fira Code" w:hAnsi="Fira Code"/>
            <w:color w:val="1155cc"/>
            <w:u w:val="single"/>
            <w:rtl w:val="0"/>
          </w:rPr>
          <w:t xml:space="preserve">source2</w:t>
        </w:r>
      </w:hyperlink>
      <w:r w:rsidDel="00000000" w:rsidR="00000000" w:rsidRPr="00000000">
        <w:rPr>
          <w:rFonts w:ascii="Fira Code" w:cs="Fira Code" w:eastAsia="Fira Code" w:hAnsi="Fira Code"/>
          <w:rtl w:val="0"/>
        </w:rPr>
        <w:t xml:space="preserve">] </w:t>
      </w:r>
    </w:p>
    <w:p w:rsidR="00000000" w:rsidDel="00000000" w:rsidP="00000000" w:rsidRDefault="00000000" w:rsidRPr="00000000" w14:paraId="00000031">
      <w:pPr>
        <w:rPr>
          <w:rFonts w:ascii="Fira Code" w:cs="Fira Code" w:eastAsia="Fira Code" w:hAnsi="Fira Code"/>
        </w:rPr>
      </w:pPr>
      <w:r w:rsidDel="00000000" w:rsidR="00000000" w:rsidRPr="00000000">
        <w:rPr>
          <w:rtl w:val="0"/>
        </w:rPr>
      </w:r>
    </w:p>
    <w:p w:rsidR="00000000" w:rsidDel="00000000" w:rsidP="00000000" w:rsidRDefault="00000000" w:rsidRPr="00000000" w14:paraId="00000032">
      <w:pPr>
        <w:rPr>
          <w:rFonts w:ascii="Fira Code" w:cs="Fira Code" w:eastAsia="Fira Code" w:hAnsi="Fira Code"/>
        </w:rPr>
      </w:pPr>
      <w:r w:rsidDel="00000000" w:rsidR="00000000" w:rsidRPr="00000000">
        <w:rPr>
          <w:rFonts w:ascii="Fira Code" w:cs="Fira Code" w:eastAsia="Fira Code" w:hAnsi="Fira Code"/>
          <w:rtl w:val="0"/>
        </w:rPr>
        <w:t xml:space="preserve">You can also calculate it yourself using </w:t>
      </w:r>
      <w:hyperlink r:id="rId16">
        <w:r w:rsidDel="00000000" w:rsidR="00000000" w:rsidRPr="00000000">
          <w:rPr>
            <w:rFonts w:ascii="Fira Code" w:cs="Fira Code" w:eastAsia="Fira Code" w:hAnsi="Fira Code"/>
            <w:color w:val="1155cc"/>
            <w:u w:val="single"/>
            <w:rtl w:val="0"/>
          </w:rPr>
          <w:t xml:space="preserve">this data</w:t>
        </w:r>
      </w:hyperlink>
      <w:r w:rsidDel="00000000" w:rsidR="00000000" w:rsidRPr="00000000">
        <w:rPr>
          <w:rFonts w:ascii="Fira Code" w:cs="Fira Code" w:eastAsia="Fira Code" w:hAnsi="Fira Code"/>
          <w:rtl w:val="0"/>
        </w:rPr>
        <w:t xml:space="preserve"> and then update this answer.</w:t>
      </w:r>
    </w:p>
    <w:p w:rsidR="00000000" w:rsidDel="00000000" w:rsidP="00000000" w:rsidRDefault="00000000" w:rsidRPr="00000000" w14:paraId="00000033">
      <w:pPr>
        <w:rPr>
          <w:rFonts w:ascii="Fira Code" w:cs="Fira Code" w:eastAsia="Fira Code" w:hAnsi="Fira Code"/>
        </w:rPr>
      </w:pPr>
      <w:r w:rsidDel="00000000" w:rsidR="00000000" w:rsidRPr="00000000">
        <w:rPr>
          <w:rtl w:val="0"/>
        </w:rPr>
      </w:r>
    </w:p>
    <w:p w:rsidR="00000000" w:rsidDel="00000000" w:rsidP="00000000" w:rsidRDefault="00000000" w:rsidRPr="00000000" w14:paraId="00000034">
      <w:pPr>
        <w:pStyle w:val="Heading2"/>
        <w:spacing w:after="200" w:lineRule="auto"/>
        <w:rPr>
          <w:rFonts w:ascii="Fira Code" w:cs="Fira Code" w:eastAsia="Fira Code" w:hAnsi="Fira Code"/>
          <w:sz w:val="24"/>
          <w:szCs w:val="24"/>
        </w:rPr>
      </w:pPr>
      <w:bookmarkStart w:colFirst="0" w:colLast="0" w:name="_tc7nqnk7c5w9" w:id="12"/>
      <w:bookmarkEnd w:id="12"/>
      <w:r w:rsidDel="00000000" w:rsidR="00000000" w:rsidRPr="00000000">
        <w:rPr>
          <w:rFonts w:ascii="Fira Code" w:cs="Fira Code" w:eastAsia="Fira Code" w:hAnsi="Fira Code"/>
          <w:rtl w:val="0"/>
        </w:rPr>
        <w:t xml:space="preserve">Certificate - </w:t>
      </w:r>
      <w:r w:rsidDel="00000000" w:rsidR="00000000" w:rsidRPr="00000000">
        <w:rPr>
          <w:rFonts w:ascii="Fira Code" w:cs="Fira Code" w:eastAsia="Fira Code" w:hAnsi="Fira Code"/>
          <w:sz w:val="34"/>
          <w:szCs w:val="34"/>
          <w:rtl w:val="0"/>
        </w:rPr>
        <w:t xml:space="preserve">Can I follow the course in a self-paced mode and get a certificate?</w:t>
      </w:r>
      <w:r w:rsidDel="00000000" w:rsidR="00000000" w:rsidRPr="00000000">
        <w:rPr>
          <w:rtl w:val="0"/>
        </w:rPr>
      </w:r>
    </w:p>
    <w:p w:rsidR="00000000" w:rsidDel="00000000" w:rsidP="00000000" w:rsidRDefault="00000000" w:rsidRPr="00000000" w14:paraId="00000035">
      <w:pPr>
        <w:rPr>
          <w:rFonts w:ascii="Fira Code" w:cs="Fira Code" w:eastAsia="Fira Code" w:hAnsi="Fira Code"/>
        </w:rPr>
      </w:pPr>
      <w:r w:rsidDel="00000000" w:rsidR="00000000" w:rsidRPr="00000000">
        <w:rPr>
          <w:rFonts w:ascii="Fira Code" w:cs="Fira Code" w:eastAsia="Fira Code" w:hAnsi="Fira Code"/>
          <w:rtl w:val="0"/>
        </w:rPr>
        <w:t xml:space="preserve">No, you can only get a certificate if you finish the course with a “live” cohort. We don't award certificates for the self-paced mode. The reason is you need to peer-review capstone(s) after submitting a project. You can only peer-review projects at the time the course is running.</w:t>
      </w:r>
      <w:r w:rsidDel="00000000" w:rsidR="00000000" w:rsidRPr="00000000">
        <w:rPr>
          <w:rtl w:val="0"/>
        </w:rPr>
      </w:r>
    </w:p>
    <w:p w:rsidR="00000000" w:rsidDel="00000000" w:rsidP="00000000" w:rsidRDefault="00000000" w:rsidRPr="00000000" w14:paraId="00000036">
      <w:pPr>
        <w:spacing w:after="200" w:lineRule="auto"/>
        <w:ind w:left="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37">
      <w:pPr>
        <w:pStyle w:val="Heading2"/>
        <w:spacing w:after="200" w:lineRule="auto"/>
        <w:rPr>
          <w:rFonts w:ascii="Fira Code" w:cs="Fira Code" w:eastAsia="Fira Code" w:hAnsi="Fira Code"/>
          <w:sz w:val="34"/>
          <w:szCs w:val="34"/>
        </w:rPr>
      </w:pPr>
      <w:bookmarkStart w:colFirst="0" w:colLast="0" w:name="_h1hxh1udgfvl" w:id="13"/>
      <w:bookmarkEnd w:id="13"/>
      <w:r w:rsidDel="00000000" w:rsidR="00000000" w:rsidRPr="00000000">
        <w:rPr>
          <w:rFonts w:ascii="Fira Code" w:cs="Fira Code" w:eastAsia="Fira Code" w:hAnsi="Fira Code"/>
          <w:sz w:val="34"/>
          <w:szCs w:val="34"/>
          <w:rtl w:val="0"/>
        </w:rPr>
        <w:t xml:space="preserve">Office Hours - What is the video/zoom link to the stream for the “Office Hour” or workshop sessions? </w:t>
      </w:r>
    </w:p>
    <w:p w:rsidR="00000000" w:rsidDel="00000000" w:rsidP="00000000" w:rsidRDefault="00000000" w:rsidRPr="00000000" w14:paraId="00000038">
      <w:pPr>
        <w:rPr>
          <w:rFonts w:ascii="Fira Code" w:cs="Fira Code" w:eastAsia="Fira Code" w:hAnsi="Fira Code"/>
        </w:rPr>
      </w:pPr>
      <w:r w:rsidDel="00000000" w:rsidR="00000000" w:rsidRPr="00000000">
        <w:rPr>
          <w:rFonts w:ascii="Fira Code" w:cs="Fira Code" w:eastAsia="Fira Code" w:hAnsi="Fira Code"/>
          <w:rtl w:val="0"/>
        </w:rPr>
        <w:t xml:space="preserve">The zoom link is only published to instructors/presenters/TAs.</w:t>
      </w:r>
    </w:p>
    <w:p w:rsidR="00000000" w:rsidDel="00000000" w:rsidP="00000000" w:rsidRDefault="00000000" w:rsidRPr="00000000" w14:paraId="00000039">
      <w:pPr>
        <w:rPr>
          <w:rFonts w:ascii="Fira Code" w:cs="Fira Code" w:eastAsia="Fira Code" w:hAnsi="Fira Code"/>
        </w:rPr>
      </w:pPr>
      <w:r w:rsidDel="00000000" w:rsidR="00000000" w:rsidRPr="00000000">
        <w:rPr>
          <w:rFonts w:ascii="Fira Code" w:cs="Fira Code" w:eastAsia="Fira Code" w:hAnsi="Fira Code"/>
          <w:rtl w:val="0"/>
        </w:rPr>
        <w:t xml:space="preserve">Students participate via Youtube Live and submit questions to Slido (link would be pinned in the chat when Alexey goes Live). The video URL should be posted in the </w:t>
      </w:r>
      <w:hyperlink r:id="rId17">
        <w:r w:rsidDel="00000000" w:rsidR="00000000" w:rsidRPr="00000000">
          <w:rPr>
            <w:rFonts w:ascii="Fira Code" w:cs="Fira Code" w:eastAsia="Fira Code" w:hAnsi="Fira Code"/>
            <w:color w:val="1155cc"/>
            <w:u w:val="single"/>
            <w:rtl w:val="0"/>
          </w:rPr>
          <w:t xml:space="preserve">announcements channel on Telegram &amp; Slack</w:t>
        </w:r>
      </w:hyperlink>
      <w:r w:rsidDel="00000000" w:rsidR="00000000" w:rsidRPr="00000000">
        <w:rPr>
          <w:rFonts w:ascii="Fira Code" w:cs="Fira Code" w:eastAsia="Fira Code" w:hAnsi="Fira Code"/>
          <w:rtl w:val="0"/>
        </w:rPr>
        <w:t xml:space="preserve"> before it begins. Also, you will see it live on the DataTalksClub </w:t>
      </w:r>
      <w:hyperlink r:id="rId18">
        <w:r w:rsidDel="00000000" w:rsidR="00000000" w:rsidRPr="00000000">
          <w:rPr>
            <w:rFonts w:ascii="Fira Code" w:cs="Fira Code" w:eastAsia="Fira Code" w:hAnsi="Fira Code"/>
            <w:color w:val="1155cc"/>
            <w:u w:val="single"/>
            <w:rtl w:val="0"/>
          </w:rPr>
          <w:t xml:space="preserve">YouTube Channel</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003A">
      <w:pPr>
        <w:rPr>
          <w:rFonts w:ascii="Fira Code" w:cs="Fira Code" w:eastAsia="Fira Code" w:hAnsi="Fira Code"/>
        </w:rPr>
      </w:pPr>
      <w:r w:rsidDel="00000000" w:rsidR="00000000" w:rsidRPr="00000000">
        <w:rPr>
          <w:rFonts w:ascii="Fira Code" w:cs="Fira Code" w:eastAsia="Fira Code" w:hAnsi="Fira Code"/>
          <w:rtl w:val="0"/>
        </w:rPr>
        <w:t xml:space="preserve">Don’t post your questions in chat as it would be off-screen before the instructors/moderators have a chance to answer it if the room is very active.</w:t>
      </w:r>
    </w:p>
    <w:p w:rsidR="00000000" w:rsidDel="00000000" w:rsidP="00000000" w:rsidRDefault="00000000" w:rsidRPr="00000000" w14:paraId="0000003B">
      <w:pPr>
        <w:rPr>
          <w:rFonts w:ascii="Fira Code" w:cs="Fira Code" w:eastAsia="Fira Code" w:hAnsi="Fira Code"/>
        </w:rPr>
      </w:pPr>
      <w:r w:rsidDel="00000000" w:rsidR="00000000" w:rsidRPr="00000000">
        <w:rPr>
          <w:rtl w:val="0"/>
        </w:rPr>
      </w:r>
    </w:p>
    <w:p w:rsidR="00000000" w:rsidDel="00000000" w:rsidP="00000000" w:rsidRDefault="00000000" w:rsidRPr="00000000" w14:paraId="0000003C">
      <w:pPr>
        <w:pStyle w:val="Heading2"/>
        <w:spacing w:after="200" w:lineRule="auto"/>
        <w:rPr>
          <w:rFonts w:ascii="Fira Code" w:cs="Fira Code" w:eastAsia="Fira Code" w:hAnsi="Fira Code"/>
          <w:sz w:val="34"/>
          <w:szCs w:val="34"/>
        </w:rPr>
      </w:pPr>
      <w:bookmarkStart w:colFirst="0" w:colLast="0" w:name="_wfc6e28xv6op" w:id="14"/>
      <w:bookmarkEnd w:id="14"/>
      <w:r w:rsidDel="00000000" w:rsidR="00000000" w:rsidRPr="00000000">
        <w:rPr>
          <w:rFonts w:ascii="Fira Code" w:cs="Fira Code" w:eastAsia="Fira Code" w:hAnsi="Fira Code"/>
          <w:sz w:val="34"/>
          <w:szCs w:val="34"/>
          <w:rtl w:val="0"/>
        </w:rPr>
        <w:t xml:space="preserve">Office Hours - I can’t attend the “Office hours” / workshop, will it be recorded?</w:t>
      </w:r>
    </w:p>
    <w:p w:rsidR="00000000" w:rsidDel="00000000" w:rsidP="00000000" w:rsidRDefault="00000000" w:rsidRPr="00000000" w14:paraId="0000003D">
      <w:pPr>
        <w:rPr>
          <w:rFonts w:ascii="Fira Code" w:cs="Fira Code" w:eastAsia="Fira Code" w:hAnsi="Fira Code"/>
        </w:rPr>
      </w:pPr>
      <w:r w:rsidDel="00000000" w:rsidR="00000000" w:rsidRPr="00000000">
        <w:rPr>
          <w:rFonts w:ascii="Fira Code" w:cs="Fira Code" w:eastAsia="Fira Code" w:hAnsi="Fira Code"/>
          <w:rtl w:val="0"/>
        </w:rPr>
        <w:t xml:space="preserve">Yes! Every “Office Hours” will be recorded and available a few minutes after the live session is over; so you can view (or rewatch) whenever you want.</w:t>
      </w:r>
    </w:p>
    <w:p w:rsidR="00000000" w:rsidDel="00000000" w:rsidP="00000000" w:rsidRDefault="00000000" w:rsidRPr="00000000" w14:paraId="0000003E">
      <w:pPr>
        <w:spacing w:after="200" w:lineRule="auto"/>
        <w:ind w:left="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003F">
      <w:pPr>
        <w:pStyle w:val="Heading2"/>
        <w:ind w:left="0" w:firstLine="0"/>
        <w:rPr>
          <w:rFonts w:ascii="Fira Code" w:cs="Fira Code" w:eastAsia="Fira Code" w:hAnsi="Fira Code"/>
          <w:sz w:val="24"/>
          <w:szCs w:val="24"/>
        </w:rPr>
      </w:pPr>
      <w:bookmarkStart w:colFirst="0" w:colLast="0" w:name="_eulaaaw3ogko" w:id="15"/>
      <w:bookmarkEnd w:id="15"/>
      <w:r w:rsidDel="00000000" w:rsidR="00000000" w:rsidRPr="00000000">
        <w:rPr>
          <w:rFonts w:ascii="Fira Code" w:cs="Fira Code" w:eastAsia="Fira Code" w:hAnsi="Fira Code"/>
          <w:sz w:val="34"/>
          <w:szCs w:val="34"/>
          <w:rtl w:val="0"/>
        </w:rPr>
        <w:t xml:space="preserve">Homework - What are homework and project deadlines?</w:t>
      </w:r>
      <w:r w:rsidDel="00000000" w:rsidR="00000000" w:rsidRPr="00000000">
        <w:rPr>
          <w:rtl w:val="0"/>
        </w:rPr>
      </w:r>
    </w:p>
    <w:p w:rsidR="00000000" w:rsidDel="00000000" w:rsidP="00000000" w:rsidRDefault="00000000" w:rsidRPr="00000000" w14:paraId="00000040">
      <w:pPr>
        <w:rPr>
          <w:rFonts w:ascii="Fira Code" w:cs="Fira Code" w:eastAsia="Fira Code" w:hAnsi="Fira Code"/>
        </w:rPr>
      </w:pPr>
      <w:r w:rsidDel="00000000" w:rsidR="00000000" w:rsidRPr="00000000">
        <w:rPr>
          <w:rFonts w:ascii="Fira Code" w:cs="Fira Code" w:eastAsia="Fira Code" w:hAnsi="Fira Code"/>
          <w:sz w:val="24"/>
          <w:szCs w:val="24"/>
          <w:rtl w:val="0"/>
        </w:rPr>
        <w:t xml:space="preserve">You can find the latest and up</w:t>
      </w:r>
      <w:r w:rsidDel="00000000" w:rsidR="00000000" w:rsidRPr="00000000">
        <w:rPr>
          <w:rFonts w:ascii="Fira Code" w:cs="Fira Code" w:eastAsia="Fira Code" w:hAnsi="Fira Code"/>
          <w:rtl w:val="0"/>
        </w:rPr>
        <w:t xml:space="preserve">-</w:t>
      </w:r>
      <w:r w:rsidDel="00000000" w:rsidR="00000000" w:rsidRPr="00000000">
        <w:rPr>
          <w:rFonts w:ascii="Fira Code" w:cs="Fira Code" w:eastAsia="Fira Code" w:hAnsi="Fira Code"/>
          <w:sz w:val="24"/>
          <w:szCs w:val="24"/>
          <w:rtl w:val="0"/>
        </w:rPr>
        <w:t xml:space="preserve">to-date deadlines here: </w:t>
      </w:r>
      <w:hyperlink r:id="rId19">
        <w:r w:rsidDel="00000000" w:rsidR="00000000" w:rsidRPr="00000000">
          <w:rPr>
            <w:rFonts w:ascii="Fira Code" w:cs="Fira Code" w:eastAsia="Fira Code" w:hAnsi="Fira Code"/>
            <w:color w:val="1155cc"/>
            <w:sz w:val="24"/>
            <w:szCs w:val="24"/>
            <w:u w:val="single"/>
            <w:rtl w:val="0"/>
          </w:rPr>
          <w:t xml:space="preserve">https://docs.google.com/spreadsheets/d/e/2PACX-1vQACMLuutV5rvXg5qICuJGL-yZqIV0FBD84CxPdC5eZHf8TfzB-CJT_3Mo7U7oGVTXmSihPgQxuuoku/pubhtml</w:t>
        </w:r>
      </w:hyperlink>
      <w:r w:rsidDel="00000000" w:rsidR="00000000" w:rsidRPr="00000000">
        <w:rPr>
          <w:rtl w:val="0"/>
        </w:rPr>
      </w:r>
    </w:p>
    <w:p w:rsidR="00000000" w:rsidDel="00000000" w:rsidP="00000000" w:rsidRDefault="00000000" w:rsidRPr="00000000" w14:paraId="00000041">
      <w:pPr>
        <w:rPr>
          <w:rFonts w:ascii="Fira Code" w:cs="Fira Code" w:eastAsia="Fira Code" w:hAnsi="Fira Code"/>
        </w:rPr>
      </w:pPr>
      <w:r w:rsidDel="00000000" w:rsidR="00000000" w:rsidRPr="00000000">
        <w:rPr>
          <w:rFonts w:ascii="Fira Code" w:cs="Fira Code" w:eastAsia="Fira Code" w:hAnsi="Fira Code"/>
          <w:rtl w:val="0"/>
        </w:rPr>
        <w:t xml:space="preserve">Also, take note of Announcements from </w:t>
      </w:r>
      <w:r w:rsidDel="00000000" w:rsidR="00000000" w:rsidRPr="00000000">
        <w:rPr>
          <w:rFonts w:ascii="Fira Code" w:cs="Fira Code" w:eastAsia="Fira Code" w:hAnsi="Fira Code"/>
          <w:b w:val="1"/>
          <w:rtl w:val="0"/>
        </w:rPr>
        <w:t xml:space="preserve">@Au-Tomator</w:t>
      </w:r>
      <w:r w:rsidDel="00000000" w:rsidR="00000000" w:rsidRPr="00000000">
        <w:rPr>
          <w:rFonts w:ascii="Fira Code" w:cs="Fira Code" w:eastAsia="Fira Code" w:hAnsi="Fira Code"/>
          <w:rtl w:val="0"/>
        </w:rPr>
        <w:t xml:space="preserve"> for any extensions or other news. Or, the form may also show the updated deadline, if Instructor(s) has updated it.</w:t>
      </w:r>
      <w:r w:rsidDel="00000000" w:rsidR="00000000" w:rsidRPr="00000000">
        <w:rPr>
          <w:rtl w:val="0"/>
        </w:rPr>
      </w:r>
    </w:p>
    <w:p w:rsidR="00000000" w:rsidDel="00000000" w:rsidP="00000000" w:rsidRDefault="00000000" w:rsidRPr="00000000" w14:paraId="00000042">
      <w:pPr>
        <w:rPr>
          <w:rFonts w:ascii="Fira Code" w:cs="Fira Code" w:eastAsia="Fira Code" w:hAnsi="Fira Code"/>
        </w:rPr>
      </w:pPr>
      <w:r w:rsidDel="00000000" w:rsidR="00000000" w:rsidRPr="00000000">
        <w:rPr>
          <w:rtl w:val="0"/>
        </w:rPr>
      </w:r>
    </w:p>
    <w:p w:rsidR="00000000" w:rsidDel="00000000" w:rsidP="00000000" w:rsidRDefault="00000000" w:rsidRPr="00000000" w14:paraId="00000043">
      <w:pPr>
        <w:pStyle w:val="Heading2"/>
        <w:rPr>
          <w:rFonts w:ascii="Fira Code" w:cs="Fira Code" w:eastAsia="Fira Code" w:hAnsi="Fira Code"/>
        </w:rPr>
      </w:pPr>
      <w:bookmarkStart w:colFirst="0" w:colLast="0" w:name="_cn8jrcdr40xl" w:id="16"/>
      <w:bookmarkEnd w:id="16"/>
      <w:r w:rsidDel="00000000" w:rsidR="00000000" w:rsidRPr="00000000">
        <w:rPr>
          <w:rFonts w:ascii="Fira Code" w:cs="Fira Code" w:eastAsia="Fira Code" w:hAnsi="Fira Code"/>
          <w:rtl w:val="0"/>
        </w:rPr>
        <w:t xml:space="preserve">Homework - Are late submissions of homework allowed?</w:t>
      </w:r>
    </w:p>
    <w:p w:rsidR="00000000" w:rsidDel="00000000" w:rsidP="00000000" w:rsidRDefault="00000000" w:rsidRPr="00000000" w14:paraId="00000044">
      <w:pPr>
        <w:rPr>
          <w:rFonts w:ascii="Fira Code" w:cs="Fira Code" w:eastAsia="Fira Code" w:hAnsi="Fira Code"/>
        </w:rPr>
      </w:pPr>
      <w:r w:rsidDel="00000000" w:rsidR="00000000" w:rsidRPr="00000000">
        <w:rPr>
          <w:rFonts w:ascii="Fira Code" w:cs="Fira Code" w:eastAsia="Fira Code" w:hAnsi="Fira Code"/>
          <w:rtl w:val="0"/>
        </w:rPr>
        <w:t xml:space="preserve">No, late submissions are not allowed. But if </w:t>
      </w:r>
      <w:r w:rsidDel="00000000" w:rsidR="00000000" w:rsidRPr="00000000">
        <w:rPr>
          <w:rFonts w:ascii="Fira Code" w:cs="Fira Code" w:eastAsia="Fira Code" w:hAnsi="Fira Code"/>
          <w:rtl w:val="0"/>
        </w:rPr>
        <w:t xml:space="preserve">the form is still not closed and it’s after the due date, you can still submit the homework. confirm your submission by the date-timestamp on the Course page.y</w:t>
      </w:r>
    </w:p>
    <w:p w:rsidR="00000000" w:rsidDel="00000000" w:rsidP="00000000" w:rsidRDefault="00000000" w:rsidRPr="00000000" w14:paraId="00000045">
      <w:pPr>
        <w:rPr>
          <w:rFonts w:ascii="Fira Code" w:cs="Fira Code" w:eastAsia="Fira Code" w:hAnsi="Fira Code"/>
        </w:rPr>
      </w:pPr>
      <w:r w:rsidDel="00000000" w:rsidR="00000000" w:rsidRPr="00000000">
        <w:rPr>
          <w:rFonts w:ascii="Fira Code" w:cs="Fira Code" w:eastAsia="Fira Code" w:hAnsi="Fira Code"/>
          <w:rtl w:val="0"/>
        </w:rPr>
        <w:t xml:space="preserve">Older news:[</w:t>
      </w:r>
      <w:hyperlink r:id="rId20">
        <w:r w:rsidDel="00000000" w:rsidR="00000000" w:rsidRPr="00000000">
          <w:rPr>
            <w:rFonts w:ascii="Fira Code" w:cs="Fira Code" w:eastAsia="Fira Code" w:hAnsi="Fira Code"/>
            <w:color w:val="1155cc"/>
            <w:u w:val="single"/>
            <w:rtl w:val="0"/>
          </w:rPr>
          <w:t xml:space="preserve">source1</w:t>
        </w:r>
      </w:hyperlink>
      <w:r w:rsidDel="00000000" w:rsidR="00000000" w:rsidRPr="00000000">
        <w:rPr>
          <w:rFonts w:ascii="Fira Code" w:cs="Fira Code" w:eastAsia="Fira Code" w:hAnsi="Fira Code"/>
          <w:rtl w:val="0"/>
        </w:rPr>
        <w:t xml:space="preserve">] [</w:t>
      </w:r>
      <w:hyperlink r:id="rId21">
        <w:r w:rsidDel="00000000" w:rsidR="00000000" w:rsidRPr="00000000">
          <w:rPr>
            <w:rFonts w:ascii="Fira Code" w:cs="Fira Code" w:eastAsia="Fira Code" w:hAnsi="Fira Code"/>
            <w:color w:val="1155cc"/>
            <w:u w:val="single"/>
            <w:rtl w:val="0"/>
          </w:rPr>
          <w:t xml:space="preserve">source2</w:t>
        </w:r>
      </w:hyperlink>
      <w:r w:rsidDel="00000000" w:rsidR="00000000" w:rsidRPr="00000000">
        <w:rPr>
          <w:rFonts w:ascii="Fira Code" w:cs="Fira Code" w:eastAsia="Fira Code" w:hAnsi="Fira Code"/>
          <w:rtl w:val="0"/>
        </w:rPr>
        <w:t xml:space="preserve">] </w:t>
      </w:r>
    </w:p>
    <w:p w:rsidR="00000000" w:rsidDel="00000000" w:rsidP="00000000" w:rsidRDefault="00000000" w:rsidRPr="00000000" w14:paraId="00000046">
      <w:pPr>
        <w:pStyle w:val="Heading2"/>
        <w:rPr>
          <w:rFonts w:ascii="Fira Code" w:cs="Fira Code" w:eastAsia="Fira Code" w:hAnsi="Fira Code"/>
        </w:rPr>
      </w:pPr>
      <w:bookmarkStart w:colFirst="0" w:colLast="0" w:name="_wisrnvulr16z" w:id="17"/>
      <w:bookmarkEnd w:id="17"/>
      <w:r w:rsidDel="00000000" w:rsidR="00000000" w:rsidRPr="00000000">
        <w:rPr>
          <w:rFonts w:ascii="Fira Code" w:cs="Fira Code" w:eastAsia="Fira Code" w:hAnsi="Fira Code"/>
          <w:rtl w:val="0"/>
        </w:rPr>
        <w:t xml:space="preserve">Homework - What is the homework URL in the homework link?</w:t>
      </w:r>
      <w:r w:rsidDel="00000000" w:rsidR="00000000" w:rsidRPr="00000000">
        <w:rPr>
          <w:rFonts w:ascii="Fira Code" w:cs="Fira Code" w:eastAsia="Fira Code" w:hAnsi="Fira Code"/>
        </w:rPr>
        <w:drawing>
          <wp:inline distB="114300" distT="114300" distL="114300" distR="114300">
            <wp:extent cx="6805613" cy="954972"/>
            <wp:effectExtent b="0" l="0" r="0" t="0"/>
            <wp:docPr id="70" name="image67.png"/>
            <a:graphic>
              <a:graphicData uri="http://schemas.openxmlformats.org/drawingml/2006/picture">
                <pic:pic>
                  <pic:nvPicPr>
                    <pic:cNvPr id="0" name="image67.png"/>
                    <pic:cNvPicPr preferRelativeResize="0"/>
                  </pic:nvPicPr>
                  <pic:blipFill>
                    <a:blip r:embed="rId22"/>
                    <a:srcRect b="0" l="0" r="0" t="0"/>
                    <a:stretch>
                      <a:fillRect/>
                    </a:stretch>
                  </pic:blipFill>
                  <pic:spPr>
                    <a:xfrm>
                      <a:off x="0" y="0"/>
                      <a:ext cx="6805613" cy="954972"/>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Fira Code" w:cs="Fira Code" w:eastAsia="Fira Code" w:hAnsi="Fira Code"/>
        </w:rPr>
      </w:pPr>
      <w:r w:rsidDel="00000000" w:rsidR="00000000" w:rsidRPr="00000000">
        <w:rPr>
          <w:rFonts w:ascii="Fira Code" w:cs="Fira Code" w:eastAsia="Fira Code" w:hAnsi="Fira Code"/>
          <w:rtl w:val="0"/>
        </w:rPr>
        <w:t xml:space="preserve">Answer: In short, it’s your repository on github, gitlab, bitbucket, etc</w:t>
      </w:r>
    </w:p>
    <w:p w:rsidR="00000000" w:rsidDel="00000000" w:rsidP="00000000" w:rsidRDefault="00000000" w:rsidRPr="00000000" w14:paraId="00000048">
      <w:pPr>
        <w:rPr>
          <w:rFonts w:ascii="Fira Code" w:cs="Fira Code" w:eastAsia="Fira Code" w:hAnsi="Fira Code"/>
        </w:rPr>
      </w:pPr>
      <w:r w:rsidDel="00000000" w:rsidR="00000000" w:rsidRPr="00000000">
        <w:rPr>
          <w:rFonts w:ascii="Fira Code" w:cs="Fira Code" w:eastAsia="Fira Code" w:hAnsi="Fira Code"/>
          <w:rtl w:val="0"/>
        </w:rPr>
        <w:t xml:space="preserve">In long, your repository or any other location you have your code where a reasonable person would look at it and think yes, you went through the week and exercises.</w:t>
      </w:r>
    </w:p>
    <w:p w:rsidR="00000000" w:rsidDel="00000000" w:rsidP="00000000" w:rsidRDefault="00000000" w:rsidRPr="00000000" w14:paraId="00000049">
      <w:pPr>
        <w:pStyle w:val="Heading2"/>
        <w:spacing w:after="200" w:lineRule="auto"/>
        <w:rPr>
          <w:rFonts w:ascii="Fira Code" w:cs="Fira Code" w:eastAsia="Fira Code" w:hAnsi="Fira Code"/>
          <w:sz w:val="34"/>
          <w:szCs w:val="34"/>
        </w:rPr>
      </w:pPr>
      <w:bookmarkStart w:colFirst="0" w:colLast="0" w:name="_wvej32jjvsbj" w:id="18"/>
      <w:bookmarkEnd w:id="18"/>
      <w:r w:rsidDel="00000000" w:rsidR="00000000" w:rsidRPr="00000000">
        <w:rPr>
          <w:rFonts w:ascii="Fira Code" w:cs="Fira Code" w:eastAsia="Fira Code" w:hAnsi="Fira Code"/>
          <w:sz w:val="34"/>
          <w:szCs w:val="34"/>
          <w:rtl w:val="0"/>
        </w:rPr>
        <w:t xml:space="preserve">Homework and Leaderboard - what is the system for points in the course management platform?</w:t>
      </w:r>
    </w:p>
    <w:p w:rsidR="00000000" w:rsidDel="00000000" w:rsidP="00000000" w:rsidRDefault="00000000" w:rsidRPr="00000000" w14:paraId="0000004A">
      <w:pPr>
        <w:rPr>
          <w:rFonts w:ascii="Fira Code" w:cs="Fira Code" w:eastAsia="Fira Code" w:hAnsi="Fira Code"/>
        </w:rPr>
      </w:pPr>
      <w:r w:rsidDel="00000000" w:rsidR="00000000" w:rsidRPr="00000000">
        <w:rPr>
          <w:rFonts w:ascii="Fira Code" w:cs="Fira Code" w:eastAsia="Fira Code" w:hAnsi="Fira Code"/>
          <w:rtl w:val="0"/>
        </w:rPr>
        <w:t xml:space="preserve">After you submit your homework it will be graded based on the amount of questions in a particular homework. You can see how many points you have right on the page of the homework up top. Additionally in the leaderboard you will find the sum of all points you’ve earned - points for Homeworks, FAQs and Learning in Public. If homework is clear, others work as follows: if you submit something to FAQ, you get one point, for each learning in a public link you get one point. </w:t>
      </w:r>
    </w:p>
    <w:p w:rsidR="00000000" w:rsidDel="00000000" w:rsidP="00000000" w:rsidRDefault="00000000" w:rsidRPr="00000000" w14:paraId="0000004B">
      <w:pPr>
        <w:rPr>
          <w:rFonts w:ascii="Fira Code" w:cs="Fira Code" w:eastAsia="Fira Code" w:hAnsi="Fira Code"/>
        </w:rPr>
      </w:pPr>
      <w:r w:rsidDel="00000000" w:rsidR="00000000" w:rsidRPr="00000000">
        <w:rPr>
          <w:rFonts w:ascii="Fira Code" w:cs="Fira Code" w:eastAsia="Fira Code" w:hAnsi="Fira Code"/>
          <w:rtl w:val="0"/>
        </w:rPr>
        <w:t xml:space="preserve">(</w:t>
      </w:r>
      <w:hyperlink r:id="rId23">
        <w:r w:rsidDel="00000000" w:rsidR="00000000" w:rsidRPr="00000000">
          <w:rPr>
            <w:rFonts w:ascii="Fira Code" w:cs="Fira Code" w:eastAsia="Fira Code" w:hAnsi="Fira Code"/>
            <w:color w:val="1155cc"/>
            <w:u w:val="single"/>
            <w:rtl w:val="0"/>
          </w:rPr>
          <w:t xml:space="preserve">https://datatalks-club.slack.com/archives/C01FABYF2RG/p1706846846359379?thread_ts=1706825019.546229&amp;cid=C01FABYF2RG</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004C">
      <w:pPr>
        <w:rPr>
          <w:rFonts w:ascii="Fira Code" w:cs="Fira Code" w:eastAsia="Fira Code" w:hAnsi="Fira Code"/>
        </w:rPr>
      </w:pPr>
      <w:r w:rsidDel="00000000" w:rsidR="00000000" w:rsidRPr="00000000">
        <w:rPr>
          <w:rtl w:val="0"/>
        </w:rPr>
      </w:r>
    </w:p>
    <w:p w:rsidR="00000000" w:rsidDel="00000000" w:rsidP="00000000" w:rsidRDefault="00000000" w:rsidRPr="00000000" w14:paraId="0000004D">
      <w:pPr>
        <w:pStyle w:val="Heading2"/>
        <w:spacing w:after="200" w:lineRule="auto"/>
        <w:rPr>
          <w:rFonts w:ascii="Fira Code" w:cs="Fira Code" w:eastAsia="Fira Code" w:hAnsi="Fira Code"/>
          <w:sz w:val="34"/>
          <w:szCs w:val="34"/>
        </w:rPr>
      </w:pPr>
      <w:bookmarkStart w:colFirst="0" w:colLast="0" w:name="_naukgwju1z8z" w:id="19"/>
      <w:bookmarkEnd w:id="19"/>
      <w:r w:rsidDel="00000000" w:rsidR="00000000" w:rsidRPr="00000000">
        <w:rPr>
          <w:rFonts w:ascii="Fira Code" w:cs="Fira Code" w:eastAsia="Fira Code" w:hAnsi="Fira Code"/>
          <w:sz w:val="34"/>
          <w:szCs w:val="34"/>
          <w:rtl w:val="0"/>
        </w:rPr>
        <w:t xml:space="preserve">Leaderboard - I am not on the leaderboard / how do I know which one I am on the leaderboard? </w:t>
      </w:r>
    </w:p>
    <w:p w:rsidR="00000000" w:rsidDel="00000000" w:rsidP="00000000" w:rsidRDefault="00000000" w:rsidRPr="00000000" w14:paraId="0000004E">
      <w:pPr>
        <w:rPr>
          <w:rFonts w:ascii="Fira Code" w:cs="Fira Code" w:eastAsia="Fira Code" w:hAnsi="Fira Code"/>
        </w:rPr>
      </w:pPr>
      <w:r w:rsidDel="00000000" w:rsidR="00000000" w:rsidRPr="00000000">
        <w:rPr>
          <w:rFonts w:ascii="Fira Code" w:cs="Fira Code" w:eastAsia="Fira Code" w:hAnsi="Fira Code"/>
          <w:rtl w:val="0"/>
        </w:rPr>
        <w:t xml:space="preserve">When you set up your account you are automatically assigned a random name such as “Lucid Elbakyan” for example. If you want to see what your Display name is. </w:t>
      </w:r>
    </w:p>
    <w:p w:rsidR="00000000" w:rsidDel="00000000" w:rsidP="00000000" w:rsidRDefault="00000000" w:rsidRPr="00000000" w14:paraId="0000004F">
      <w:pPr>
        <w:rPr>
          <w:rFonts w:ascii="Fira Code" w:cs="Fira Code" w:eastAsia="Fira Code" w:hAnsi="Fira Code"/>
        </w:rPr>
      </w:pPr>
      <w:r w:rsidDel="00000000" w:rsidR="00000000" w:rsidRPr="00000000">
        <w:rPr>
          <w:rFonts w:ascii="Fira Code" w:cs="Fira Code" w:eastAsia="Fira Code" w:hAnsi="Fira Code"/>
          <w:rtl w:val="0"/>
        </w:rPr>
        <w:t xml:space="preserve">Go to the Homework submission link →  </w:t>
      </w:r>
      <w:hyperlink r:id="rId24">
        <w:r w:rsidDel="00000000" w:rsidR="00000000" w:rsidRPr="00000000">
          <w:rPr>
            <w:rFonts w:ascii="Fira Code" w:cs="Fira Code" w:eastAsia="Fira Code" w:hAnsi="Fira Code"/>
            <w:color w:val="1155cc"/>
            <w:u w:val="single"/>
            <w:rtl w:val="0"/>
          </w:rPr>
          <w:t xml:space="preserve">https://courses.datatalks.club/de-zoomcamp-2024/homework/hw2</w:t>
        </w:r>
      </w:hyperlink>
      <w:r w:rsidDel="00000000" w:rsidR="00000000" w:rsidRPr="00000000">
        <w:rPr>
          <w:rFonts w:ascii="Fira Code" w:cs="Fira Code" w:eastAsia="Fira Code" w:hAnsi="Fira Code"/>
          <w:rtl w:val="0"/>
        </w:rPr>
        <w:t xml:space="preserve"> - Log in &gt; Click on ‘Data Engineering Zoom Camp 2024’ &gt; click on ‘Edit Course Profile’ - your display name is here, you can also change it should you wish: </w:t>
      </w:r>
    </w:p>
    <w:p w:rsidR="00000000" w:rsidDel="00000000" w:rsidP="00000000" w:rsidRDefault="00000000" w:rsidRPr="00000000" w14:paraId="00000050">
      <w:pPr>
        <w:rPr>
          <w:rFonts w:ascii="Fira Code" w:cs="Fira Code" w:eastAsia="Fira Code" w:hAnsi="Fira Code"/>
          <w:i w:val="1"/>
        </w:rPr>
      </w:pPr>
      <w:r w:rsidDel="00000000" w:rsidR="00000000" w:rsidRPr="00000000">
        <w:rPr>
          <w:rFonts w:ascii="Fira Code" w:cs="Fira Code" w:eastAsia="Fira Code" w:hAnsi="Fira Code"/>
          <w:i w:val="1"/>
        </w:rPr>
        <w:drawing>
          <wp:inline distB="114300" distT="114300" distL="114300" distR="114300">
            <wp:extent cx="4201452" cy="1624989"/>
            <wp:effectExtent b="0" l="0" r="0" t="0"/>
            <wp:docPr id="51"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4201452" cy="1624989"/>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00" w:line="276" w:lineRule="auto"/>
        <w:ind w:left="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52">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53">
      <w:pPr>
        <w:pStyle w:val="Heading2"/>
        <w:spacing w:after="200" w:lineRule="auto"/>
        <w:rPr>
          <w:rFonts w:ascii="Fira Code" w:cs="Fira Code" w:eastAsia="Fira Code" w:hAnsi="Fira Code"/>
        </w:rPr>
      </w:pPr>
      <w:bookmarkStart w:colFirst="0" w:colLast="0" w:name="_pr7qibpabrwk" w:id="20"/>
      <w:bookmarkEnd w:id="20"/>
      <w:r w:rsidDel="00000000" w:rsidR="00000000" w:rsidRPr="00000000">
        <w:rPr>
          <w:rFonts w:ascii="Fira Code" w:cs="Fira Code" w:eastAsia="Fira Code" w:hAnsi="Fira Code"/>
          <w:rtl w:val="0"/>
        </w:rPr>
        <w:t xml:space="preserve">Environment - Is Python 3.9 still the recommended version to use in 2024?</w:t>
      </w:r>
    </w:p>
    <w:p w:rsidR="00000000" w:rsidDel="00000000" w:rsidP="00000000" w:rsidRDefault="00000000" w:rsidRPr="00000000" w14:paraId="00000054">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Yes, for simplicity (of troubleshooting against the recorded videos) and stability. [</w:t>
      </w:r>
      <w:hyperlink r:id="rId26">
        <w:r w:rsidDel="00000000" w:rsidR="00000000" w:rsidRPr="00000000">
          <w:rPr>
            <w:rFonts w:ascii="Fira Code" w:cs="Fira Code" w:eastAsia="Fira Code" w:hAnsi="Fira Code"/>
            <w:color w:val="1155cc"/>
            <w:sz w:val="24"/>
            <w:szCs w:val="24"/>
            <w:u w:val="single"/>
            <w:rtl w:val="0"/>
          </w:rPr>
          <w:t xml:space="preserve">source</w:t>
        </w:r>
      </w:hyperlink>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055">
      <w:pPr>
        <w:spacing w:after="200" w:lineRule="auto"/>
        <w:rPr>
          <w:rFonts w:ascii="Fira Code" w:cs="Fira Code" w:eastAsia="Fira Code" w:hAnsi="Fira Code"/>
        </w:rPr>
      </w:pPr>
      <w:r w:rsidDel="00000000" w:rsidR="00000000" w:rsidRPr="00000000">
        <w:rPr>
          <w:rFonts w:ascii="Fira Code" w:cs="Fira Code" w:eastAsia="Fira Code" w:hAnsi="Fira Code"/>
          <w:rtl w:val="0"/>
        </w:rPr>
        <w:t xml:space="preserve">But Python 3.10 and 3.11 should work fine.</w:t>
      </w:r>
    </w:p>
    <w:p w:rsidR="00000000" w:rsidDel="00000000" w:rsidP="00000000" w:rsidRDefault="00000000" w:rsidRPr="00000000" w14:paraId="00000056">
      <w:pPr>
        <w:pStyle w:val="Heading2"/>
        <w:keepNext w:val="0"/>
        <w:keepLines w:val="0"/>
        <w:spacing w:after="80" w:lineRule="auto"/>
        <w:rPr>
          <w:rFonts w:ascii="Fira Code" w:cs="Fira Code" w:eastAsia="Fira Code" w:hAnsi="Fira Code"/>
          <w:sz w:val="34"/>
          <w:szCs w:val="34"/>
        </w:rPr>
      </w:pPr>
      <w:bookmarkStart w:colFirst="0" w:colLast="0" w:name="_1asr16h4tamg" w:id="21"/>
      <w:bookmarkEnd w:id="21"/>
      <w:r w:rsidDel="00000000" w:rsidR="00000000" w:rsidRPr="00000000">
        <w:rPr>
          <w:rFonts w:ascii="Fira Code" w:cs="Fira Code" w:eastAsia="Fira Code" w:hAnsi="Fira Code"/>
          <w:rtl w:val="0"/>
        </w:rPr>
        <w:t xml:space="preserve">Environment - </w:t>
      </w:r>
      <w:r w:rsidDel="00000000" w:rsidR="00000000" w:rsidRPr="00000000">
        <w:rPr>
          <w:rFonts w:ascii="Fira Code" w:cs="Fira Code" w:eastAsia="Fira Code" w:hAnsi="Fira Code"/>
          <w:sz w:val="34"/>
          <w:szCs w:val="34"/>
          <w:rtl w:val="0"/>
        </w:rPr>
        <w:t xml:space="preserve">Should I use my local machine, GCP, or GitHub Codespaces for my environment?</w:t>
      </w:r>
    </w:p>
    <w:p w:rsidR="00000000" w:rsidDel="00000000" w:rsidP="00000000" w:rsidRDefault="00000000" w:rsidRPr="00000000" w14:paraId="00000057">
      <w:pPr>
        <w:spacing w:after="240" w:before="24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can set it up on your laptop or PC if you prefer to work locally from your laptop or PC.</w:t>
      </w:r>
    </w:p>
    <w:p w:rsidR="00000000" w:rsidDel="00000000" w:rsidP="00000000" w:rsidRDefault="00000000" w:rsidRPr="00000000" w14:paraId="00000058">
      <w:pPr>
        <w:spacing w:after="240" w:before="24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might face some challenges, especially for Windows users.</w:t>
      </w: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sz w:val="24"/>
          <w:szCs w:val="24"/>
          <w:rtl w:val="0"/>
        </w:rPr>
        <w:t xml:space="preserve">If you face cn</w:t>
      </w:r>
      <w:r w:rsidDel="00000000" w:rsidR="00000000" w:rsidRPr="00000000">
        <w:rPr>
          <w:rFonts w:ascii="Fira Code" w:cs="Fira Code" w:eastAsia="Fira Code" w:hAnsi="Fira Code"/>
          <w:rtl w:val="0"/>
        </w:rPr>
        <w:t xml:space="preserve">d2</w:t>
      </w:r>
      <w:r w:rsidDel="00000000" w:rsidR="00000000" w:rsidRPr="00000000">
        <w:rPr>
          <w:rtl w:val="0"/>
        </w:rPr>
      </w:r>
    </w:p>
    <w:p w:rsidR="00000000" w:rsidDel="00000000" w:rsidP="00000000" w:rsidRDefault="00000000" w:rsidRPr="00000000" w14:paraId="00000059">
      <w:pPr>
        <w:spacing w:after="240" w:before="24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 prefer to work on the local machine, you may start with the week 1 Introduction to Docker and follow through.</w:t>
      </w:r>
    </w:p>
    <w:p w:rsidR="00000000" w:rsidDel="00000000" w:rsidP="00000000" w:rsidRDefault="00000000" w:rsidRPr="00000000" w14:paraId="0000005A">
      <w:pPr>
        <w:spacing w:after="240" w:before="24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However, if you prefer to set up a virtual machine, you may start with these first:</w:t>
      </w:r>
    </w:p>
    <w:p w:rsidR="00000000" w:rsidDel="00000000" w:rsidP="00000000" w:rsidRDefault="00000000" w:rsidRPr="00000000" w14:paraId="0000005B">
      <w:pPr>
        <w:numPr>
          <w:ilvl w:val="0"/>
          <w:numId w:val="45"/>
        </w:numPr>
        <w:spacing w:after="240" w:before="240"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Using GitHub Codespaces</w:t>
      </w:r>
      <w:r w:rsidDel="00000000" w:rsidR="00000000" w:rsidRPr="00000000">
        <w:rPr>
          <w:rtl w:val="0"/>
        </w:rPr>
      </w:r>
    </w:p>
    <w:p w:rsidR="00000000" w:rsidDel="00000000" w:rsidP="00000000" w:rsidRDefault="00000000" w:rsidRPr="00000000" w14:paraId="0000005C">
      <w:pPr>
        <w:numPr>
          <w:ilvl w:val="0"/>
          <w:numId w:val="45"/>
        </w:numPr>
        <w:spacing w:after="240" w:before="240" w:lineRule="auto"/>
        <w:ind w:left="720" w:hanging="360"/>
        <w:rPr>
          <w:rFonts w:ascii="Fira Code" w:cs="Fira Code" w:eastAsia="Fira Code" w:hAnsi="Fira Code"/>
          <w:sz w:val="24"/>
          <w:szCs w:val="24"/>
        </w:rPr>
      </w:pPr>
      <w:hyperlink r:id="rId27">
        <w:r w:rsidDel="00000000" w:rsidR="00000000" w:rsidRPr="00000000">
          <w:rPr>
            <w:rFonts w:ascii="Fira Code" w:cs="Fira Code" w:eastAsia="Fira Code" w:hAnsi="Fira Code"/>
            <w:color w:val="1155cc"/>
            <w:sz w:val="24"/>
            <w:szCs w:val="24"/>
            <w:u w:val="single"/>
            <w:rtl w:val="0"/>
          </w:rPr>
          <w:t xml:space="preserve">Setting up the environment on a cloudV M</w:t>
        </w:r>
      </w:hyperlink>
      <w:r w:rsidDel="00000000" w:rsidR="00000000" w:rsidRPr="00000000">
        <w:rPr>
          <w:rFonts w:ascii="Fira Code" w:cs="Fira Code" w:eastAsia="Fira Code" w:hAnsi="Fira Code"/>
          <w:color w:val="1155cc"/>
          <w:sz w:val="24"/>
          <w:szCs w:val="24"/>
          <w:u w:val="single"/>
          <w:rtl w:val="0"/>
        </w:rPr>
        <w:t xml:space="preserve">codespace</w:t>
      </w:r>
    </w:p>
    <w:p w:rsidR="00000000" w:rsidDel="00000000" w:rsidP="00000000" w:rsidRDefault="00000000" w:rsidRPr="00000000" w14:paraId="0000005D">
      <w:pPr>
        <w:spacing w:after="240" w:before="24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 decided to work on a virtual machine because I have different laptops &amp; PCs for my home &amp; office, so I can work on this boot camp virtually anywhere.</w:t>
      </w:r>
    </w:p>
    <w:p w:rsidR="00000000" w:rsidDel="00000000" w:rsidP="00000000" w:rsidRDefault="00000000" w:rsidRPr="00000000" w14:paraId="0000005E">
      <w:pPr>
        <w:spacing w:after="240" w:before="24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5F">
      <w:pPr>
        <w:pStyle w:val="Heading2"/>
        <w:keepNext w:val="0"/>
        <w:keepLines w:val="0"/>
        <w:numPr>
          <w:ilvl w:val="0"/>
          <w:numId w:val="61"/>
        </w:numPr>
        <w:spacing w:after="80" w:lineRule="auto"/>
        <w:ind w:left="720" w:hanging="360"/>
        <w:rPr>
          <w:rFonts w:ascii="Fira Code" w:cs="Fira Code" w:eastAsia="Fira Code" w:hAnsi="Fira Code"/>
        </w:rPr>
      </w:pPr>
      <w:bookmarkStart w:colFirst="0" w:colLast="0" w:name="_tsnj8jwdgj0c" w:id="22"/>
      <w:bookmarkEnd w:id="22"/>
      <w:r w:rsidDel="00000000" w:rsidR="00000000" w:rsidRPr="00000000">
        <w:rPr>
          <w:rFonts w:ascii="Fira Code" w:cs="Fira Code" w:eastAsia="Fira Code" w:hAnsi="Fira Code"/>
          <w:rtl w:val="0"/>
        </w:rPr>
        <w:t xml:space="preserve">Environment - </w:t>
      </w:r>
      <w:r w:rsidDel="00000000" w:rsidR="00000000" w:rsidRPr="00000000">
        <w:rPr>
          <w:rFonts w:ascii="Fira Code" w:cs="Fira Code" w:eastAsia="Fira Code" w:hAnsi="Fira Code"/>
          <w:sz w:val="34"/>
          <w:szCs w:val="34"/>
          <w:rtl w:val="0"/>
        </w:rPr>
        <w:t xml:space="preserve">Is GitHub codespaces an alternative to using cli/git bash to ingest the data and create a docker file?</w:t>
      </w:r>
      <w:r w:rsidDel="00000000" w:rsidR="00000000" w:rsidRPr="00000000">
        <w:rPr>
          <w:rtl w:val="0"/>
        </w:rPr>
      </w:r>
    </w:p>
    <w:p w:rsidR="00000000" w:rsidDel="00000000" w:rsidP="00000000" w:rsidRDefault="00000000" w:rsidRPr="00000000" w14:paraId="00000060">
      <w:pPr>
        <w:spacing w:after="240" w:before="24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GitHub Codespaces offers you computing Linux resources with many pre-installed tools (Docker, Docker Compose, Python).</w:t>
      </w:r>
    </w:p>
    <w:p w:rsidR="00000000" w:rsidDel="00000000" w:rsidP="00000000" w:rsidRDefault="00000000" w:rsidRPr="00000000" w14:paraId="00000061">
      <w:pPr>
        <w:spacing w:after="240" w:before="240" w:lineRule="auto"/>
        <w:rPr>
          <w:rFonts w:ascii="Fira Code" w:cs="Fira Code" w:eastAsia="Fira Code" w:hAnsi="Fira Code"/>
        </w:rPr>
      </w:pPr>
      <w:r w:rsidDel="00000000" w:rsidR="00000000" w:rsidRPr="00000000">
        <w:rPr>
          <w:rFonts w:ascii="Fira Code" w:cs="Fira Code" w:eastAsia="Fira Code" w:hAnsi="Fira Code"/>
          <w:sz w:val="24"/>
          <w:szCs w:val="24"/>
          <w:rtl w:val="0"/>
        </w:rPr>
        <w:t xml:space="preserve">You can also open any GitHub repository in a GitHub Codespace.</w:t>
        <w:tab/>
        <w:tab/>
      </w:r>
      <w:r w:rsidDel="00000000" w:rsidR="00000000" w:rsidRPr="00000000">
        <w:rPr>
          <w:rtl w:val="0"/>
        </w:rPr>
      </w:r>
    </w:p>
    <w:p w:rsidR="00000000" w:rsidDel="00000000" w:rsidP="00000000" w:rsidRDefault="00000000" w:rsidRPr="00000000" w14:paraId="00000062">
      <w:pPr>
        <w:spacing w:after="240" w:befor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063">
      <w:pPr>
        <w:spacing w:after="240" w:before="24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64">
      <w:pPr>
        <w:pStyle w:val="Heading2"/>
        <w:keepNext w:val="0"/>
        <w:keepLines w:val="0"/>
        <w:spacing w:after="80" w:lineRule="auto"/>
        <w:rPr>
          <w:rFonts w:ascii="Fira Code" w:cs="Fira Code" w:eastAsia="Fira Code" w:hAnsi="Fira Code"/>
          <w:sz w:val="34"/>
          <w:szCs w:val="34"/>
        </w:rPr>
      </w:pPr>
      <w:bookmarkStart w:colFirst="0" w:colLast="0" w:name="_iuh2ecbt5yme" w:id="23"/>
      <w:bookmarkEnd w:id="23"/>
      <w:r w:rsidDel="00000000" w:rsidR="00000000" w:rsidRPr="00000000">
        <w:rPr>
          <w:rFonts w:ascii="Fira Code" w:cs="Fira Code" w:eastAsia="Fira Code" w:hAnsi="Fira Code"/>
          <w:rtl w:val="0"/>
        </w:rPr>
        <w:t xml:space="preserve">Environment - </w:t>
      </w:r>
      <w:r w:rsidDel="00000000" w:rsidR="00000000" w:rsidRPr="00000000">
        <w:rPr>
          <w:rFonts w:ascii="Fira Code" w:cs="Fira Code" w:eastAsia="Fira Code" w:hAnsi="Fira Code"/>
          <w:sz w:val="34"/>
          <w:szCs w:val="34"/>
          <w:rtl w:val="0"/>
        </w:rPr>
        <w:t xml:space="preserve">Do we really have to use GitHub codespaces? I already have PostgreSQL &amp; Docker installed.</w:t>
      </w:r>
    </w:p>
    <w:p w:rsidR="00000000" w:rsidDel="00000000" w:rsidP="00000000" w:rsidRDefault="00000000" w:rsidRPr="00000000" w14:paraId="00000065">
      <w:pPr>
        <w:spacing w:after="240" w:before="24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It's up to you which platform and environment you use for the course.</w:t>
      </w:r>
    </w:p>
    <w:p w:rsidR="00000000" w:rsidDel="00000000" w:rsidP="00000000" w:rsidRDefault="00000000" w:rsidRPr="00000000" w14:paraId="00000066">
      <w:pPr>
        <w:spacing w:after="240" w:before="24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Github codespaces or GCP VM are just possible options, but you can do the entire course from your laptop.</w:t>
      </w:r>
    </w:p>
    <w:p w:rsidR="00000000" w:rsidDel="00000000" w:rsidP="00000000" w:rsidRDefault="00000000" w:rsidRPr="00000000" w14:paraId="00000067">
      <w:pPr>
        <w:spacing w:after="240" w:before="24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68">
      <w:pPr>
        <w:pStyle w:val="Heading2"/>
        <w:keepNext w:val="0"/>
        <w:keepLines w:val="0"/>
        <w:spacing w:after="80" w:lineRule="auto"/>
        <w:rPr>
          <w:rFonts w:ascii="Fira Code" w:cs="Fira Code" w:eastAsia="Fira Code" w:hAnsi="Fira Code"/>
          <w:sz w:val="34"/>
          <w:szCs w:val="34"/>
        </w:rPr>
      </w:pPr>
      <w:bookmarkStart w:colFirst="0" w:colLast="0" w:name="_a3h59inj1sgv" w:id="24"/>
      <w:bookmarkEnd w:id="24"/>
      <w:r w:rsidDel="00000000" w:rsidR="00000000" w:rsidRPr="00000000">
        <w:rPr>
          <w:rFonts w:ascii="Fira Code" w:cs="Fira Code" w:eastAsia="Fira Code" w:hAnsi="Fira Code"/>
          <w:rtl w:val="0"/>
        </w:rPr>
        <w:t xml:space="preserve">Environment - </w:t>
      </w:r>
      <w:r w:rsidDel="00000000" w:rsidR="00000000" w:rsidRPr="00000000">
        <w:rPr>
          <w:rFonts w:ascii="Fira Code" w:cs="Fira Code" w:eastAsia="Fira Code" w:hAnsi="Fira Code"/>
          <w:sz w:val="34"/>
          <w:szCs w:val="34"/>
          <w:rtl w:val="0"/>
        </w:rPr>
        <w:t xml:space="preserve">Do I need both GitHub Codespaces and GCP?</w:t>
      </w:r>
    </w:p>
    <w:p w:rsidR="00000000" w:rsidDel="00000000" w:rsidP="00000000" w:rsidRDefault="00000000" w:rsidRPr="00000000" w14:paraId="00000069">
      <w:pPr>
        <w:spacing w:after="240" w:before="24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Choose the approach that aligns the most with your idea for the end project</w:t>
      </w:r>
    </w:p>
    <w:p w:rsidR="00000000" w:rsidDel="00000000" w:rsidP="00000000" w:rsidRDefault="00000000" w:rsidRPr="00000000" w14:paraId="0000006A">
      <w:pPr>
        <w:spacing w:after="240" w:before="24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One of those should suffice. However, BigQuery, which is part of GCP, will be used, so </w:t>
      </w:r>
      <w:r w:rsidDel="00000000" w:rsidR="00000000" w:rsidRPr="00000000">
        <w:rPr>
          <w:rFonts w:ascii="Fira Code" w:cs="Fira Code" w:eastAsia="Fira Code" w:hAnsi="Fira Code"/>
          <w:rtl w:val="0"/>
        </w:rPr>
        <w:t xml:space="preserve">learning </w:t>
      </w:r>
      <w:r w:rsidDel="00000000" w:rsidR="00000000" w:rsidRPr="00000000">
        <w:rPr>
          <w:rFonts w:ascii="Fira Code" w:cs="Fira Code" w:eastAsia="Fira Code" w:hAnsi="Fira Code"/>
          <w:sz w:val="24"/>
          <w:szCs w:val="24"/>
          <w:rtl w:val="0"/>
        </w:rPr>
        <w:t xml:space="preserve">that is probably a better option. Or you can set up a local environment for most of this course.</w:t>
      </w:r>
    </w:p>
    <w:p w:rsidR="00000000" w:rsidDel="00000000" w:rsidP="00000000" w:rsidRDefault="00000000" w:rsidRPr="00000000" w14:paraId="0000006B">
      <w:pPr>
        <w:pStyle w:val="Heading2"/>
        <w:keepNext w:val="0"/>
        <w:keepLines w:val="0"/>
        <w:spacing w:after="80" w:lineRule="auto"/>
        <w:rPr>
          <w:rFonts w:ascii="Fira Code" w:cs="Fira Code" w:eastAsia="Fira Code" w:hAnsi="Fira Code"/>
          <w:color w:val="0c0d0e"/>
        </w:rPr>
      </w:pPr>
      <w:bookmarkStart w:colFirst="0" w:colLast="0" w:name="_8qw77jufl06t" w:id="25"/>
      <w:bookmarkEnd w:id="25"/>
      <w:r w:rsidDel="00000000" w:rsidR="00000000" w:rsidRPr="00000000">
        <w:rPr>
          <w:rFonts w:ascii="Fira Code" w:cs="Fira Code" w:eastAsia="Fira Code" w:hAnsi="Fira Code"/>
          <w:rtl w:val="0"/>
        </w:rPr>
        <w:t xml:space="preserve">Environment - </w:t>
      </w:r>
      <w:r w:rsidDel="00000000" w:rsidR="00000000" w:rsidRPr="00000000">
        <w:rPr>
          <w:rFonts w:ascii="Fira Code" w:cs="Fira Code" w:eastAsia="Fira Code" w:hAnsi="Fira Code"/>
          <w:color w:val="0c0d0e"/>
          <w:rtl w:val="0"/>
        </w:rPr>
        <w:t xml:space="preserve">Could not establish connection to "MyServerName": Got bad result from install script</w:t>
      </w:r>
    </w:p>
    <w:p w:rsidR="00000000" w:rsidDel="00000000" w:rsidP="00000000" w:rsidRDefault="00000000" w:rsidRPr="00000000" w14:paraId="0000006C">
      <w:pPr>
        <w:pStyle w:val="Heading2"/>
        <w:keepNext w:val="0"/>
        <w:keepLines w:val="0"/>
        <w:spacing w:after="80" w:lineRule="auto"/>
        <w:rPr>
          <w:rFonts w:ascii="Fira Code" w:cs="Fira Code" w:eastAsia="Fira Code" w:hAnsi="Fira Code"/>
          <w:sz w:val="24"/>
          <w:szCs w:val="24"/>
        </w:rPr>
      </w:pPr>
      <w:bookmarkStart w:colFirst="0" w:colLast="0" w:name="_psygl8t9b6mx" w:id="26"/>
      <w:bookmarkEnd w:id="26"/>
      <w:r w:rsidDel="00000000" w:rsidR="00000000" w:rsidRPr="00000000">
        <w:rPr>
          <w:rFonts w:ascii="Fira Code" w:cs="Fira Code" w:eastAsia="Fira Code" w:hAnsi="Fira Code"/>
          <w:sz w:val="24"/>
          <w:szCs w:val="24"/>
          <w:rtl w:val="0"/>
        </w:rPr>
        <w:t xml:space="preserve">This happens when attempting to connect to a GCP VM using VSCode on a Windows machine. Changing registry value in registry editor </w:t>
      </w:r>
    </w:p>
    <w:p w:rsidR="00000000" w:rsidDel="00000000" w:rsidP="00000000" w:rsidRDefault="00000000" w:rsidRPr="00000000" w14:paraId="0000006D">
      <w:pPr>
        <w:rPr>
          <w:rFonts w:ascii="Fira Code" w:cs="Fira Code" w:eastAsia="Fira Code" w:hAnsi="Fira Code"/>
        </w:rPr>
      </w:pPr>
      <w:r w:rsidDel="00000000" w:rsidR="00000000" w:rsidRPr="00000000">
        <w:rPr>
          <w:rtl w:val="0"/>
        </w:rPr>
      </w:r>
    </w:p>
    <w:p w:rsidR="00000000" w:rsidDel="00000000" w:rsidP="00000000" w:rsidRDefault="00000000" w:rsidRPr="00000000" w14:paraId="0000006E">
      <w:pPr>
        <w:rPr>
          <w:rFonts w:ascii="Fira Code" w:cs="Fira Code" w:eastAsia="Fira Code" w:hAnsi="Fira Code"/>
          <w:color w:val="0c0d0e"/>
        </w:rPr>
      </w:pPr>
      <w:r w:rsidDel="00000000" w:rsidR="00000000" w:rsidRPr="00000000">
        <w:rPr>
          <w:rFonts w:ascii="Fira Code" w:cs="Fira Code" w:eastAsia="Fira Code" w:hAnsi="Fira Code"/>
          <w:color w:val="0c0d0e"/>
          <w:rtl w:val="0"/>
        </w:rPr>
        <w:t xml:space="preserve">1. To open Run command window, you can either: </w:t>
      </w:r>
    </w:p>
    <w:p w:rsidR="00000000" w:rsidDel="00000000" w:rsidP="00000000" w:rsidRDefault="00000000" w:rsidRPr="00000000" w14:paraId="0000006F">
      <w:pPr>
        <w:rPr>
          <w:rFonts w:ascii="Fira Code" w:cs="Fira Code" w:eastAsia="Fira Code" w:hAnsi="Fira Code"/>
          <w:color w:val="0c0d0e"/>
        </w:rPr>
      </w:pPr>
      <w:r w:rsidDel="00000000" w:rsidR="00000000" w:rsidRPr="00000000">
        <w:rPr>
          <w:rFonts w:ascii="Fira Code" w:cs="Fira Code" w:eastAsia="Fira Code" w:hAnsi="Fira Code"/>
          <w:color w:val="0c0d0e"/>
          <w:rtl w:val="0"/>
        </w:rPr>
        <w:t xml:space="preserve">(1-1) Use the shortcut keys: 'Windows + R', or </w:t>
      </w:r>
    </w:p>
    <w:p w:rsidR="00000000" w:rsidDel="00000000" w:rsidP="00000000" w:rsidRDefault="00000000" w:rsidRPr="00000000" w14:paraId="00000070">
      <w:pPr>
        <w:rPr>
          <w:rFonts w:ascii="Fira Code" w:cs="Fira Code" w:eastAsia="Fira Code" w:hAnsi="Fira Code"/>
          <w:color w:val="0c0d0e"/>
        </w:rPr>
      </w:pPr>
      <w:r w:rsidDel="00000000" w:rsidR="00000000" w:rsidRPr="00000000">
        <w:rPr>
          <w:rFonts w:ascii="Fira Code" w:cs="Fira Code" w:eastAsia="Fira Code" w:hAnsi="Fira Code"/>
          <w:color w:val="0c0d0e"/>
          <w:rtl w:val="0"/>
        </w:rPr>
        <w:t xml:space="preserve">(1-2) Right Click "Start", and click "Run" to open. </w:t>
      </w:r>
    </w:p>
    <w:p w:rsidR="00000000" w:rsidDel="00000000" w:rsidP="00000000" w:rsidRDefault="00000000" w:rsidRPr="00000000" w14:paraId="00000071">
      <w:pPr>
        <w:rPr>
          <w:rFonts w:ascii="Fira Code" w:cs="Fira Code" w:eastAsia="Fira Code" w:hAnsi="Fira Code"/>
          <w:color w:val="0c0d0e"/>
        </w:rPr>
      </w:pPr>
      <w:r w:rsidDel="00000000" w:rsidR="00000000" w:rsidRPr="00000000">
        <w:rPr>
          <w:rFonts w:ascii="Fira Code" w:cs="Fira Code" w:eastAsia="Fira Code" w:hAnsi="Fira Code"/>
          <w:color w:val="0c0d0e"/>
          <w:rtl w:val="0"/>
        </w:rPr>
        <w:t xml:space="preserve">2. Registry Values Located in Registry Editor, to open it: Type 'regedit' in the Run command window, and then press Enter.' 3. Now you can change the registry values "Autorun" in "HKEY_CURRENT_USER\Software\Microsoft\Command Processor" from "if exists" to a blank.</w:t>
      </w:r>
    </w:p>
    <w:p w:rsidR="00000000" w:rsidDel="00000000" w:rsidP="00000000" w:rsidRDefault="00000000" w:rsidRPr="00000000" w14:paraId="00000072">
      <w:pPr>
        <w:rPr>
          <w:rFonts w:ascii="Fira Code" w:cs="Fira Code" w:eastAsia="Fira Code" w:hAnsi="Fira Code"/>
        </w:rPr>
      </w:pPr>
      <w:r w:rsidDel="00000000" w:rsidR="00000000" w:rsidRPr="00000000">
        <w:rPr>
          <w:rFonts w:ascii="Fira Code" w:cs="Fira Code" w:eastAsia="Fira Code" w:hAnsi="Fira Code"/>
          <w:color w:val="0c0d0e"/>
          <w:rtl w:val="0"/>
        </w:rPr>
        <w:t xml:space="preserve">Alternatively, </w:t>
      </w:r>
      <w:r w:rsidDel="00000000" w:rsidR="00000000" w:rsidRPr="00000000">
        <w:rPr>
          <w:rFonts w:ascii="Fira Code" w:cs="Fira Code" w:eastAsia="Fira Code" w:hAnsi="Fira Code"/>
          <w:color w:val="0c0d0e"/>
          <w:sz w:val="23"/>
          <w:szCs w:val="23"/>
          <w:highlight w:val="white"/>
          <w:rtl w:val="0"/>
        </w:rPr>
        <w:t xml:space="preserve">You can simplify the solution by deleting the fingerprint saved within the </w:t>
      </w:r>
      <w:r w:rsidDel="00000000" w:rsidR="00000000" w:rsidRPr="00000000">
        <w:rPr>
          <w:rFonts w:ascii="Fira Code" w:cs="Fira Code" w:eastAsia="Fira Code" w:hAnsi="Fira Code"/>
          <w:color w:val="0c0d0e"/>
          <w:rtl w:val="0"/>
        </w:rPr>
        <w:t xml:space="preserve">known_hosts</w:t>
      </w:r>
      <w:r w:rsidDel="00000000" w:rsidR="00000000" w:rsidRPr="00000000">
        <w:rPr>
          <w:rFonts w:ascii="Fira Code" w:cs="Fira Code" w:eastAsia="Fira Code" w:hAnsi="Fira Code"/>
          <w:color w:val="0c0d0e"/>
          <w:sz w:val="23"/>
          <w:szCs w:val="23"/>
          <w:highlight w:val="white"/>
          <w:rtl w:val="0"/>
        </w:rPr>
        <w:t xml:space="preserve"> file</w:t>
      </w:r>
      <w:r w:rsidDel="00000000" w:rsidR="00000000" w:rsidRPr="00000000">
        <w:rPr>
          <w:rFonts w:ascii="Fira Code" w:cs="Fira Code" w:eastAsia="Fira Code" w:hAnsi="Fira Code"/>
          <w:color w:val="0c0d0e"/>
          <w:rtl w:val="0"/>
        </w:rPr>
        <w:t xml:space="preserve">. In Windows, this file is placed at  </w:t>
      </w:r>
      <w:r w:rsidDel="00000000" w:rsidR="00000000" w:rsidRPr="00000000">
        <w:rPr>
          <w:rFonts w:ascii="Fira Code" w:cs="Fira Code" w:eastAsia="Fira Code" w:hAnsi="Fira Code"/>
          <w:color w:val="0c0d0e"/>
          <w:sz w:val="20"/>
          <w:szCs w:val="20"/>
          <w:shd w:fill="e3e6e8" w:val="clear"/>
          <w:rtl w:val="0"/>
        </w:rPr>
        <w:t xml:space="preserve">C:\Users\&lt;your_user_name&gt;\.ssh\known_host</w:t>
      </w:r>
      <w:r w:rsidDel="00000000" w:rsidR="00000000" w:rsidRPr="00000000">
        <w:rPr>
          <w:rtl w:val="0"/>
        </w:rPr>
      </w:r>
    </w:p>
    <w:p w:rsidR="00000000" w:rsidDel="00000000" w:rsidP="00000000" w:rsidRDefault="00000000" w:rsidRPr="00000000" w14:paraId="00000073">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76" w:lineRule="auto"/>
        <w:ind w:left="0" w:right="0" w:firstLine="0"/>
        <w:rPr>
          <w:rFonts w:ascii="Fira Code" w:cs="Fira Code" w:eastAsia="Fira Code" w:hAnsi="Fira Code"/>
          <w:sz w:val="34"/>
          <w:szCs w:val="34"/>
        </w:rPr>
      </w:pPr>
      <w:bookmarkStart w:colFirst="0" w:colLast="0" w:name="_uxh3zt4xvaxs" w:id="27"/>
      <w:bookmarkEnd w:id="27"/>
      <w:r w:rsidDel="00000000" w:rsidR="00000000" w:rsidRPr="00000000">
        <w:rPr>
          <w:rFonts w:ascii="Fira Code" w:cs="Fira Code" w:eastAsia="Fira Code" w:hAnsi="Fira Code"/>
          <w:rtl w:val="0"/>
        </w:rPr>
        <w:t xml:space="preserve">Environment - </w:t>
      </w:r>
      <w:r w:rsidDel="00000000" w:rsidR="00000000" w:rsidRPr="00000000">
        <w:rPr>
          <w:rFonts w:ascii="Fira Code" w:cs="Fira Code" w:eastAsia="Fira Code" w:hAnsi="Fira Code"/>
          <w:sz w:val="34"/>
          <w:szCs w:val="34"/>
          <w:rtl w:val="0"/>
        </w:rPr>
        <w:t xml:space="preserve">Why are we using GCP and not other cloud providers?</w:t>
      </w:r>
      <w:r w:rsidDel="00000000" w:rsidR="00000000" w:rsidRPr="00000000">
        <w:rPr>
          <w:rFonts w:ascii="Fira Code" w:cs="Fira Code" w:eastAsia="Fira Code" w:hAnsi="Fira Code"/>
          <w:sz w:val="24"/>
          <w:szCs w:val="24"/>
          <w:rtl w:val="0"/>
        </w:rPr>
        <w:t xml:space="preserve">GCP </w:t>
      </w:r>
      <w:r w:rsidDel="00000000" w:rsidR="00000000" w:rsidRPr="00000000">
        <w:rPr>
          <w:rtl w:val="0"/>
        </w:rPr>
      </w:r>
    </w:p>
    <w:p w:rsidR="00000000" w:rsidDel="00000000" w:rsidP="00000000" w:rsidRDefault="00000000" w:rsidRPr="00000000" w14:paraId="00000074">
      <w:pPr>
        <w:rPr>
          <w:rFonts w:ascii="Fira Code" w:cs="Fira Code" w:eastAsia="Fira Code" w:hAnsi="Fira Code"/>
        </w:rPr>
      </w:pPr>
      <w:r w:rsidDel="00000000" w:rsidR="00000000" w:rsidRPr="00000000">
        <w:rPr>
          <w:rFonts w:ascii="Fira Code" w:cs="Fira Code" w:eastAsia="Fira Code" w:hAnsi="Fira Code"/>
          <w:rtl w:val="0"/>
        </w:rPr>
        <w:t xml:space="preserve">For uniformity at least, but you’re not restricted to GCP, you can use other cloud platforms like AWS if you’re comfortable with other cloud platforms, since you get every service that’s been provided by GCP in Azure and AWS or others..</w:t>
      </w:r>
      <w:r w:rsidDel="00000000" w:rsidR="00000000" w:rsidRPr="00000000">
        <w:rPr>
          <w:rtl w:val="0"/>
        </w:rPr>
      </w:r>
    </w:p>
    <w:p w:rsidR="00000000" w:rsidDel="00000000" w:rsidP="00000000" w:rsidRDefault="00000000" w:rsidRPr="00000000" w14:paraId="00000075">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Because everyone has a google account, GCP has a free trial period and gives $300 in credits  to new users. Also, we are working with BigQuery, which is a part of GCP.</w:t>
      </w:r>
    </w:p>
    <w:p w:rsidR="00000000" w:rsidDel="00000000" w:rsidP="00000000" w:rsidRDefault="00000000" w:rsidRPr="00000000" w14:paraId="00000076">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Note that to sign up for a free GCP account, you </w:t>
      </w:r>
      <w:r w:rsidDel="00000000" w:rsidR="00000000" w:rsidRPr="00000000">
        <w:rPr>
          <w:rFonts w:ascii="Fira Code" w:cs="Fira Code" w:eastAsia="Fira Code" w:hAnsi="Fira Code"/>
          <w:rtl w:val="0"/>
        </w:rPr>
        <w:t xml:space="preserve">must</w:t>
      </w:r>
      <w:r w:rsidDel="00000000" w:rsidR="00000000" w:rsidRPr="00000000">
        <w:rPr>
          <w:rFonts w:ascii="Fira Code" w:cs="Fira Code" w:eastAsia="Fira Code" w:hAnsi="Fira Code"/>
          <w:sz w:val="24"/>
          <w:szCs w:val="24"/>
          <w:rtl w:val="0"/>
        </w:rPr>
        <w:t xml:space="preserve"> have a valid credit card.</w:t>
      </w:r>
    </w:p>
    <w:p w:rsidR="00000000" w:rsidDel="00000000" w:rsidP="00000000" w:rsidRDefault="00000000" w:rsidRPr="00000000" w14:paraId="00000077">
      <w:pPr>
        <w:pStyle w:val="Heading2"/>
        <w:spacing w:after="200" w:lineRule="auto"/>
        <w:rPr>
          <w:rFonts w:ascii="Fira Code" w:cs="Fira Code" w:eastAsia="Fira Code" w:hAnsi="Fira Code"/>
          <w:sz w:val="34"/>
          <w:szCs w:val="34"/>
        </w:rPr>
      </w:pPr>
      <w:bookmarkStart w:colFirst="0" w:colLast="0" w:name="_btitv3jnaixq" w:id="28"/>
      <w:bookmarkEnd w:id="28"/>
      <w:r w:rsidDel="00000000" w:rsidR="00000000" w:rsidRPr="00000000">
        <w:rPr>
          <w:rFonts w:ascii="Fira Code" w:cs="Fira Code" w:eastAsia="Fira Code" w:hAnsi="Fira Code"/>
          <w:sz w:val="34"/>
          <w:szCs w:val="34"/>
          <w:rtl w:val="0"/>
        </w:rPr>
        <w:t xml:space="preserve">Should I pay for</w:t>
      </w:r>
      <w:r w:rsidDel="00000000" w:rsidR="00000000" w:rsidRPr="00000000">
        <w:rPr>
          <w:rFonts w:ascii="Fira Code" w:cs="Fira Code" w:eastAsia="Fira Code" w:hAnsi="Fira Code"/>
          <w:sz w:val="34"/>
          <w:szCs w:val="34"/>
          <w:rtl w:val="0"/>
        </w:rPr>
        <w:t xml:space="preserve"> cloud services?</w:t>
      </w:r>
    </w:p>
    <w:p w:rsidR="00000000" w:rsidDel="00000000" w:rsidP="00000000" w:rsidRDefault="00000000" w:rsidRPr="00000000" w14:paraId="00000078">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No, if you use and take advantage of their free trial.</w:t>
      </w:r>
    </w:p>
    <w:p w:rsidR="00000000" w:rsidDel="00000000" w:rsidP="00000000" w:rsidRDefault="00000000" w:rsidRPr="00000000" w14:paraId="00000079">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7A">
      <w:pPr>
        <w:pStyle w:val="Heading2"/>
        <w:spacing w:after="200" w:line="276" w:lineRule="auto"/>
        <w:rPr>
          <w:rFonts w:ascii="Fira Code" w:cs="Fira Code" w:eastAsia="Fira Code" w:hAnsi="Fira Code"/>
          <w:sz w:val="34"/>
          <w:szCs w:val="34"/>
        </w:rPr>
      </w:pPr>
      <w:bookmarkStart w:colFirst="0" w:colLast="0" w:name="_50ueoy68osig" w:id="29"/>
      <w:bookmarkEnd w:id="29"/>
      <w:r w:rsidDel="00000000" w:rsidR="00000000" w:rsidRPr="00000000">
        <w:rPr>
          <w:rFonts w:ascii="Fira Code" w:cs="Fira Code" w:eastAsia="Fira Code" w:hAnsi="Fira Code"/>
          <w:rtl w:val="0"/>
        </w:rPr>
        <w:t xml:space="preserve">Environment - </w:t>
      </w:r>
      <w:r w:rsidDel="00000000" w:rsidR="00000000" w:rsidRPr="00000000">
        <w:rPr>
          <w:rFonts w:ascii="Fira Code" w:cs="Fira Code" w:eastAsia="Fira Code" w:hAnsi="Fira Code"/>
          <w:sz w:val="34"/>
          <w:szCs w:val="34"/>
          <w:rtl w:val="0"/>
        </w:rPr>
        <w:t xml:space="preserve">The GCP and other cloud providers are unavailable in some countries. Is it possible to provide a guide to installing a home lab?</w:t>
      </w:r>
    </w:p>
    <w:p w:rsidR="00000000" w:rsidDel="00000000" w:rsidP="00000000" w:rsidRDefault="00000000" w:rsidRPr="00000000" w14:paraId="0000007B">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can do most of the course without a cloud. Almost everything we use (excluding BigQuery) can be run locally. We won’t be able to provide guidelines for some things, but most of the materials are runnable without GCP.</w:t>
      </w:r>
    </w:p>
    <w:p w:rsidR="00000000" w:rsidDel="00000000" w:rsidP="00000000" w:rsidRDefault="00000000" w:rsidRPr="00000000" w14:paraId="0000007C">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everything in the course, there’s a local alternative. You could even do the whole course locally.</w:t>
      </w:r>
      <w:r w:rsidDel="00000000" w:rsidR="00000000" w:rsidRPr="00000000">
        <w:rPr>
          <w:rtl w:val="0"/>
        </w:rPr>
      </w:r>
    </w:p>
    <w:p w:rsidR="00000000" w:rsidDel="00000000" w:rsidP="00000000" w:rsidRDefault="00000000" w:rsidRPr="00000000" w14:paraId="0000007D">
      <w:pPr>
        <w:spacing w:after="200" w:line="276" w:lineRule="auto"/>
        <w:ind w:left="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7E">
      <w:pPr>
        <w:pStyle w:val="Heading2"/>
        <w:spacing w:after="200" w:line="276" w:lineRule="auto"/>
        <w:rPr>
          <w:rFonts w:ascii="Fira Code" w:cs="Fira Code" w:eastAsia="Fira Code" w:hAnsi="Fira Code"/>
          <w:sz w:val="34"/>
          <w:szCs w:val="34"/>
        </w:rPr>
      </w:pPr>
      <w:bookmarkStart w:colFirst="0" w:colLast="0" w:name="_joc6hrrrgpp8" w:id="30"/>
      <w:bookmarkEnd w:id="30"/>
      <w:r w:rsidDel="00000000" w:rsidR="00000000" w:rsidRPr="00000000">
        <w:rPr>
          <w:rFonts w:ascii="Fira Code" w:cs="Fira Code" w:eastAsia="Fira Code" w:hAnsi="Fira Code"/>
          <w:rtl w:val="0"/>
        </w:rPr>
        <w:t xml:space="preserve">Environment - </w:t>
      </w:r>
      <w:r w:rsidDel="00000000" w:rsidR="00000000" w:rsidRPr="00000000">
        <w:rPr>
          <w:rFonts w:ascii="Fira Code" w:cs="Fira Code" w:eastAsia="Fira Code" w:hAnsi="Fira Code"/>
          <w:sz w:val="34"/>
          <w:szCs w:val="34"/>
          <w:rtl w:val="0"/>
        </w:rPr>
        <w:t xml:space="preserve">I want to use AWS. May I do that?</w:t>
      </w:r>
    </w:p>
    <w:p w:rsidR="00000000" w:rsidDel="00000000" w:rsidP="00000000" w:rsidRDefault="00000000" w:rsidRPr="00000000" w14:paraId="0000007F">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Yes, you can. Just remember to adapt all the information on the videos to AWS. Besides, the final capstone will be evaluated based on the task: Create a data pipeline! Develop a visualisation!</w:t>
      </w:r>
    </w:p>
    <w:p w:rsidR="00000000" w:rsidDel="00000000" w:rsidP="00000000" w:rsidRDefault="00000000" w:rsidRPr="00000000" w14:paraId="00000080">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problem would be when you need help. You’d need to rely on  fellow coursemates who also use AWS (or have experience using it before), which might be in smaller numbers than those learning the course with GCP.</w:t>
      </w:r>
    </w:p>
    <w:p w:rsidR="00000000" w:rsidDel="00000000" w:rsidP="00000000" w:rsidRDefault="00000000" w:rsidRPr="00000000" w14:paraId="00000081">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Also see </w:t>
      </w:r>
      <w:hyperlink w:anchor="_fxx2budsuh79">
        <w:r w:rsidDel="00000000" w:rsidR="00000000" w:rsidRPr="00000000">
          <w:rPr>
            <w:rFonts w:ascii="Fira Code" w:cs="Fira Code" w:eastAsia="Fira Code" w:hAnsi="Fira Code"/>
            <w:color w:val="1155cc"/>
            <w:sz w:val="24"/>
            <w:szCs w:val="24"/>
            <w:u w:val="single"/>
            <w:rtl w:val="0"/>
          </w:rPr>
          <w:t xml:space="preserve">Is it possible to use x tool instead of the one tool you use</w:t>
        </w:r>
      </w:hyperlink>
      <w:r w:rsidDel="00000000" w:rsidR="00000000" w:rsidRPr="00000000">
        <w:rPr>
          <w:rFonts w:ascii="Fira Code" w:cs="Fira Code" w:eastAsia="Fira Code" w:hAnsi="Fira Code"/>
          <w:rtl w:val="0"/>
        </w:rPr>
        <w:t xml:space="preserve">?</w:t>
      </w:r>
      <w:r w:rsidDel="00000000" w:rsidR="00000000" w:rsidRPr="00000000">
        <w:rPr>
          <w:rtl w:val="0"/>
        </w:rPr>
      </w:r>
    </w:p>
    <w:p w:rsidR="00000000" w:rsidDel="00000000" w:rsidP="00000000" w:rsidRDefault="00000000" w:rsidRPr="00000000" w14:paraId="00000082">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83">
      <w:pPr>
        <w:pStyle w:val="Heading2"/>
        <w:spacing w:after="200" w:line="276" w:lineRule="auto"/>
        <w:rPr>
          <w:rFonts w:ascii="Fira Code" w:cs="Fira Code" w:eastAsia="Fira Code" w:hAnsi="Fira Code"/>
          <w:sz w:val="34"/>
          <w:szCs w:val="34"/>
        </w:rPr>
      </w:pPr>
      <w:bookmarkStart w:colFirst="0" w:colLast="0" w:name="_gc7nwuo2hy7n" w:id="31"/>
      <w:bookmarkEnd w:id="31"/>
      <w:r w:rsidDel="00000000" w:rsidR="00000000" w:rsidRPr="00000000">
        <w:rPr>
          <w:rFonts w:ascii="Fira Code" w:cs="Fira Code" w:eastAsia="Fira Code" w:hAnsi="Fira Code"/>
          <w:sz w:val="34"/>
          <w:szCs w:val="34"/>
          <w:rtl w:val="0"/>
        </w:rPr>
        <w:t xml:space="preserve">Besides the “Office Hour” which are the live zoom calls?</w:t>
      </w:r>
    </w:p>
    <w:p w:rsidR="00000000" w:rsidDel="00000000" w:rsidP="00000000" w:rsidRDefault="00000000" w:rsidRPr="00000000" w14:paraId="00000084">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We will probably have some calls during the Capstone period to clear some questions but it will be announced in advance if that happens.</w:t>
      </w:r>
    </w:p>
    <w:p w:rsidR="00000000" w:rsidDel="00000000" w:rsidP="00000000" w:rsidRDefault="00000000" w:rsidRPr="00000000" w14:paraId="00000085">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86">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87">
      <w:pPr>
        <w:pStyle w:val="Heading2"/>
        <w:spacing w:after="200" w:line="276" w:lineRule="auto"/>
        <w:rPr>
          <w:rFonts w:ascii="Fira Code" w:cs="Fira Code" w:eastAsia="Fira Code" w:hAnsi="Fira Code"/>
          <w:sz w:val="34"/>
          <w:szCs w:val="34"/>
        </w:rPr>
      </w:pPr>
      <w:bookmarkStart w:colFirst="0" w:colLast="0" w:name="_o1bjzqlhcfdb" w:id="32"/>
      <w:bookmarkEnd w:id="32"/>
      <w:r w:rsidDel="00000000" w:rsidR="00000000" w:rsidRPr="00000000">
        <w:rPr>
          <w:rFonts w:ascii="Fira Code" w:cs="Fira Code" w:eastAsia="Fira Code" w:hAnsi="Fira Code"/>
          <w:sz w:val="34"/>
          <w:szCs w:val="34"/>
          <w:rtl w:val="0"/>
        </w:rPr>
        <w:t xml:space="preserve">Are we still using the NYC Trip data for January 2021? Or are we using the 2022 data? </w:t>
      </w:r>
    </w:p>
    <w:p w:rsidR="00000000" w:rsidDel="00000000" w:rsidP="00000000" w:rsidRDefault="00000000" w:rsidRPr="00000000" w14:paraId="00000088">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We will use the same data, as the project will essentially remain the same as last year’s. The data is available </w:t>
      </w:r>
      <w:hyperlink r:id="rId28">
        <w:r w:rsidDel="00000000" w:rsidR="00000000" w:rsidRPr="00000000">
          <w:rPr>
            <w:rFonts w:ascii="Fira Code" w:cs="Fira Code" w:eastAsia="Fira Code" w:hAnsi="Fira Code"/>
            <w:sz w:val="24"/>
            <w:szCs w:val="24"/>
            <w:u w:val="single"/>
            <w:rtl w:val="0"/>
          </w:rPr>
          <w:t xml:space="preserve">here</w:t>
        </w:r>
      </w:hyperlink>
      <w:r w:rsidDel="00000000" w:rsidR="00000000" w:rsidRPr="00000000">
        <w:rPr>
          <w:rtl w:val="0"/>
        </w:rPr>
      </w:r>
    </w:p>
    <w:p w:rsidR="00000000" w:rsidDel="00000000" w:rsidP="00000000" w:rsidRDefault="00000000" w:rsidRPr="00000000" w14:paraId="00000089">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8A">
      <w:pPr>
        <w:pStyle w:val="Heading2"/>
        <w:spacing w:after="200" w:line="276" w:lineRule="auto"/>
        <w:rPr>
          <w:rFonts w:ascii="Fira Code" w:cs="Fira Code" w:eastAsia="Fira Code" w:hAnsi="Fira Code"/>
          <w:sz w:val="34"/>
          <w:szCs w:val="34"/>
        </w:rPr>
      </w:pPr>
      <w:bookmarkStart w:colFirst="0" w:colLast="0" w:name="_1umg5blswuq6" w:id="33"/>
      <w:bookmarkEnd w:id="33"/>
      <w:r w:rsidDel="00000000" w:rsidR="00000000" w:rsidRPr="00000000">
        <w:rPr>
          <w:rFonts w:ascii="Fira Code" w:cs="Fira Code" w:eastAsia="Fira Code" w:hAnsi="Fira Code"/>
          <w:sz w:val="34"/>
          <w:szCs w:val="34"/>
          <w:rtl w:val="0"/>
        </w:rPr>
        <w:t xml:space="preserve">Is the 2022 repo deleted?</w:t>
      </w:r>
    </w:p>
    <w:p w:rsidR="00000000" w:rsidDel="00000000" w:rsidP="00000000" w:rsidRDefault="00000000" w:rsidRPr="00000000" w14:paraId="0000008B">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No, but we moved the 2022 stuff </w:t>
      </w:r>
      <w:hyperlink r:id="rId29">
        <w:r w:rsidDel="00000000" w:rsidR="00000000" w:rsidRPr="00000000">
          <w:rPr>
            <w:rFonts w:ascii="Fira Code" w:cs="Fira Code" w:eastAsia="Fira Code" w:hAnsi="Fira Code"/>
            <w:color w:val="1155cc"/>
            <w:sz w:val="24"/>
            <w:szCs w:val="24"/>
            <w:u w:val="single"/>
            <w:rtl w:val="0"/>
          </w:rPr>
          <w:t xml:space="preserve">here</w:t>
        </w:r>
      </w:hyperlink>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08C">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8D">
      <w:pPr>
        <w:pStyle w:val="Heading2"/>
        <w:spacing w:after="200" w:line="276" w:lineRule="auto"/>
        <w:rPr>
          <w:rFonts w:ascii="Fira Code" w:cs="Fira Code" w:eastAsia="Fira Code" w:hAnsi="Fira Code"/>
          <w:sz w:val="18"/>
          <w:szCs w:val="18"/>
        </w:rPr>
      </w:pPr>
      <w:bookmarkStart w:colFirst="0" w:colLast="0" w:name="_hb2ik3r8bjyo" w:id="34"/>
      <w:bookmarkEnd w:id="34"/>
      <w:r w:rsidDel="00000000" w:rsidR="00000000" w:rsidRPr="00000000">
        <w:rPr>
          <w:rFonts w:ascii="Fira Code" w:cs="Fira Code" w:eastAsia="Fira Code" w:hAnsi="Fira Code"/>
          <w:sz w:val="34"/>
          <w:szCs w:val="34"/>
          <w:rtl w:val="0"/>
        </w:rPr>
        <w:t xml:space="preserve">Can I use Airflow </w:t>
      </w:r>
      <w:r w:rsidDel="00000000" w:rsidR="00000000" w:rsidRPr="00000000">
        <w:rPr>
          <w:rFonts w:ascii="Fira Code" w:cs="Fira Code" w:eastAsia="Fira Code" w:hAnsi="Fira Code"/>
          <w:sz w:val="34"/>
          <w:szCs w:val="34"/>
          <w:rtl w:val="0"/>
        </w:rPr>
        <w:t xml:space="preserve">instead for</w:t>
      </w:r>
      <w:r w:rsidDel="00000000" w:rsidR="00000000" w:rsidRPr="00000000">
        <w:rPr>
          <w:rFonts w:ascii="Fira Code" w:cs="Fira Code" w:eastAsia="Fira Code" w:hAnsi="Fira Code"/>
          <w:sz w:val="34"/>
          <w:szCs w:val="34"/>
          <w:rtl w:val="0"/>
        </w:rPr>
        <w:t xml:space="preserve"> my final project? </w:t>
      </w:r>
      <w:r w:rsidDel="00000000" w:rsidR="00000000" w:rsidRPr="00000000">
        <w:rPr>
          <w:rtl w:val="0"/>
        </w:rPr>
      </w:r>
    </w:p>
    <w:p w:rsidR="00000000" w:rsidDel="00000000" w:rsidP="00000000" w:rsidRDefault="00000000" w:rsidRPr="00000000" w14:paraId="0000008E">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Yes, you can use any tool you want for your project.  </w:t>
      </w:r>
    </w:p>
    <w:p w:rsidR="00000000" w:rsidDel="00000000" w:rsidP="00000000" w:rsidRDefault="00000000" w:rsidRPr="00000000" w14:paraId="0000008F">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090">
      <w:pPr>
        <w:pStyle w:val="Heading2"/>
        <w:spacing w:after="200" w:line="276" w:lineRule="auto"/>
        <w:rPr>
          <w:rFonts w:ascii="Fira Code" w:cs="Fira Code" w:eastAsia="Fira Code" w:hAnsi="Fira Code"/>
          <w:sz w:val="34"/>
          <w:szCs w:val="34"/>
        </w:rPr>
      </w:pPr>
      <w:bookmarkStart w:colFirst="0" w:colLast="0" w:name="_fxx2budsuh79" w:id="35"/>
      <w:bookmarkEnd w:id="35"/>
      <w:r w:rsidDel="00000000" w:rsidR="00000000" w:rsidRPr="00000000">
        <w:rPr>
          <w:rFonts w:ascii="Fira Code" w:cs="Fira Code" w:eastAsia="Fira Code" w:hAnsi="Fira Code"/>
          <w:sz w:val="34"/>
          <w:szCs w:val="34"/>
          <w:rtl w:val="0"/>
        </w:rPr>
        <w:t xml:space="preserve">Is it possible to use tool “X” instead of the one tool you use in the course? </w:t>
      </w:r>
    </w:p>
    <w:p w:rsidR="00000000" w:rsidDel="00000000" w:rsidP="00000000" w:rsidRDefault="00000000" w:rsidRPr="00000000" w14:paraId="00000091">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Yes, this applies if you want to use Airflow or Prefect instead of Mage, AWS or Snowflake instead of GCP</w:t>
      </w: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sz w:val="24"/>
          <w:szCs w:val="24"/>
          <w:rtl w:val="0"/>
        </w:rPr>
        <w:t xml:space="preserve">products or Tableau instead of Metabase or Google data studio. </w:t>
      </w:r>
    </w:p>
    <w:p w:rsidR="00000000" w:rsidDel="00000000" w:rsidP="00000000" w:rsidRDefault="00000000" w:rsidRPr="00000000" w14:paraId="00000092">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course covers 2 alternative data stacks, one using GCP and one using local installation of everything. You can use </w:t>
      </w:r>
      <w:r w:rsidDel="00000000" w:rsidR="00000000" w:rsidRPr="00000000">
        <w:rPr>
          <w:rFonts w:ascii="Fira Code" w:cs="Fira Code" w:eastAsia="Fira Code" w:hAnsi="Fira Code"/>
          <w:rtl w:val="0"/>
        </w:rPr>
        <w:t xml:space="preserve">one of them</w:t>
      </w:r>
      <w:r w:rsidDel="00000000" w:rsidR="00000000" w:rsidRPr="00000000">
        <w:rPr>
          <w:rFonts w:ascii="Fira Code" w:cs="Fira Code" w:eastAsia="Fira Code" w:hAnsi="Fira Code"/>
          <w:sz w:val="24"/>
          <w:szCs w:val="24"/>
          <w:rtl w:val="0"/>
        </w:rPr>
        <w:t xml:space="preserve"> or use your tool of choice.</w:t>
      </w:r>
    </w:p>
    <w:p w:rsidR="00000000" w:rsidDel="00000000" w:rsidP="00000000" w:rsidRDefault="00000000" w:rsidRPr="00000000" w14:paraId="00000093">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rtl w:val="0"/>
        </w:rPr>
        <w:t xml:space="preserve">Should you consider it</w:t>
      </w:r>
      <w:r w:rsidDel="00000000" w:rsidR="00000000" w:rsidRPr="00000000">
        <w:rPr>
          <w:rFonts w:ascii="Fira Code" w:cs="Fira Code" w:eastAsia="Fira Code" w:hAnsi="Fira Code"/>
          <w:sz w:val="24"/>
          <w:szCs w:val="24"/>
          <w:rtl w:val="0"/>
        </w:rPr>
        <w:t xml:space="preserve"> instead of the one tool you use? That we can’t support you if you choose to use a different stack, also you would need to explain the different choices of tool for the peer review of your capstone project.</w:t>
      </w:r>
    </w:p>
    <w:p w:rsidR="00000000" w:rsidDel="00000000" w:rsidP="00000000" w:rsidRDefault="00000000" w:rsidRPr="00000000" w14:paraId="00000094">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95">
      <w:pPr>
        <w:pStyle w:val="Heading2"/>
        <w:spacing w:after="200" w:line="276" w:lineRule="auto"/>
        <w:rPr>
          <w:rFonts w:ascii="Fira Code" w:cs="Fira Code" w:eastAsia="Fira Code" w:hAnsi="Fira Code"/>
          <w:sz w:val="34"/>
          <w:szCs w:val="34"/>
        </w:rPr>
      </w:pPr>
      <w:bookmarkStart w:colFirst="0" w:colLast="0" w:name="_87suh7ry8oti" w:id="36"/>
      <w:bookmarkEnd w:id="36"/>
      <w:r w:rsidDel="00000000" w:rsidR="00000000" w:rsidRPr="00000000">
        <w:rPr>
          <w:rFonts w:ascii="Fira Code" w:cs="Fira Code" w:eastAsia="Fira Code" w:hAnsi="Fira Code"/>
          <w:sz w:val="34"/>
          <w:szCs w:val="34"/>
          <w:rtl w:val="0"/>
        </w:rPr>
        <w:t xml:space="preserve">How can we contribute to the course?</w:t>
      </w:r>
    </w:p>
    <w:p w:rsidR="00000000" w:rsidDel="00000000" w:rsidP="00000000" w:rsidRDefault="00000000" w:rsidRPr="00000000" w14:paraId="00000096">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Star</w:t>
      </w:r>
      <w:r w:rsidDel="00000000" w:rsidR="00000000" w:rsidRPr="00000000">
        <w:rPr>
          <w:rFonts w:ascii="Fira Code" w:cs="Fira Code" w:eastAsia="Fira Code" w:hAnsi="Fira Code"/>
          <w:sz w:val="24"/>
          <w:szCs w:val="24"/>
          <w:rtl w:val="0"/>
        </w:rPr>
        <w:t xml:space="preserve"> the repo! Share it with friends if you find it useful ❣️</w:t>
      </w:r>
    </w:p>
    <w:p w:rsidR="00000000" w:rsidDel="00000000" w:rsidP="00000000" w:rsidRDefault="00000000" w:rsidRPr="00000000" w14:paraId="00000097">
      <w:pPr>
        <w:spacing w:after="200" w:line="276" w:lineRule="auto"/>
        <w:rPr>
          <w:rFonts w:ascii="Fira Code" w:cs="Fira Code" w:eastAsia="Fira Code" w:hAnsi="Fira Code"/>
        </w:rPr>
      </w:pPr>
      <w:r w:rsidDel="00000000" w:rsidR="00000000" w:rsidRPr="00000000">
        <w:rPr>
          <w:rFonts w:ascii="Fira Code" w:cs="Fira Code" w:eastAsia="Fira Code" w:hAnsi="Fira Code"/>
          <w:rtl w:val="0"/>
        </w:rPr>
        <w:t xml:space="preserve">Create a PR if you see you can improve the text or the structure of the repository. </w:t>
      </w:r>
    </w:p>
    <w:p w:rsidR="00000000" w:rsidDel="00000000" w:rsidP="00000000" w:rsidRDefault="00000000" w:rsidRPr="00000000" w14:paraId="00000098">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99">
      <w:pPr>
        <w:pStyle w:val="Heading2"/>
        <w:spacing w:after="200" w:line="276" w:lineRule="auto"/>
        <w:rPr>
          <w:rFonts w:ascii="Fira Code" w:cs="Fira Code" w:eastAsia="Fira Code" w:hAnsi="Fira Code"/>
          <w:sz w:val="34"/>
          <w:szCs w:val="34"/>
        </w:rPr>
      </w:pPr>
      <w:bookmarkStart w:colFirst="0" w:colLast="0" w:name="_hapouymjdprl" w:id="37"/>
      <w:bookmarkEnd w:id="37"/>
      <w:r w:rsidDel="00000000" w:rsidR="00000000" w:rsidRPr="00000000">
        <w:rPr>
          <w:rFonts w:ascii="Fira Code" w:cs="Fira Code" w:eastAsia="Fira Code" w:hAnsi="Fira Code"/>
          <w:rtl w:val="0"/>
        </w:rPr>
        <w:t xml:space="preserve">Environment - </w:t>
      </w:r>
      <w:r w:rsidDel="00000000" w:rsidR="00000000" w:rsidRPr="00000000">
        <w:rPr>
          <w:rFonts w:ascii="Fira Code" w:cs="Fira Code" w:eastAsia="Fira Code" w:hAnsi="Fira Code"/>
          <w:sz w:val="34"/>
          <w:szCs w:val="34"/>
          <w:rtl w:val="0"/>
        </w:rPr>
        <w:t xml:space="preserve">Is the course [Windows/mac/Linux/...] friendly? </w:t>
      </w:r>
    </w:p>
    <w:p w:rsidR="00000000" w:rsidDel="00000000" w:rsidP="00000000" w:rsidRDefault="00000000" w:rsidRPr="00000000" w14:paraId="0000009A">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Yes! Linux is ideal but technically it should not matter. Students last year used all 3 OSes successfully </w:t>
      </w:r>
    </w:p>
    <w:p w:rsidR="00000000" w:rsidDel="00000000" w:rsidP="00000000" w:rsidRDefault="00000000" w:rsidRPr="00000000" w14:paraId="0000009B">
      <w:pPr>
        <w:spacing w:after="200" w:line="276"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09C">
      <w:pPr>
        <w:pStyle w:val="Heading2"/>
        <w:spacing w:after="200" w:lineRule="auto"/>
        <w:rPr>
          <w:rFonts w:ascii="Fira Code" w:cs="Fira Code" w:eastAsia="Fira Code" w:hAnsi="Fira Code"/>
        </w:rPr>
      </w:pPr>
      <w:bookmarkStart w:colFirst="0" w:colLast="0" w:name="_al1ty0e7i3rl" w:id="38"/>
      <w:bookmarkEnd w:id="38"/>
      <w:r w:rsidDel="00000000" w:rsidR="00000000" w:rsidRPr="00000000">
        <w:rPr>
          <w:rFonts w:ascii="Fira Code" w:cs="Fira Code" w:eastAsia="Fira Code" w:hAnsi="Fira Code"/>
          <w:rtl w:val="0"/>
        </w:rPr>
        <w:t xml:space="preserve">Environment - Roadblock for Windows users in modules with *.sh (shell scripts). </w:t>
      </w:r>
    </w:p>
    <w:p w:rsidR="00000000" w:rsidDel="00000000" w:rsidP="00000000" w:rsidRDefault="00000000" w:rsidRPr="00000000" w14:paraId="0000009D">
      <w:pPr>
        <w:rPr>
          <w:rFonts w:ascii="Fira Code" w:cs="Fira Code" w:eastAsia="Fira Code" w:hAnsi="Fira Code"/>
        </w:rPr>
      </w:pPr>
      <w:r w:rsidDel="00000000" w:rsidR="00000000" w:rsidRPr="00000000">
        <w:rPr>
          <w:rFonts w:ascii="Fira Code" w:cs="Fira Code" w:eastAsia="Fira Code" w:hAnsi="Fira Code"/>
          <w:rtl w:val="0"/>
        </w:rPr>
        <w:t xml:space="preserve">Have no idea how past cohorts got past this as I haven't read old slack messages, and no FAQ entries that I can find.</w:t>
      </w:r>
    </w:p>
    <w:p w:rsidR="00000000" w:rsidDel="00000000" w:rsidP="00000000" w:rsidRDefault="00000000" w:rsidRPr="00000000" w14:paraId="0000009E">
      <w:pPr>
        <w:rPr>
          <w:rFonts w:ascii="Fira Code" w:cs="Fira Code" w:eastAsia="Fira Code" w:hAnsi="Fira Code"/>
        </w:rPr>
      </w:pPr>
      <w:r w:rsidDel="00000000" w:rsidR="00000000" w:rsidRPr="00000000">
        <w:rPr>
          <w:rFonts w:ascii="Fira Code" w:cs="Fira Code" w:eastAsia="Fira Code" w:hAnsi="Fira Code"/>
          <w:rtl w:val="0"/>
        </w:rPr>
        <w:t xml:space="preserve">Later modules (module-05 &amp; RisingWave workshop) use shell scripts in *.sh files and most Windows users not using WSL would hit a wall and cannot continue, even in git bash or MINGW64. This is why WSL environment setup is recommended from the start.</w:t>
      </w:r>
      <w:r w:rsidDel="00000000" w:rsidR="00000000" w:rsidRPr="00000000">
        <w:rPr>
          <w:rtl w:val="0"/>
        </w:rPr>
      </w:r>
    </w:p>
    <w:p w:rsidR="00000000" w:rsidDel="00000000" w:rsidP="00000000" w:rsidRDefault="00000000" w:rsidRPr="00000000" w14:paraId="0000009F">
      <w:pPr>
        <w:pStyle w:val="Heading2"/>
        <w:spacing w:after="200" w:line="276" w:lineRule="auto"/>
        <w:rPr>
          <w:rFonts w:ascii="Fira Code" w:cs="Fira Code" w:eastAsia="Fira Code" w:hAnsi="Fira Code"/>
          <w:sz w:val="34"/>
          <w:szCs w:val="34"/>
        </w:rPr>
      </w:pPr>
      <w:bookmarkStart w:colFirst="0" w:colLast="0" w:name="_mo22kywndpmc" w:id="39"/>
      <w:bookmarkEnd w:id="39"/>
      <w:r w:rsidDel="00000000" w:rsidR="00000000" w:rsidRPr="00000000">
        <w:rPr>
          <w:rFonts w:ascii="Fira Code" w:cs="Fira Code" w:eastAsia="Fira Code" w:hAnsi="Fira Code"/>
          <w:sz w:val="34"/>
          <w:szCs w:val="34"/>
          <w:rtl w:val="0"/>
        </w:rPr>
        <w:t xml:space="preserve">Any books or additional resources you recommend? </w:t>
      </w:r>
    </w:p>
    <w:p w:rsidR="00000000" w:rsidDel="00000000" w:rsidP="00000000" w:rsidRDefault="00000000" w:rsidRPr="00000000" w14:paraId="000000A0">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Yes to both! </w:t>
      </w:r>
      <w:hyperlink r:id="rId30">
        <w:r w:rsidDel="00000000" w:rsidR="00000000" w:rsidRPr="00000000">
          <w:rPr>
            <w:rFonts w:ascii="Fira Code" w:cs="Fira Code" w:eastAsia="Fira Code" w:hAnsi="Fira Code"/>
            <w:sz w:val="24"/>
            <w:szCs w:val="24"/>
            <w:u w:val="single"/>
            <w:rtl w:val="0"/>
          </w:rPr>
          <w:t xml:space="preserve">check out this document</w:t>
        </w:r>
      </w:hyperlink>
      <w:r w:rsidDel="00000000" w:rsidR="00000000" w:rsidRPr="00000000">
        <w:rPr>
          <w:rFonts w:ascii="Fira Code" w:cs="Fira Code" w:eastAsia="Fira Code" w:hAnsi="Fira Code"/>
          <w:rtl w:val="0"/>
        </w:rPr>
        <w:t xml:space="preserve">: </w:t>
      </w:r>
      <w:hyperlink r:id="rId31">
        <w:r w:rsidDel="00000000" w:rsidR="00000000" w:rsidRPr="00000000">
          <w:rPr>
            <w:rFonts w:ascii="Fira Code" w:cs="Fira Code" w:eastAsia="Fira Code" w:hAnsi="Fira Code"/>
            <w:color w:val="1155cc"/>
            <w:u w:val="single"/>
            <w:rtl w:val="0"/>
          </w:rPr>
          <w:t xml:space="preserve">https://github.com/DataTalksClub/data-engineering-zoomcamp/blob/main/awesome-data-engineering.md</w:t>
        </w:r>
      </w:hyperlink>
      <w:r w:rsidDel="00000000" w:rsidR="00000000" w:rsidRPr="00000000">
        <w:rPr>
          <w:rFonts w:ascii="Fira Code" w:cs="Fira Code" w:eastAsia="Fira Code" w:hAnsi="Fira Code"/>
          <w:rtl w:val="0"/>
        </w:rPr>
        <w:t xml:space="preserve"> </w:t>
      </w:r>
      <w:r w:rsidDel="00000000" w:rsidR="00000000" w:rsidRPr="00000000">
        <w:rPr>
          <w:rtl w:val="0"/>
        </w:rPr>
      </w:r>
    </w:p>
    <w:p w:rsidR="00000000" w:rsidDel="00000000" w:rsidP="00000000" w:rsidRDefault="00000000" w:rsidRPr="00000000" w14:paraId="000000A1">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A2">
      <w:pPr>
        <w:pStyle w:val="Heading2"/>
        <w:rPr>
          <w:rFonts w:ascii="Fira Code" w:cs="Fira Code" w:eastAsia="Fira Code" w:hAnsi="Fira Code"/>
          <w:sz w:val="34"/>
          <w:szCs w:val="34"/>
        </w:rPr>
      </w:pPr>
      <w:bookmarkStart w:colFirst="0" w:colLast="0" w:name="_6hy9ivcfxm02" w:id="40"/>
      <w:bookmarkEnd w:id="40"/>
      <w:r w:rsidDel="00000000" w:rsidR="00000000" w:rsidRPr="00000000">
        <w:rPr>
          <w:rFonts w:ascii="Fira Code" w:cs="Fira Code" w:eastAsia="Fira Code" w:hAnsi="Fira Code"/>
          <w:sz w:val="34"/>
          <w:szCs w:val="34"/>
          <w:rtl w:val="0"/>
        </w:rPr>
        <w:t xml:space="preserve">Project - What is Project Attempt #1 and Project Attempt #2 exactly?</w:t>
      </w:r>
    </w:p>
    <w:p w:rsidR="00000000" w:rsidDel="00000000" w:rsidP="00000000" w:rsidRDefault="00000000" w:rsidRPr="00000000" w14:paraId="000000A3">
      <w:pPr>
        <w:rPr>
          <w:rFonts w:ascii="Fira Code" w:cs="Fira Code" w:eastAsia="Fira Code" w:hAnsi="Fira Code"/>
          <w:shd w:fill="f3f3f3" w:val="clear"/>
        </w:rPr>
      </w:pPr>
      <w:r w:rsidDel="00000000" w:rsidR="00000000" w:rsidRPr="00000000">
        <w:rPr>
          <w:rFonts w:ascii="Fira Code" w:cs="Fira Code" w:eastAsia="Fira Code" w:hAnsi="Fira Code"/>
          <w:sz w:val="24"/>
          <w:szCs w:val="24"/>
          <w:rtl w:val="0"/>
        </w:rPr>
        <w:t xml:space="preserve">You will have two attempts for a project. If the fi</w:t>
      </w:r>
      <w:r w:rsidDel="00000000" w:rsidR="00000000" w:rsidRPr="00000000">
        <w:rPr>
          <w:rFonts w:ascii="Fira Code" w:cs="Fira Code" w:eastAsia="Fira Code" w:hAnsi="Fira Code"/>
          <w:rtl w:val="0"/>
        </w:rPr>
        <w:t xml:space="preserve">rst</w:t>
      </w:r>
      <w:r w:rsidDel="00000000" w:rsidR="00000000" w:rsidRPr="00000000">
        <w:rPr>
          <w:rFonts w:ascii="Fira Code" w:cs="Fira Code" w:eastAsia="Fira Code" w:hAnsi="Fira Code"/>
          <w:sz w:val="24"/>
          <w:szCs w:val="24"/>
          <w:rtl w:val="0"/>
        </w:rPr>
        <w:t xml:space="preserve"> project deadline is over and you’re late or you submit the project and fail the first attempt, you have another chance to submit the project with the second attempt.</w:t>
      </w:r>
      <w:r w:rsidDel="00000000" w:rsidR="00000000" w:rsidRPr="00000000">
        <w:rPr>
          <w:rtl w:val="0"/>
        </w:rPr>
      </w:r>
    </w:p>
    <w:p w:rsidR="00000000" w:rsidDel="00000000" w:rsidP="00000000" w:rsidRDefault="00000000" w:rsidRPr="00000000" w14:paraId="000000A4">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A5">
      <w:pPr>
        <w:pStyle w:val="Heading2"/>
        <w:spacing w:after="200" w:lineRule="auto"/>
        <w:rPr>
          <w:rFonts w:ascii="Fira Code" w:cs="Fira Code" w:eastAsia="Fira Code" w:hAnsi="Fira Code"/>
          <w:sz w:val="34"/>
          <w:szCs w:val="34"/>
        </w:rPr>
      </w:pPr>
      <w:bookmarkStart w:colFirst="0" w:colLast="0" w:name="_t23j89g351fs" w:id="41"/>
      <w:bookmarkEnd w:id="41"/>
      <w:r w:rsidDel="00000000" w:rsidR="00000000" w:rsidRPr="00000000">
        <w:rPr>
          <w:rFonts w:ascii="Fira Code" w:cs="Fira Code" w:eastAsia="Fira Code" w:hAnsi="Fira Code"/>
          <w:sz w:val="34"/>
          <w:szCs w:val="34"/>
          <w:rtl w:val="0"/>
        </w:rPr>
        <w:t xml:space="preserve">How to troubleshoot issues</w:t>
      </w:r>
    </w:p>
    <w:p w:rsidR="00000000" w:rsidDel="00000000" w:rsidP="00000000" w:rsidRDefault="00000000" w:rsidRPr="00000000" w14:paraId="000000A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first step is to try to solve the issue on your own</w:t>
      </w:r>
      <w:r w:rsidDel="00000000" w:rsidR="00000000" w:rsidRPr="00000000">
        <w:rPr>
          <w:rFonts w:ascii="Fira Code" w:cs="Fira Code" w:eastAsia="Fira Code" w:hAnsi="Fira Code"/>
          <w:rtl w:val="0"/>
        </w:rPr>
        <w:t xml:space="preserve">. Get</w:t>
      </w:r>
      <w:r w:rsidDel="00000000" w:rsidR="00000000" w:rsidRPr="00000000">
        <w:rPr>
          <w:rFonts w:ascii="Fira Code" w:cs="Fira Code" w:eastAsia="Fira Code" w:hAnsi="Fira Code"/>
          <w:sz w:val="24"/>
          <w:szCs w:val="24"/>
          <w:rtl w:val="0"/>
        </w:rPr>
        <w:t xml:space="preserve"> used to solving problems and reading documentation. This will be a real life skill you need when employed. [ctrl+f] is your friend, use it! It is a universal shortcut and works in all apps/browsers.</w:t>
      </w:r>
    </w:p>
    <w:p w:rsidR="00000000" w:rsidDel="00000000" w:rsidP="00000000" w:rsidRDefault="00000000" w:rsidRPr="00000000" w14:paraId="000000A7">
      <w:pPr>
        <w:ind w:left="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A8">
      <w:pPr>
        <w:numPr>
          <w:ilvl w:val="0"/>
          <w:numId w:val="21"/>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What does the error say? There will often be a description of the error or instructions on what is needed or even how to fix it. I have even seen a link to the solution. Does it reference a specific line of your code?</w:t>
      </w:r>
    </w:p>
    <w:p w:rsidR="00000000" w:rsidDel="00000000" w:rsidP="00000000" w:rsidRDefault="00000000" w:rsidRPr="00000000" w14:paraId="000000A9">
      <w:pPr>
        <w:numPr>
          <w:ilvl w:val="0"/>
          <w:numId w:val="21"/>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Restart </w:t>
      </w:r>
      <w:r w:rsidDel="00000000" w:rsidR="00000000" w:rsidRPr="00000000">
        <w:rPr>
          <w:rFonts w:ascii="Fira Code" w:cs="Fira Code" w:eastAsia="Fira Code" w:hAnsi="Fira Code"/>
          <w:rtl w:val="0"/>
        </w:rPr>
        <w:t xml:space="preserve">app</w:t>
      </w:r>
      <w:r w:rsidDel="00000000" w:rsidR="00000000" w:rsidRPr="00000000">
        <w:rPr>
          <w:rFonts w:ascii="Fira Code" w:cs="Fira Code" w:eastAsia="Fira Code" w:hAnsi="Fira Code"/>
          <w:sz w:val="24"/>
          <w:szCs w:val="24"/>
          <w:rtl w:val="0"/>
        </w:rPr>
        <w:t xml:space="preserve"> or server/pc. </w:t>
      </w:r>
    </w:p>
    <w:p w:rsidR="00000000" w:rsidDel="00000000" w:rsidP="00000000" w:rsidRDefault="00000000" w:rsidRPr="00000000" w14:paraId="000000AA">
      <w:pPr>
        <w:numPr>
          <w:ilvl w:val="0"/>
          <w:numId w:val="21"/>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Google it, use ChatGPT, Bing AI etc. </w:t>
      </w:r>
    </w:p>
    <w:p w:rsidR="00000000" w:rsidDel="00000000" w:rsidP="00000000" w:rsidRDefault="00000000" w:rsidRPr="00000000" w14:paraId="000000AB">
      <w:pPr>
        <w:numPr>
          <w:ilvl w:val="1"/>
          <w:numId w:val="21"/>
        </w:numPr>
        <w:ind w:left="144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It is going to be rare that you are the first to have the problem, someone out there has posted the fly issue and likely the solution. </w:t>
      </w:r>
    </w:p>
    <w:p w:rsidR="00000000" w:rsidDel="00000000" w:rsidP="00000000" w:rsidRDefault="00000000" w:rsidRPr="00000000" w14:paraId="000000AC">
      <w:pPr>
        <w:numPr>
          <w:ilvl w:val="1"/>
          <w:numId w:val="21"/>
        </w:numPr>
        <w:ind w:left="1440" w:hanging="360"/>
        <w:rPr>
          <w:sz w:val="28"/>
          <w:szCs w:val="28"/>
        </w:rPr>
      </w:pPr>
      <w:r w:rsidDel="00000000" w:rsidR="00000000" w:rsidRPr="00000000">
        <w:rPr>
          <w:rFonts w:ascii="Fira Code" w:cs="Fira Code" w:eastAsia="Fira Code" w:hAnsi="Fira Code"/>
          <w:sz w:val="24"/>
          <w:szCs w:val="24"/>
          <w:rtl w:val="0"/>
        </w:rPr>
        <w:t xml:space="preserve">Search using: </w:t>
      </w:r>
      <w:r w:rsidDel="00000000" w:rsidR="00000000" w:rsidRPr="00000000">
        <w:rPr>
          <w:rFonts w:ascii="Fira Code" w:cs="Fira Code" w:eastAsia="Fira Code" w:hAnsi="Fira Code"/>
          <w:sz w:val="20"/>
          <w:szCs w:val="20"/>
          <w:rtl w:val="0"/>
        </w:rPr>
        <w:t xml:space="preserve">&lt;technology&gt; &lt;problem statement&gt;</w:t>
      </w:r>
      <w:r w:rsidDel="00000000" w:rsidR="00000000" w:rsidRPr="00000000">
        <w:rPr>
          <w:rFonts w:ascii="Fira Code" w:cs="Fira Code" w:eastAsia="Fira Code" w:hAnsi="Fira Code"/>
          <w:sz w:val="24"/>
          <w:szCs w:val="24"/>
          <w:rtl w:val="0"/>
        </w:rPr>
        <w:t xml:space="preserve">. Example: </w:t>
      </w:r>
      <w:r w:rsidDel="00000000" w:rsidR="00000000" w:rsidRPr="00000000">
        <w:rPr>
          <w:rFonts w:ascii="Fira Code" w:cs="Fira Code" w:eastAsia="Fira Code" w:hAnsi="Fira Code"/>
          <w:sz w:val="20"/>
          <w:szCs w:val="20"/>
          <w:rtl w:val="0"/>
        </w:rPr>
        <w:t xml:space="preserve">pgcli</w:t>
      </w:r>
      <w:r w:rsidDel="00000000" w:rsidR="00000000" w:rsidRPr="00000000">
        <w:rPr>
          <w:rFonts w:ascii="Fira Code" w:cs="Fira Code" w:eastAsia="Fira Code" w:hAnsi="Fira Code"/>
          <w:sz w:val="20"/>
          <w:szCs w:val="20"/>
          <w:rtl w:val="0"/>
        </w:rPr>
        <w:t xml:space="preserve"> error column c.relhasoids does not exist</w:t>
      </w: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0AD">
      <w:pPr>
        <w:numPr>
          <w:ilvl w:val="1"/>
          <w:numId w:val="21"/>
        </w:numPr>
        <w:ind w:left="144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There are often different solutions for the same problem due to variation in environments. </w:t>
      </w:r>
    </w:p>
    <w:p w:rsidR="00000000" w:rsidDel="00000000" w:rsidP="00000000" w:rsidRDefault="00000000" w:rsidRPr="00000000" w14:paraId="000000AE">
      <w:pPr>
        <w:numPr>
          <w:ilvl w:val="0"/>
          <w:numId w:val="21"/>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Check the tech’s documentation. Use its search if available or use the browsers search function. </w:t>
      </w:r>
    </w:p>
    <w:p w:rsidR="00000000" w:rsidDel="00000000" w:rsidP="00000000" w:rsidRDefault="00000000" w:rsidRPr="00000000" w14:paraId="000000AF">
      <w:pPr>
        <w:numPr>
          <w:ilvl w:val="0"/>
          <w:numId w:val="21"/>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Try uninstall (this may remove the bad actor) and reinstall of application or reimplementation of action. </w:t>
      </w:r>
      <w:r w:rsidDel="00000000" w:rsidR="00000000" w:rsidRPr="00000000">
        <w:rPr>
          <w:rFonts w:ascii="Fira Code" w:cs="Fira Code" w:eastAsia="Fira Code" w:hAnsi="Fira Code"/>
          <w:rtl w:val="0"/>
        </w:rPr>
        <w:t xml:space="preserve">Remember</w:t>
      </w:r>
      <w:r w:rsidDel="00000000" w:rsidR="00000000" w:rsidRPr="00000000">
        <w:rPr>
          <w:rFonts w:ascii="Fira Code" w:cs="Fira Code" w:eastAsia="Fira Code" w:hAnsi="Fira Code"/>
          <w:sz w:val="24"/>
          <w:szCs w:val="24"/>
          <w:rtl w:val="0"/>
        </w:rPr>
        <w:t xml:space="preserve"> to restart the server/pc for reinstalls.</w:t>
      </w:r>
    </w:p>
    <w:p w:rsidR="00000000" w:rsidDel="00000000" w:rsidP="00000000" w:rsidRDefault="00000000" w:rsidRPr="00000000" w14:paraId="000000B0">
      <w:pPr>
        <w:numPr>
          <w:ilvl w:val="1"/>
          <w:numId w:val="21"/>
        </w:numPr>
        <w:ind w:left="144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Sometimes reinstalling fails to resolve the issue but works if you uninstall first.</w:t>
      </w:r>
    </w:p>
    <w:p w:rsidR="00000000" w:rsidDel="00000000" w:rsidP="00000000" w:rsidRDefault="00000000" w:rsidRPr="00000000" w14:paraId="000000B1">
      <w:pPr>
        <w:numPr>
          <w:ilvl w:val="0"/>
          <w:numId w:val="21"/>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Post your question to Stackoverflow. </w:t>
      </w:r>
      <w:r w:rsidDel="00000000" w:rsidR="00000000" w:rsidRPr="00000000">
        <w:rPr>
          <w:rFonts w:ascii="Fira Code" w:cs="Fira Code" w:eastAsia="Fira Code" w:hAnsi="Fira Code"/>
          <w:rtl w:val="0"/>
        </w:rPr>
        <w:t xml:space="preserve">Read</w:t>
      </w:r>
      <w:r w:rsidDel="00000000" w:rsidR="00000000" w:rsidRPr="00000000">
        <w:rPr>
          <w:rFonts w:ascii="Fira Code" w:cs="Fira Code" w:eastAsia="Fira Code" w:hAnsi="Fira Code"/>
          <w:sz w:val="24"/>
          <w:szCs w:val="24"/>
          <w:rtl w:val="0"/>
        </w:rPr>
        <w:t xml:space="preserve"> the Stackoverflow guide on posting good questions.</w:t>
      </w:r>
    </w:p>
    <w:p w:rsidR="00000000" w:rsidDel="00000000" w:rsidP="00000000" w:rsidRDefault="00000000" w:rsidRPr="00000000" w14:paraId="000000B2">
      <w:pPr>
        <w:numPr>
          <w:ilvl w:val="1"/>
          <w:numId w:val="21"/>
        </w:numPr>
        <w:ind w:left="1440" w:hanging="360"/>
        <w:rPr>
          <w:rFonts w:ascii="Fira Code" w:cs="Fira Code" w:eastAsia="Fira Code" w:hAnsi="Fira Code"/>
          <w:sz w:val="24"/>
          <w:szCs w:val="24"/>
        </w:rPr>
      </w:pPr>
      <w:hyperlink r:id="rId32">
        <w:r w:rsidDel="00000000" w:rsidR="00000000" w:rsidRPr="00000000">
          <w:rPr>
            <w:rFonts w:ascii="Fira Code" w:cs="Fira Code" w:eastAsia="Fira Code" w:hAnsi="Fira Code"/>
            <w:sz w:val="24"/>
            <w:szCs w:val="24"/>
            <w:u w:val="single"/>
            <w:rtl w:val="0"/>
          </w:rPr>
          <w:t xml:space="preserve">https://stackoverflow.com/help/how-to-ask</w:t>
        </w:r>
      </w:hyperlink>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0B3">
      <w:pPr>
        <w:numPr>
          <w:ilvl w:val="1"/>
          <w:numId w:val="21"/>
        </w:numPr>
        <w:ind w:left="144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will be your real </w:t>
      </w:r>
      <w:r w:rsidDel="00000000" w:rsidR="00000000" w:rsidRPr="00000000">
        <w:rPr>
          <w:rFonts w:ascii="Fira Code" w:cs="Fira Code" w:eastAsia="Fira Code" w:hAnsi="Fira Code"/>
          <w:rtl w:val="0"/>
        </w:rPr>
        <w:t xml:space="preserve">life. Ask</w:t>
      </w:r>
      <w:r w:rsidDel="00000000" w:rsidR="00000000" w:rsidRPr="00000000">
        <w:rPr>
          <w:rFonts w:ascii="Fira Code" w:cs="Fira Code" w:eastAsia="Fira Code" w:hAnsi="Fira Code"/>
          <w:sz w:val="24"/>
          <w:szCs w:val="24"/>
          <w:rtl w:val="0"/>
        </w:rPr>
        <w:t xml:space="preserve"> an expert in the future (in addition to coworkers). </w:t>
      </w:r>
    </w:p>
    <w:p w:rsidR="00000000" w:rsidDel="00000000" w:rsidP="00000000" w:rsidRDefault="00000000" w:rsidRPr="00000000" w14:paraId="000000B4">
      <w:pPr>
        <w:numPr>
          <w:ilvl w:val="0"/>
          <w:numId w:val="21"/>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Ask in Slack</w:t>
      </w:r>
    </w:p>
    <w:p w:rsidR="00000000" w:rsidDel="00000000" w:rsidP="00000000" w:rsidRDefault="00000000" w:rsidRPr="00000000" w14:paraId="000000B5">
      <w:pPr>
        <w:numPr>
          <w:ilvl w:val="1"/>
          <w:numId w:val="21"/>
        </w:numPr>
        <w:ind w:left="144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Before asking a question, </w:t>
      </w:r>
    </w:p>
    <w:p w:rsidR="00000000" w:rsidDel="00000000" w:rsidP="00000000" w:rsidRDefault="00000000" w:rsidRPr="00000000" w14:paraId="000000B6">
      <w:pPr>
        <w:numPr>
          <w:ilvl w:val="2"/>
          <w:numId w:val="21"/>
        </w:numPr>
        <w:ind w:left="216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Check Pins (where the shortcut to the repo and this FAQ is located)</w:t>
      </w:r>
    </w:p>
    <w:p w:rsidR="00000000" w:rsidDel="00000000" w:rsidP="00000000" w:rsidRDefault="00000000" w:rsidRPr="00000000" w14:paraId="000000B7">
      <w:pPr>
        <w:numPr>
          <w:ilvl w:val="2"/>
          <w:numId w:val="21"/>
        </w:numPr>
        <w:ind w:left="216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Use the slack app’s search function</w:t>
      </w:r>
    </w:p>
    <w:p w:rsidR="00000000" w:rsidDel="00000000" w:rsidP="00000000" w:rsidRDefault="00000000" w:rsidRPr="00000000" w14:paraId="000000B8">
      <w:pPr>
        <w:numPr>
          <w:ilvl w:val="2"/>
          <w:numId w:val="21"/>
        </w:numPr>
        <w:ind w:left="2160" w:hanging="360"/>
        <w:rPr>
          <w:sz w:val="28"/>
          <w:szCs w:val="28"/>
          <w:u w:val="none"/>
        </w:rPr>
      </w:pPr>
      <w:r w:rsidDel="00000000" w:rsidR="00000000" w:rsidRPr="00000000">
        <w:rPr>
          <w:rFonts w:ascii="Fira Code" w:cs="Fira Code" w:eastAsia="Fira Code" w:hAnsi="Fira Code"/>
          <w:sz w:val="24"/>
          <w:szCs w:val="24"/>
          <w:rtl w:val="0"/>
        </w:rPr>
        <w:t xml:space="preserve">Use the bot </w:t>
      </w:r>
      <w:r w:rsidDel="00000000" w:rsidR="00000000" w:rsidRPr="00000000">
        <w:rPr>
          <w:rFonts w:ascii="Fira Code" w:cs="Fira Code" w:eastAsia="Fira Code" w:hAnsi="Fira Code"/>
          <w:b w:val="1"/>
          <w:sz w:val="19"/>
          <w:szCs w:val="19"/>
          <w:rtl w:val="0"/>
        </w:rPr>
        <w:t xml:space="preserve">@ZoomcampQABot </w:t>
      </w:r>
      <w:r w:rsidDel="00000000" w:rsidR="00000000" w:rsidRPr="00000000">
        <w:rPr>
          <w:rFonts w:ascii="Fira Code" w:cs="Fira Code" w:eastAsia="Fira Code" w:hAnsi="Fira Code"/>
          <w:sz w:val="24"/>
          <w:szCs w:val="24"/>
          <w:rtl w:val="0"/>
        </w:rPr>
        <w:t xml:space="preserve">to do the search for you</w:t>
      </w:r>
    </w:p>
    <w:p w:rsidR="00000000" w:rsidDel="00000000" w:rsidP="00000000" w:rsidRDefault="00000000" w:rsidRPr="00000000" w14:paraId="000000B9">
      <w:pPr>
        <w:numPr>
          <w:ilvl w:val="2"/>
          <w:numId w:val="21"/>
        </w:numPr>
        <w:ind w:left="2160" w:hanging="360"/>
        <w:rPr>
          <w:sz w:val="24"/>
          <w:szCs w:val="24"/>
        </w:rPr>
      </w:pPr>
      <w:r w:rsidDel="00000000" w:rsidR="00000000" w:rsidRPr="00000000">
        <w:rPr>
          <w:rFonts w:ascii="Fira Code" w:cs="Fira Code" w:eastAsia="Fira Code" w:hAnsi="Fira Code"/>
          <w:sz w:val="24"/>
          <w:szCs w:val="24"/>
          <w:rtl w:val="0"/>
        </w:rPr>
        <w:t xml:space="preserve">check the FAQ (this document), use search [ctrl+f]</w:t>
      </w:r>
    </w:p>
    <w:p w:rsidR="00000000" w:rsidDel="00000000" w:rsidP="00000000" w:rsidRDefault="00000000" w:rsidRPr="00000000" w14:paraId="000000BA">
      <w:pPr>
        <w:numPr>
          <w:ilvl w:val="1"/>
          <w:numId w:val="21"/>
        </w:numPr>
        <w:ind w:left="144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When asking a question, include as much information as possible:</w:t>
      </w:r>
    </w:p>
    <w:p w:rsidR="00000000" w:rsidDel="00000000" w:rsidP="00000000" w:rsidRDefault="00000000" w:rsidRPr="00000000" w14:paraId="000000BB">
      <w:pPr>
        <w:numPr>
          <w:ilvl w:val="2"/>
          <w:numId w:val="21"/>
        </w:numPr>
        <w:ind w:left="216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What are you coding on? What OS?</w:t>
      </w:r>
    </w:p>
    <w:p w:rsidR="00000000" w:rsidDel="00000000" w:rsidP="00000000" w:rsidRDefault="00000000" w:rsidRPr="00000000" w14:paraId="000000BC">
      <w:pPr>
        <w:numPr>
          <w:ilvl w:val="2"/>
          <w:numId w:val="21"/>
        </w:numPr>
        <w:ind w:left="216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What command did you run, which video did you follow? Etc etc</w:t>
      </w:r>
    </w:p>
    <w:p w:rsidR="00000000" w:rsidDel="00000000" w:rsidP="00000000" w:rsidRDefault="00000000" w:rsidRPr="00000000" w14:paraId="000000BD">
      <w:pPr>
        <w:numPr>
          <w:ilvl w:val="2"/>
          <w:numId w:val="21"/>
        </w:numPr>
        <w:ind w:left="216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What error did you get? Does it have a line number to the “offending” code and have you check it for typos?</w:t>
      </w:r>
    </w:p>
    <w:p w:rsidR="00000000" w:rsidDel="00000000" w:rsidP="00000000" w:rsidRDefault="00000000" w:rsidRPr="00000000" w14:paraId="000000BE">
      <w:pPr>
        <w:numPr>
          <w:ilvl w:val="2"/>
          <w:numId w:val="21"/>
        </w:numPr>
        <w:ind w:left="216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What have you tried that did not work? This answer is crucial as without it, helpers would ask you to do the suggestions in the error log first. Or </w:t>
      </w:r>
      <w:r w:rsidDel="00000000" w:rsidR="00000000" w:rsidRPr="00000000">
        <w:rPr>
          <w:rFonts w:ascii="Fira Code" w:cs="Fira Code" w:eastAsia="Fira Code" w:hAnsi="Fira Code"/>
          <w:rtl w:val="0"/>
        </w:rPr>
        <w:t xml:space="preserve">just</w:t>
      </w:r>
      <w:r w:rsidDel="00000000" w:rsidR="00000000" w:rsidRPr="00000000">
        <w:rPr>
          <w:rFonts w:ascii="Fira Code" w:cs="Fira Code" w:eastAsia="Fira Code" w:hAnsi="Fira Code"/>
          <w:sz w:val="24"/>
          <w:szCs w:val="24"/>
          <w:rtl w:val="0"/>
        </w:rPr>
        <w:t xml:space="preserve"> read this FAQ document.</w:t>
      </w:r>
    </w:p>
    <w:p w:rsidR="00000000" w:rsidDel="00000000" w:rsidP="00000000" w:rsidRDefault="00000000" w:rsidRPr="00000000" w14:paraId="000000BF">
      <w:pPr>
        <w:numPr>
          <w:ilvl w:val="1"/>
          <w:numId w:val="21"/>
        </w:numPr>
        <w:ind w:left="144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DO NOT use screenshots, especially don’t take pictures from a phone.</w:t>
      </w:r>
    </w:p>
    <w:p w:rsidR="00000000" w:rsidDel="00000000" w:rsidP="00000000" w:rsidRDefault="00000000" w:rsidRPr="00000000" w14:paraId="000000C0">
      <w:pPr>
        <w:numPr>
          <w:ilvl w:val="1"/>
          <w:numId w:val="21"/>
        </w:numPr>
        <w:ind w:left="144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DO NOT tag instructors, it may discourage others from helping you. Copy and paste errors; if it’s long, just post it in a reply to your thread. </w:t>
      </w:r>
    </w:p>
    <w:p w:rsidR="00000000" w:rsidDel="00000000" w:rsidP="00000000" w:rsidRDefault="00000000" w:rsidRPr="00000000" w14:paraId="000000C1">
      <w:pPr>
        <w:numPr>
          <w:ilvl w:val="2"/>
          <w:numId w:val="21"/>
        </w:numPr>
        <w:ind w:left="216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Use ``` for formatting your code.</w:t>
      </w:r>
    </w:p>
    <w:p w:rsidR="00000000" w:rsidDel="00000000" w:rsidP="00000000" w:rsidRDefault="00000000" w:rsidRPr="00000000" w14:paraId="000000C2">
      <w:pPr>
        <w:numPr>
          <w:ilvl w:val="1"/>
          <w:numId w:val="21"/>
        </w:numPr>
        <w:ind w:left="144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Use the same thread for the conversation (that means reply to your own thread). </w:t>
      </w:r>
    </w:p>
    <w:p w:rsidR="00000000" w:rsidDel="00000000" w:rsidP="00000000" w:rsidRDefault="00000000" w:rsidRPr="00000000" w14:paraId="000000C3">
      <w:pPr>
        <w:numPr>
          <w:ilvl w:val="2"/>
          <w:numId w:val="21"/>
        </w:numPr>
        <w:ind w:left="216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DO NOT create multiple posts to discuss the issue.</w:t>
      </w:r>
    </w:p>
    <w:p w:rsidR="00000000" w:rsidDel="00000000" w:rsidP="00000000" w:rsidRDefault="00000000" w:rsidRPr="00000000" w14:paraId="000000C4">
      <w:pPr>
        <w:numPr>
          <w:ilvl w:val="2"/>
          <w:numId w:val="21"/>
        </w:numPr>
        <w:ind w:left="2160" w:hanging="360"/>
        <w:rPr>
          <w:rFonts w:ascii="Fira Code" w:cs="Fira Code" w:eastAsia="Fira Code" w:hAnsi="Fira Code"/>
          <w:sz w:val="24"/>
          <w:szCs w:val="24"/>
        </w:rPr>
      </w:pPr>
      <w:r w:rsidDel="00000000" w:rsidR="00000000" w:rsidRPr="00000000">
        <w:rPr>
          <w:rFonts w:ascii="Fira Code" w:cs="Fira Code" w:eastAsia="Fira Code" w:hAnsi="Fira Code"/>
          <w:rtl w:val="0"/>
        </w:rPr>
        <w:t xml:space="preserve">lear</w:t>
      </w:r>
      <w:r w:rsidDel="00000000" w:rsidR="00000000" w:rsidRPr="00000000">
        <w:rPr>
          <w:rFonts w:ascii="Fira Code" w:cs="Fira Code" w:eastAsia="Fira Code" w:hAnsi="Fira Code"/>
          <w:sz w:val="24"/>
          <w:szCs w:val="24"/>
          <w:rtl w:val="0"/>
        </w:rPr>
        <w:t xml:space="preserve">You may create a new post if the issue reemerges down the road. </w:t>
      </w:r>
      <w:r w:rsidDel="00000000" w:rsidR="00000000" w:rsidRPr="00000000">
        <w:rPr>
          <w:rFonts w:ascii="Fira Code" w:cs="Fira Code" w:eastAsia="Fira Code" w:hAnsi="Fira Code"/>
          <w:rtl w:val="0"/>
        </w:rPr>
        <w:t xml:space="preserve">Describe</w:t>
      </w:r>
      <w:r w:rsidDel="00000000" w:rsidR="00000000" w:rsidRPr="00000000">
        <w:rPr>
          <w:rFonts w:ascii="Fira Code" w:cs="Fira Code" w:eastAsia="Fira Code" w:hAnsi="Fira Code"/>
          <w:sz w:val="24"/>
          <w:szCs w:val="24"/>
          <w:rtl w:val="0"/>
        </w:rPr>
        <w:t xml:space="preserve"> what has changed in the environment.</w:t>
      </w:r>
    </w:p>
    <w:p w:rsidR="00000000" w:rsidDel="00000000" w:rsidP="00000000" w:rsidRDefault="00000000" w:rsidRPr="00000000" w14:paraId="000000C5">
      <w:pPr>
        <w:numPr>
          <w:ilvl w:val="1"/>
          <w:numId w:val="21"/>
        </w:numPr>
        <w:ind w:left="144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Provide additional information in the same thread of the steps you have taken for resolution.</w:t>
      </w:r>
    </w:p>
    <w:p w:rsidR="00000000" w:rsidDel="00000000" w:rsidP="00000000" w:rsidRDefault="00000000" w:rsidRPr="00000000" w14:paraId="000000C6">
      <w:pPr>
        <w:numPr>
          <w:ilvl w:val="0"/>
          <w:numId w:val="21"/>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Take a break and come </w:t>
      </w:r>
      <w:r w:rsidDel="00000000" w:rsidR="00000000" w:rsidRPr="00000000">
        <w:rPr>
          <w:rFonts w:ascii="Fira Code" w:cs="Fira Code" w:eastAsia="Fira Code" w:hAnsi="Fira Code"/>
          <w:rtl w:val="0"/>
        </w:rPr>
        <w:t xml:space="preserve">back later</w:t>
      </w:r>
      <w:r w:rsidDel="00000000" w:rsidR="00000000" w:rsidRPr="00000000">
        <w:rPr>
          <w:rFonts w:ascii="Fira Code" w:cs="Fira Code" w:eastAsia="Fira Code" w:hAnsi="Fira Code"/>
          <w:sz w:val="24"/>
          <w:szCs w:val="24"/>
          <w:rtl w:val="0"/>
        </w:rPr>
        <w:t xml:space="preserve">. You will be amazed at how often you figure out the solution after letting your brain rest. Get some fresh air, workout, play a video game, watch a tv show, whatever allows your brain to not think about it for a little while or even until the next day. </w:t>
      </w:r>
    </w:p>
    <w:p w:rsidR="00000000" w:rsidDel="00000000" w:rsidP="00000000" w:rsidRDefault="00000000" w:rsidRPr="00000000" w14:paraId="000000C7">
      <w:pPr>
        <w:numPr>
          <w:ilvl w:val="0"/>
          <w:numId w:val="21"/>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Remember technology issues in real life sometimes take days or even weeks to resolve.</w:t>
      </w:r>
    </w:p>
    <w:p w:rsidR="00000000" w:rsidDel="00000000" w:rsidP="00000000" w:rsidRDefault="00000000" w:rsidRPr="00000000" w14:paraId="000000C8">
      <w:pPr>
        <w:numPr>
          <w:ilvl w:val="0"/>
          <w:numId w:val="21"/>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If somebody helped you with your problem and it's not in the FAQ, please add it there. It will help other students.</w:t>
      </w:r>
    </w:p>
    <w:p w:rsidR="00000000" w:rsidDel="00000000" w:rsidP="00000000" w:rsidRDefault="00000000" w:rsidRPr="00000000" w14:paraId="000000C9">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C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CB">
      <w:pPr>
        <w:pStyle w:val="Heading2"/>
        <w:rPr>
          <w:rFonts w:ascii="Fira Code" w:cs="Fira Code" w:eastAsia="Fira Code" w:hAnsi="Fira Code"/>
        </w:rPr>
      </w:pPr>
      <w:bookmarkStart w:colFirst="0" w:colLast="0" w:name="_yrf99om8uo7g" w:id="42"/>
      <w:bookmarkEnd w:id="42"/>
      <w:r w:rsidDel="00000000" w:rsidR="00000000" w:rsidRPr="00000000">
        <w:rPr>
          <w:rFonts w:ascii="Fira Code" w:cs="Fira Code" w:eastAsia="Fira Code" w:hAnsi="Fira Code"/>
          <w:rtl w:val="0"/>
        </w:rPr>
        <w:t xml:space="preserve">How to ask questions</w:t>
      </w:r>
    </w:p>
    <w:p w:rsidR="00000000" w:rsidDel="00000000" w:rsidP="00000000" w:rsidRDefault="00000000" w:rsidRPr="00000000" w14:paraId="000000C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When the troubleshooting guide above does not help resolve it and you need another pair of eyeballs to spot mistakes. </w:t>
      </w:r>
      <w:r w:rsidDel="00000000" w:rsidR="00000000" w:rsidRPr="00000000">
        <w:rPr>
          <w:rFonts w:ascii="Fira Code" w:cs="Fira Code" w:eastAsia="Fira Code" w:hAnsi="Fira Code"/>
          <w:sz w:val="24"/>
          <w:szCs w:val="24"/>
          <w:rtl w:val="0"/>
        </w:rPr>
        <w:t xml:space="preserve">When asking a question, include as much information as possible:</w:t>
      </w:r>
    </w:p>
    <w:p w:rsidR="00000000" w:rsidDel="00000000" w:rsidP="00000000" w:rsidRDefault="00000000" w:rsidRPr="00000000" w14:paraId="000000CD">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CE">
      <w:pPr>
        <w:numPr>
          <w:ilvl w:val="0"/>
          <w:numId w:val="71"/>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What are you coding on? What OS?</w:t>
      </w:r>
    </w:p>
    <w:p w:rsidR="00000000" w:rsidDel="00000000" w:rsidP="00000000" w:rsidRDefault="00000000" w:rsidRPr="00000000" w14:paraId="000000CF">
      <w:pPr>
        <w:numPr>
          <w:ilvl w:val="0"/>
          <w:numId w:val="71"/>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What command did you run, which video did you follow? Etc etc</w:t>
      </w:r>
    </w:p>
    <w:p w:rsidR="00000000" w:rsidDel="00000000" w:rsidP="00000000" w:rsidRDefault="00000000" w:rsidRPr="00000000" w14:paraId="000000D0">
      <w:pPr>
        <w:numPr>
          <w:ilvl w:val="0"/>
          <w:numId w:val="71"/>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What error did you get? Does it have a line number to the “offending” code and have you check it for typos?</w:t>
      </w:r>
    </w:p>
    <w:p w:rsidR="00000000" w:rsidDel="00000000" w:rsidP="00000000" w:rsidRDefault="00000000" w:rsidRPr="00000000" w14:paraId="000000D1">
      <w:pPr>
        <w:numPr>
          <w:ilvl w:val="0"/>
          <w:numId w:val="71"/>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What have you tried that did not work? This answer is crucial as without it, helpers would ask you to do the suggestions in the error log first. Or </w:t>
      </w:r>
      <w:r w:rsidDel="00000000" w:rsidR="00000000" w:rsidRPr="00000000">
        <w:rPr>
          <w:rFonts w:ascii="Fira Code" w:cs="Fira Code" w:eastAsia="Fira Code" w:hAnsi="Fira Code"/>
          <w:rtl w:val="0"/>
        </w:rPr>
        <w:t xml:space="preserve">just</w:t>
      </w:r>
      <w:r w:rsidDel="00000000" w:rsidR="00000000" w:rsidRPr="00000000">
        <w:rPr>
          <w:rFonts w:ascii="Fira Code" w:cs="Fira Code" w:eastAsia="Fira Code" w:hAnsi="Fira Code"/>
          <w:sz w:val="24"/>
          <w:szCs w:val="24"/>
          <w:rtl w:val="0"/>
        </w:rPr>
        <w:t xml:space="preserve"> read this FAQ document.</w:t>
      </w:r>
    </w:p>
    <w:p w:rsidR="00000000" w:rsidDel="00000000" w:rsidP="00000000" w:rsidRDefault="00000000" w:rsidRPr="00000000" w14:paraId="000000D2">
      <w:pPr>
        <w:ind w:left="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00D3">
      <w:pPr>
        <w:pStyle w:val="Heading2"/>
        <w:rPr>
          <w:rFonts w:ascii="Fira Code" w:cs="Fira Code" w:eastAsia="Fira Code" w:hAnsi="Fira Code"/>
        </w:rPr>
      </w:pPr>
      <w:bookmarkStart w:colFirst="0" w:colLast="0" w:name="_gyz5ur2hwlls" w:id="43"/>
      <w:bookmarkEnd w:id="43"/>
      <w:r w:rsidDel="00000000" w:rsidR="00000000" w:rsidRPr="00000000">
        <w:rPr>
          <w:rFonts w:ascii="Fira Code" w:cs="Fira Code" w:eastAsia="Fira Code" w:hAnsi="Fira Code"/>
          <w:rtl w:val="0"/>
        </w:rPr>
        <w:t xml:space="preserve">How do I use Git / GitHub for this course?</w:t>
      </w:r>
    </w:p>
    <w:p w:rsidR="00000000" w:rsidDel="00000000" w:rsidP="00000000" w:rsidRDefault="00000000" w:rsidRPr="00000000" w14:paraId="000000D4">
      <w:pPr>
        <w:rPr>
          <w:rFonts w:ascii="Fira Code" w:cs="Fira Code" w:eastAsia="Fira Code" w:hAnsi="Fira Code"/>
        </w:rPr>
      </w:pPr>
      <w:r w:rsidDel="00000000" w:rsidR="00000000" w:rsidRPr="00000000">
        <w:rPr>
          <w:rFonts w:ascii="Fira Code" w:cs="Fira Code" w:eastAsia="Fira Code" w:hAnsi="Fira Code"/>
          <w:rtl w:val="0"/>
        </w:rPr>
        <w:t xml:space="preserve">After you create a GitHub account, you should clone the course repo to your local machine using the process outlined in this video: </w:t>
      </w:r>
      <w:hyperlink r:id="rId33">
        <w:r w:rsidDel="00000000" w:rsidR="00000000" w:rsidRPr="00000000">
          <w:rPr>
            <w:rFonts w:ascii="Fira Code" w:cs="Fira Code" w:eastAsia="Fira Code" w:hAnsi="Fira Code"/>
            <w:u w:val="single"/>
            <w:rtl w:val="0"/>
          </w:rPr>
          <w:t xml:space="preserve">Git for Everybody: How to Clone a Repository from GitHub</w:t>
        </w:r>
      </w:hyperlink>
      <w:r w:rsidDel="00000000" w:rsidR="00000000" w:rsidRPr="00000000">
        <w:rPr>
          <w:rtl w:val="0"/>
        </w:rPr>
      </w:r>
    </w:p>
    <w:p w:rsidR="00000000" w:rsidDel="00000000" w:rsidP="00000000" w:rsidRDefault="00000000" w:rsidRPr="00000000" w14:paraId="000000D5">
      <w:pPr>
        <w:rPr>
          <w:rFonts w:ascii="Fira Code" w:cs="Fira Code" w:eastAsia="Fira Code" w:hAnsi="Fira Code"/>
        </w:rPr>
      </w:pPr>
      <w:r w:rsidDel="00000000" w:rsidR="00000000" w:rsidRPr="00000000">
        <w:rPr>
          <w:rFonts w:ascii="Fira Code" w:cs="Fira Code" w:eastAsia="Fira Code" w:hAnsi="Fira Code"/>
          <w:rtl w:val="0"/>
        </w:rPr>
        <w:t xml:space="preserve">Having this local repository on your computer will make it easy for you to access the instructors’ code and make pull requests (if you want to add your own notes or make changes to the course content).</w:t>
      </w:r>
    </w:p>
    <w:p w:rsidR="00000000" w:rsidDel="00000000" w:rsidP="00000000" w:rsidRDefault="00000000" w:rsidRPr="00000000" w14:paraId="000000D6">
      <w:pPr>
        <w:rPr>
          <w:rFonts w:ascii="Fira Code" w:cs="Fira Code" w:eastAsia="Fira Code" w:hAnsi="Fira Code"/>
        </w:rPr>
      </w:pPr>
      <w:r w:rsidDel="00000000" w:rsidR="00000000" w:rsidRPr="00000000">
        <w:rPr>
          <w:rFonts w:ascii="Fira Code" w:cs="Fira Code" w:eastAsia="Fira Code" w:hAnsi="Fira Code"/>
          <w:rtl w:val="0"/>
        </w:rPr>
        <w:t xml:space="preserve">You will probably also create your own repositories that host your notes, versions of your file, to do this. Here is a great tutorial that shows you how to do this: </w:t>
      </w:r>
      <w:hyperlink r:id="rId34">
        <w:r w:rsidDel="00000000" w:rsidR="00000000" w:rsidRPr="00000000">
          <w:rPr>
            <w:rFonts w:ascii="Fira Code" w:cs="Fira Code" w:eastAsia="Fira Code" w:hAnsi="Fira Code"/>
            <w:u w:val="single"/>
            <w:rtl w:val="0"/>
          </w:rPr>
          <w:t xml:space="preserve">https://www.atlassian.com/git/tutorials/setting-up-a-repository</w:t>
        </w:r>
      </w:hyperlink>
      <w:r w:rsidDel="00000000" w:rsidR="00000000" w:rsidRPr="00000000">
        <w:rPr>
          <w:rtl w:val="0"/>
        </w:rPr>
      </w:r>
    </w:p>
    <w:p w:rsidR="00000000" w:rsidDel="00000000" w:rsidP="00000000" w:rsidRDefault="00000000" w:rsidRPr="00000000" w14:paraId="000000D7">
      <w:pPr>
        <w:rPr>
          <w:rFonts w:ascii="Fira Code" w:cs="Fira Code" w:eastAsia="Fira Code" w:hAnsi="Fira Code"/>
        </w:rPr>
      </w:pPr>
      <w:r w:rsidDel="00000000" w:rsidR="00000000" w:rsidRPr="00000000">
        <w:rPr>
          <w:rFonts w:ascii="Fira Code" w:cs="Fira Code" w:eastAsia="Fira Code" w:hAnsi="Fira Code"/>
          <w:rtl w:val="0"/>
        </w:rPr>
        <w:t xml:space="preserve">Remember to ignore large database, .csv, and .gz files, and other files that should not be saved to a repository. Use .gitignore for this: </w:t>
      </w:r>
      <w:hyperlink r:id="rId35">
        <w:r w:rsidDel="00000000" w:rsidR="00000000" w:rsidRPr="00000000">
          <w:rPr>
            <w:rFonts w:ascii="Fira Code" w:cs="Fira Code" w:eastAsia="Fira Code" w:hAnsi="Fira Code"/>
            <w:u w:val="single"/>
            <w:rtl w:val="0"/>
          </w:rPr>
          <w:t xml:space="preserve">https://www.atlassian.com/git/tutorials/saving-changes/gitignore</w:t>
        </w:r>
      </w:hyperlink>
      <w:r w:rsidDel="00000000" w:rsidR="00000000" w:rsidRPr="00000000">
        <w:rPr>
          <w:rFonts w:ascii="Fira Code" w:cs="Fira Code" w:eastAsia="Fira Code" w:hAnsi="Fira Code"/>
          <w:rtl w:val="0"/>
        </w:rPr>
        <w:t xml:space="preserve"> NEVER store passwords or keys in a git repo (even if that repo is set to private). </w:t>
      </w:r>
    </w:p>
    <w:p w:rsidR="00000000" w:rsidDel="00000000" w:rsidP="00000000" w:rsidRDefault="00000000" w:rsidRPr="00000000" w14:paraId="000000D8">
      <w:pPr>
        <w:rPr>
          <w:rFonts w:ascii="Fira Code" w:cs="Fira Code" w:eastAsia="Fira Code" w:hAnsi="Fira Code"/>
        </w:rPr>
      </w:pPr>
      <w:r w:rsidDel="00000000" w:rsidR="00000000" w:rsidRPr="00000000">
        <w:rPr>
          <w:rFonts w:ascii="Fira Code" w:cs="Fira Code" w:eastAsia="Fira Code" w:hAnsi="Fira Code"/>
          <w:rtl w:val="0"/>
        </w:rPr>
        <w:t xml:space="preserve">This is also a great resource: </w:t>
      </w:r>
      <w:hyperlink r:id="rId36">
        <w:r w:rsidDel="00000000" w:rsidR="00000000" w:rsidRPr="00000000">
          <w:rPr>
            <w:rFonts w:ascii="Fira Code" w:cs="Fira Code" w:eastAsia="Fira Code" w:hAnsi="Fira Code"/>
            <w:u w:val="single"/>
            <w:rtl w:val="0"/>
          </w:rPr>
          <w:t xml:space="preserve">https://dangitgit.com/</w:t>
        </w:r>
      </w:hyperlink>
      <w:r w:rsidDel="00000000" w:rsidR="00000000" w:rsidRPr="00000000">
        <w:rPr>
          <w:rtl w:val="0"/>
        </w:rPr>
      </w:r>
    </w:p>
    <w:p w:rsidR="00000000" w:rsidDel="00000000" w:rsidP="00000000" w:rsidRDefault="00000000" w:rsidRPr="00000000" w14:paraId="000000D9">
      <w:pPr>
        <w:pStyle w:val="Heading2"/>
        <w:rPr>
          <w:rFonts w:ascii="Fira Code" w:cs="Fira Code" w:eastAsia="Fira Code" w:hAnsi="Fira Code"/>
        </w:rPr>
      </w:pPr>
      <w:bookmarkStart w:colFirst="0" w:colLast="0" w:name="_n89ufeum3h8m" w:id="44"/>
      <w:bookmarkEnd w:id="44"/>
      <w:r w:rsidDel="00000000" w:rsidR="00000000" w:rsidRPr="00000000">
        <w:rPr>
          <w:rFonts w:ascii="Fira Code" w:cs="Fira Code" w:eastAsia="Fira Code" w:hAnsi="Fira Code"/>
          <w:rtl w:val="0"/>
        </w:rPr>
        <w:t xml:space="preserve">VS Code: Tab using spaces</w:t>
      </w:r>
    </w:p>
    <w:p w:rsidR="00000000" w:rsidDel="00000000" w:rsidP="00000000" w:rsidRDefault="00000000" w:rsidRPr="00000000" w14:paraId="000000DA">
      <w:pPr>
        <w:rPr>
          <w:rFonts w:ascii="Fira Code" w:cs="Fira Code" w:eastAsia="Fira Code" w:hAnsi="Fira Code"/>
        </w:rPr>
      </w:pPr>
      <w:r w:rsidDel="00000000" w:rsidR="00000000" w:rsidRPr="00000000">
        <w:rPr>
          <w:rFonts w:ascii="Fira Code" w:cs="Fira Code" w:eastAsia="Fira Code" w:hAnsi="Fira Code"/>
          <w:rtl w:val="0"/>
        </w:rPr>
        <w:t xml:space="preserve">Error: Makefile:2: *** missing separator.  Stop.</w:t>
      </w:r>
    </w:p>
    <w:p w:rsidR="00000000" w:rsidDel="00000000" w:rsidP="00000000" w:rsidRDefault="00000000" w:rsidRPr="00000000" w14:paraId="000000DB">
      <w:pPr>
        <w:rPr>
          <w:rFonts w:ascii="Fira Code" w:cs="Fira Code" w:eastAsia="Fira Code" w:hAnsi="Fira Code"/>
        </w:rPr>
      </w:pPr>
      <w:r w:rsidDel="00000000" w:rsidR="00000000" w:rsidRPr="00000000">
        <w:rPr>
          <w:rFonts w:ascii="Fira Code" w:cs="Fira Code" w:eastAsia="Fira Code" w:hAnsi="Fira Code"/>
          <w:rtl w:val="0"/>
        </w:rPr>
        <w:t xml:space="preserve">Solution: Tabs in document should be converted to Tab instead of spaces. </w:t>
      </w:r>
      <w:hyperlink r:id="rId37">
        <w:r w:rsidDel="00000000" w:rsidR="00000000" w:rsidRPr="00000000">
          <w:rPr>
            <w:rFonts w:ascii="Fira Code" w:cs="Fira Code" w:eastAsia="Fira Code" w:hAnsi="Fira Code"/>
            <w:color w:val="1155cc"/>
            <w:u w:val="single"/>
            <w:rtl w:val="0"/>
          </w:rPr>
          <w:t xml:space="preserve">Follow this stack</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00DC">
      <w:pPr>
        <w:rPr>
          <w:rFonts w:ascii="Fira Code" w:cs="Fira Code" w:eastAsia="Fira Code" w:hAnsi="Fira Code"/>
        </w:rPr>
      </w:pPr>
      <w:r w:rsidDel="00000000" w:rsidR="00000000" w:rsidRPr="00000000">
        <w:rPr>
          <w:rtl w:val="0"/>
        </w:rPr>
      </w:r>
    </w:p>
    <w:p w:rsidR="00000000" w:rsidDel="00000000" w:rsidP="00000000" w:rsidRDefault="00000000" w:rsidRPr="00000000" w14:paraId="000000DD">
      <w:pPr>
        <w:pStyle w:val="Heading2"/>
        <w:rPr>
          <w:rFonts w:ascii="Fira Code" w:cs="Fira Code" w:eastAsia="Fira Code" w:hAnsi="Fira Code"/>
        </w:rPr>
      </w:pPr>
      <w:bookmarkStart w:colFirst="0" w:colLast="0" w:name="_eg2r66nuw1k5" w:id="45"/>
      <w:bookmarkEnd w:id="45"/>
      <w:r w:rsidDel="00000000" w:rsidR="00000000" w:rsidRPr="00000000">
        <w:rPr>
          <w:rFonts w:ascii="Fira Code" w:cs="Fira Code" w:eastAsia="Fira Code" w:hAnsi="Fira Code"/>
          <w:rtl w:val="0"/>
        </w:rPr>
        <w:t xml:space="preserve">Opening an HTML file with a Windows browser from Linux running on WSL</w:t>
      </w:r>
    </w:p>
    <w:p w:rsidR="00000000" w:rsidDel="00000000" w:rsidP="00000000" w:rsidRDefault="00000000" w:rsidRPr="00000000" w14:paraId="000000DE">
      <w:pPr>
        <w:rPr>
          <w:rFonts w:ascii="Fira Code" w:cs="Fira Code" w:eastAsia="Fira Code" w:hAnsi="Fira Code"/>
        </w:rPr>
      </w:pPr>
      <w:r w:rsidDel="00000000" w:rsidR="00000000" w:rsidRPr="00000000">
        <w:rPr>
          <w:rFonts w:ascii="Fira Code" w:cs="Fira Code" w:eastAsia="Fira Code" w:hAnsi="Fira Code"/>
          <w:rtl w:val="0"/>
        </w:rPr>
        <w:t xml:space="preserve">If you’re running Linux on Windows Subsystem for Linux (WSL) 2, you can open HTML files from the guest (Linux) with whatever Internet Browser you have installed on the host (Windows). Just install </w:t>
      </w:r>
      <w:hyperlink r:id="rId38">
        <w:r w:rsidDel="00000000" w:rsidR="00000000" w:rsidRPr="00000000">
          <w:rPr>
            <w:rFonts w:ascii="Fira Code" w:cs="Fira Code" w:eastAsia="Fira Code" w:hAnsi="Fira Code"/>
            <w:color w:val="1155cc"/>
            <w:u w:val="single"/>
            <w:rtl w:val="0"/>
          </w:rPr>
          <w:t xml:space="preserve">wslu</w:t>
        </w:r>
      </w:hyperlink>
      <w:r w:rsidDel="00000000" w:rsidR="00000000" w:rsidRPr="00000000">
        <w:rPr>
          <w:rFonts w:ascii="Fira Code" w:cs="Fira Code" w:eastAsia="Fira Code" w:hAnsi="Fira Code"/>
          <w:rtl w:val="0"/>
        </w:rPr>
        <w:t xml:space="preserve"> and open the page with wslview &lt;file&gt;, for example:</w:t>
      </w:r>
    </w:p>
    <w:p w:rsidR="00000000" w:rsidDel="00000000" w:rsidP="00000000" w:rsidRDefault="00000000" w:rsidRPr="00000000" w14:paraId="000000DF">
      <w:pPr>
        <w:rPr>
          <w:rFonts w:ascii="Fira Code" w:cs="Fira Code" w:eastAsia="Fira Code" w:hAnsi="Fira Code"/>
        </w:rPr>
      </w:pPr>
      <w:r w:rsidDel="00000000" w:rsidR="00000000" w:rsidRPr="00000000">
        <w:rPr>
          <w:rFonts w:ascii="Fira Code" w:cs="Fira Code" w:eastAsia="Fira Code" w:hAnsi="Fira Code"/>
          <w:color w:val="0c0d0e"/>
          <w:sz w:val="20"/>
          <w:szCs w:val="20"/>
          <w:shd w:fill="e3e6e8" w:val="clear"/>
          <w:rtl w:val="0"/>
        </w:rPr>
        <w:t xml:space="preserve">wslview index.html</w:t>
      </w:r>
      <w:r w:rsidDel="00000000" w:rsidR="00000000" w:rsidRPr="00000000">
        <w:rPr>
          <w:rtl w:val="0"/>
        </w:rPr>
      </w:r>
    </w:p>
    <w:p w:rsidR="00000000" w:rsidDel="00000000" w:rsidP="00000000" w:rsidRDefault="00000000" w:rsidRPr="00000000" w14:paraId="000000E0">
      <w:pPr>
        <w:rPr>
          <w:rFonts w:ascii="Fira Code" w:cs="Fira Code" w:eastAsia="Fira Code" w:hAnsi="Fira Code"/>
        </w:rPr>
      </w:pPr>
      <w:r w:rsidDel="00000000" w:rsidR="00000000" w:rsidRPr="00000000">
        <w:rPr>
          <w:rFonts w:ascii="Fira Code" w:cs="Fira Code" w:eastAsia="Fira Code" w:hAnsi="Fira Code"/>
          <w:rtl w:val="0"/>
        </w:rPr>
        <w:t xml:space="preserve">You can customise which browser to use by setting the BROWSER environment variable first. For example:</w:t>
      </w:r>
    </w:p>
    <w:p w:rsidR="00000000" w:rsidDel="00000000" w:rsidP="00000000" w:rsidRDefault="00000000" w:rsidRPr="00000000" w14:paraId="000000E1">
      <w:pPr>
        <w:rPr>
          <w:rFonts w:ascii="Fira Code" w:cs="Fira Code" w:eastAsia="Fira Code" w:hAnsi="Fira Code"/>
        </w:rPr>
      </w:pPr>
      <w:r w:rsidDel="00000000" w:rsidR="00000000" w:rsidRPr="00000000">
        <w:rPr>
          <w:rFonts w:ascii="Fira Code" w:cs="Fira Code" w:eastAsia="Fira Code" w:hAnsi="Fira Code"/>
          <w:color w:val="0c0d0e"/>
          <w:sz w:val="20"/>
          <w:szCs w:val="20"/>
          <w:shd w:fill="e3e6e8" w:val="clear"/>
          <w:rtl w:val="0"/>
        </w:rPr>
        <w:t xml:space="preserve">export BROWSER='/mnt/c/Program Files/Firefox/firefox.exe'</w:t>
      </w:r>
      <w:r w:rsidDel="00000000" w:rsidR="00000000" w:rsidRPr="00000000">
        <w:rPr>
          <w:rtl w:val="0"/>
        </w:rPr>
      </w:r>
    </w:p>
    <w:p w:rsidR="00000000" w:rsidDel="00000000" w:rsidP="00000000" w:rsidRDefault="00000000" w:rsidRPr="00000000" w14:paraId="000000E2">
      <w:pPr>
        <w:pStyle w:val="Heading2"/>
        <w:rPr>
          <w:rFonts w:ascii="Fira Code" w:cs="Fira Code" w:eastAsia="Fira Code" w:hAnsi="Fira Code"/>
        </w:rPr>
      </w:pPr>
      <w:bookmarkStart w:colFirst="0" w:colLast="0" w:name="_ehsgylt1wx1" w:id="46"/>
      <w:bookmarkEnd w:id="46"/>
      <w:r w:rsidDel="00000000" w:rsidR="00000000" w:rsidRPr="00000000">
        <w:rPr>
          <w:rtl w:val="0"/>
        </w:rPr>
      </w:r>
    </w:p>
    <w:p w:rsidR="00000000" w:rsidDel="00000000" w:rsidP="00000000" w:rsidRDefault="00000000" w:rsidRPr="00000000" w14:paraId="000000E3">
      <w:pPr>
        <w:pStyle w:val="Heading2"/>
        <w:rPr>
          <w:rFonts w:ascii="Fira Code" w:cs="Fira Code" w:eastAsia="Fira Code" w:hAnsi="Fira Code"/>
        </w:rPr>
      </w:pPr>
      <w:bookmarkStart w:colFirst="0" w:colLast="0" w:name="_n97v2vif1b9l" w:id="47"/>
      <w:bookmarkEnd w:id="47"/>
      <w:r w:rsidDel="00000000" w:rsidR="00000000" w:rsidRPr="00000000">
        <w:rPr>
          <w:rFonts w:ascii="Fira Code" w:cs="Fira Code" w:eastAsia="Fira Code" w:hAnsi="Fira Code"/>
          <w:rtl w:val="0"/>
        </w:rPr>
        <w:t xml:space="preserve">Set up Chrome Remote Desktop for Linux on Compute Engine</w:t>
      </w:r>
    </w:p>
    <w:p w:rsidR="00000000" w:rsidDel="00000000" w:rsidP="00000000" w:rsidRDefault="00000000" w:rsidRPr="00000000" w14:paraId="000000E4">
      <w:pPr>
        <w:rPr>
          <w:rFonts w:ascii="Fira Code" w:cs="Fira Code" w:eastAsia="Fira Code" w:hAnsi="Fira Code"/>
        </w:rPr>
      </w:pPr>
      <w:r w:rsidDel="00000000" w:rsidR="00000000" w:rsidRPr="00000000">
        <w:rPr>
          <w:rFonts w:ascii="Fira Code" w:cs="Fira Code" w:eastAsia="Fira Code" w:hAnsi="Fira Code"/>
          <w:rtl w:val="0"/>
        </w:rPr>
        <w:t xml:space="preserve">This </w:t>
      </w:r>
      <w:hyperlink r:id="rId39">
        <w:r w:rsidDel="00000000" w:rsidR="00000000" w:rsidRPr="00000000">
          <w:rPr>
            <w:rFonts w:ascii="Fira Code" w:cs="Fira Code" w:eastAsia="Fira Code" w:hAnsi="Fira Code"/>
            <w:color w:val="1155cc"/>
            <w:u w:val="single"/>
            <w:rtl w:val="0"/>
          </w:rPr>
          <w:t xml:space="preserve">tutorial</w:t>
        </w:r>
      </w:hyperlink>
      <w:r w:rsidDel="00000000" w:rsidR="00000000" w:rsidRPr="00000000">
        <w:rPr>
          <w:rFonts w:ascii="Fira Code" w:cs="Fira Code" w:eastAsia="Fira Code" w:hAnsi="Fira Code"/>
          <w:rtl w:val="0"/>
        </w:rPr>
        <w:t xml:space="preserve"> shows you how to set up the Chrome Remote Desktop service on a Debian Linux virtual machine (VM) instance on Compute Engine. Chrome Remote Desktop allows you to remotely access applications with a graphical user interface.</w:t>
      </w:r>
    </w:p>
    <w:p w:rsidR="00000000" w:rsidDel="00000000" w:rsidP="00000000" w:rsidRDefault="00000000" w:rsidRPr="00000000" w14:paraId="000000E5">
      <w:pPr>
        <w:rPr>
          <w:rFonts w:ascii="Fira Code" w:cs="Fira Code" w:eastAsia="Fira Code" w:hAnsi="Fira Code"/>
        </w:rPr>
      </w:pPr>
      <w:r w:rsidDel="00000000" w:rsidR="00000000" w:rsidRPr="00000000">
        <w:rPr>
          <w:rtl w:val="0"/>
        </w:rPr>
      </w:r>
    </w:p>
    <w:p w:rsidR="00000000" w:rsidDel="00000000" w:rsidP="00000000" w:rsidRDefault="00000000" w:rsidRPr="00000000" w14:paraId="000000E6">
      <w:pPr>
        <w:pStyle w:val="Heading2"/>
        <w:rPr>
          <w:rFonts w:ascii="Fira Code" w:cs="Fira Code" w:eastAsia="Fira Code" w:hAnsi="Fira Code"/>
        </w:rPr>
      </w:pPr>
      <w:bookmarkStart w:colFirst="0" w:colLast="0" w:name="_iw81hri0wiiu" w:id="48"/>
      <w:bookmarkEnd w:id="48"/>
      <w:r w:rsidDel="00000000" w:rsidR="00000000" w:rsidRPr="00000000">
        <w:rPr>
          <w:rFonts w:ascii="Fira Code" w:cs="Fira Code" w:eastAsia="Fira Code" w:hAnsi="Fira Code"/>
          <w:rtl w:val="0"/>
        </w:rPr>
        <w:t xml:space="preserve">Certificate - generating, receiving after projects graded</w:t>
      </w:r>
    </w:p>
    <w:p w:rsidR="00000000" w:rsidDel="00000000" w:rsidP="00000000" w:rsidRDefault="00000000" w:rsidRPr="00000000" w14:paraId="000000E7">
      <w:pPr>
        <w:rPr>
          <w:rFonts w:ascii="Fira Code" w:cs="Fira Code" w:eastAsia="Fira Code" w:hAnsi="Fira Code"/>
        </w:rPr>
      </w:pPr>
      <w:r w:rsidDel="00000000" w:rsidR="00000000" w:rsidRPr="00000000">
        <w:rPr>
          <w:rFonts w:ascii="Fira Code" w:cs="Fira Code" w:eastAsia="Fira Code" w:hAnsi="Fira Code"/>
          <w:rtl w:val="0"/>
        </w:rPr>
        <w:t xml:space="preserve">Q: When will it be sent out / released?</w:t>
      </w:r>
    </w:p>
    <w:p w:rsidR="00000000" w:rsidDel="00000000" w:rsidP="00000000" w:rsidRDefault="00000000" w:rsidRPr="00000000" w14:paraId="000000E8">
      <w:pPr>
        <w:rPr>
          <w:rFonts w:ascii="Fira Code" w:cs="Fira Code" w:eastAsia="Fira Code" w:hAnsi="Fira Code"/>
        </w:rPr>
      </w:pPr>
      <w:r w:rsidDel="00000000" w:rsidR="00000000" w:rsidRPr="00000000">
        <w:rPr>
          <w:rFonts w:ascii="Fira Code" w:cs="Fira Code" w:eastAsia="Fira Code" w:hAnsi="Fira Code"/>
          <w:rtl w:val="0"/>
        </w:rPr>
        <w:t xml:space="preserve">Q: How do I get my certificate after project(s) have been reviewed and graded?</w:t>
      </w:r>
    </w:p>
    <w:p w:rsidR="00000000" w:rsidDel="00000000" w:rsidP="00000000" w:rsidRDefault="00000000" w:rsidRPr="00000000" w14:paraId="000000E9">
      <w:pPr>
        <w:rPr>
          <w:rFonts w:ascii="Fira Code" w:cs="Fira Code" w:eastAsia="Fira Code" w:hAnsi="Fira Code"/>
        </w:rPr>
      </w:pPr>
      <w:r w:rsidDel="00000000" w:rsidR="00000000" w:rsidRPr="00000000">
        <w:rPr>
          <w:rFonts w:ascii="Fira Code" w:cs="Fira Code" w:eastAsia="Fira Code" w:hAnsi="Fira Code"/>
          <w:rtl w:val="0"/>
        </w:rPr>
        <w:t xml:space="preserve">A: There’ll be an announcement in Telegram and the course channel for </w:t>
      </w:r>
    </w:p>
    <w:p w:rsidR="00000000" w:rsidDel="00000000" w:rsidP="00000000" w:rsidRDefault="00000000" w:rsidRPr="00000000" w14:paraId="000000EA">
      <w:pPr>
        <w:rPr>
          <w:rFonts w:ascii="Fira Code" w:cs="Fira Code" w:eastAsia="Fira Code" w:hAnsi="Fira Code"/>
        </w:rPr>
      </w:pPr>
      <w:r w:rsidDel="00000000" w:rsidR="00000000" w:rsidRPr="00000000">
        <w:rPr>
          <w:rFonts w:ascii="Fira Code" w:cs="Fira Code" w:eastAsia="Fira Code" w:hAnsi="Fira Code"/>
          <w:rtl w:val="0"/>
        </w:rPr>
        <w:t xml:space="preserve">(1) checking that your proper full name is how you want displayed on the Certificate (see </w:t>
      </w:r>
      <w:hyperlink w:anchor="_crfhqbtbx7g">
        <w:r w:rsidDel="00000000" w:rsidR="00000000" w:rsidRPr="00000000">
          <w:rPr>
            <w:rFonts w:ascii="Fira Code" w:cs="Fira Code" w:eastAsia="Fira Code" w:hAnsi="Fira Code"/>
            <w:color w:val="1155cc"/>
            <w:u w:val="single"/>
            <w:rtl w:val="0"/>
          </w:rPr>
          <w:t xml:space="preserve">Editing course profile</w:t>
        </w:r>
      </w:hyperlink>
      <w:r w:rsidDel="00000000" w:rsidR="00000000" w:rsidRPr="00000000">
        <w:rPr>
          <w:rFonts w:ascii="Fira Code" w:cs="Fira Code" w:eastAsia="Fira Code" w:hAnsi="Fira Code"/>
          <w:rtl w:val="0"/>
        </w:rPr>
        <w:t xml:space="preserve"> on the Course Management webpage)</w:t>
      </w:r>
      <w:r w:rsidDel="00000000" w:rsidR="00000000" w:rsidRPr="00000000">
        <w:rPr>
          <w:rFonts w:ascii="Fira Code" w:cs="Fira Code" w:eastAsia="Fira Code" w:hAnsi="Fira Code"/>
          <w:rtl w:val="0"/>
        </w:rPr>
        <w:t xml:space="preserve">, and</w:t>
      </w:r>
    </w:p>
    <w:p w:rsidR="00000000" w:rsidDel="00000000" w:rsidP="00000000" w:rsidRDefault="00000000" w:rsidRPr="00000000" w14:paraId="000000EB">
      <w:pPr>
        <w:rPr>
          <w:rFonts w:ascii="Fira Code" w:cs="Fira Code" w:eastAsia="Fira Code" w:hAnsi="Fira Code"/>
        </w:rPr>
      </w:pPr>
      <w:r w:rsidDel="00000000" w:rsidR="00000000" w:rsidRPr="00000000">
        <w:rPr>
          <w:rFonts w:ascii="Fira Code" w:cs="Fira Code" w:eastAsia="Fira Code" w:hAnsi="Fira Code"/>
          <w:rtl w:val="0"/>
        </w:rPr>
        <w:t xml:space="preserve">(2)  when the grading is completed. </w:t>
      </w:r>
    </w:p>
    <w:p w:rsidR="00000000" w:rsidDel="00000000" w:rsidP="00000000" w:rsidRDefault="00000000" w:rsidRPr="00000000" w14:paraId="000000EC">
      <w:pPr>
        <w:rPr>
          <w:rFonts w:ascii="Fira Code" w:cs="Fira Code" w:eastAsia="Fira Code" w:hAnsi="Fira Code"/>
        </w:rPr>
      </w:pPr>
      <w:r w:rsidDel="00000000" w:rsidR="00000000" w:rsidRPr="00000000">
        <w:rPr>
          <w:rFonts w:ascii="Fira Code" w:cs="Fira Code" w:eastAsia="Fira Code" w:hAnsi="Fira Code"/>
          <w:rtl w:val="0"/>
        </w:rPr>
        <w:t xml:space="preserve">After second announcement, please follow instructions in </w:t>
      </w:r>
      <w:hyperlink r:id="rId40">
        <w:r w:rsidDel="00000000" w:rsidR="00000000" w:rsidRPr="00000000">
          <w:rPr>
            <w:rFonts w:ascii="Fira Code" w:cs="Fira Code" w:eastAsia="Fira Code" w:hAnsi="Fira Code"/>
            <w:color w:val="1155cc"/>
            <w:u w:val="single"/>
            <w:rtl w:val="0"/>
          </w:rPr>
          <w:t xml:space="preserve">https://github.com/DataTalksClub/data-engineering-zoomcamp/blob/main/certificates.md</w:t>
        </w:r>
      </w:hyperlink>
      <w:r w:rsidDel="00000000" w:rsidR="00000000" w:rsidRPr="00000000">
        <w:rPr>
          <w:rFonts w:ascii="Fira Code" w:cs="Fira Code" w:eastAsia="Fira Code" w:hAnsi="Fira Code"/>
          <w:rtl w:val="0"/>
        </w:rPr>
        <w:t xml:space="preserve"> on how to generate the Certificate document yourself.</w:t>
      </w:r>
      <w:r w:rsidDel="00000000" w:rsidR="00000000" w:rsidRPr="00000000">
        <w:rPr>
          <w:rtl w:val="0"/>
        </w:rPr>
      </w:r>
    </w:p>
    <w:p w:rsidR="00000000" w:rsidDel="00000000" w:rsidP="00000000" w:rsidRDefault="00000000" w:rsidRPr="00000000" w14:paraId="000000ED">
      <w:pPr>
        <w:rPr>
          <w:rFonts w:ascii="Fira Code" w:cs="Fira Code" w:eastAsia="Fira Code" w:hAnsi="Fira Code"/>
        </w:rPr>
      </w:pPr>
      <w:r w:rsidDel="00000000" w:rsidR="00000000" w:rsidRPr="00000000">
        <w:rPr>
          <w:rFonts w:ascii="Fira Code" w:cs="Fira Code" w:eastAsia="Fira Code" w:hAnsi="Fira Code"/>
          <w:rtl w:val="0"/>
        </w:rPr>
        <w:br w:type="textWrapping"/>
      </w:r>
    </w:p>
    <w:p w:rsidR="00000000" w:rsidDel="00000000" w:rsidP="00000000" w:rsidRDefault="00000000" w:rsidRPr="00000000" w14:paraId="000000EE">
      <w:pPr>
        <w:pStyle w:val="Heading1"/>
        <w:rPr>
          <w:rFonts w:ascii="Fira Code" w:cs="Fira Code" w:eastAsia="Fira Code" w:hAnsi="Fira Code"/>
          <w:sz w:val="24"/>
          <w:szCs w:val="24"/>
        </w:rPr>
      </w:pPr>
      <w:bookmarkStart w:colFirst="0" w:colLast="0" w:name="_38po8llisih5" w:id="49"/>
      <w:bookmarkEnd w:id="49"/>
      <w:r w:rsidDel="00000000" w:rsidR="00000000" w:rsidRPr="00000000">
        <w:rPr>
          <w:rFonts w:ascii="Fira Code" w:cs="Fira Code" w:eastAsia="Fira Code" w:hAnsi="Fira Code"/>
          <w:sz w:val="42"/>
          <w:szCs w:val="42"/>
          <w:rtl w:val="0"/>
        </w:rPr>
        <w:t xml:space="preserve">Module 1: Docker and Terraform</w:t>
      </w:r>
      <w:r w:rsidDel="00000000" w:rsidR="00000000" w:rsidRPr="00000000">
        <w:rPr>
          <w:rtl w:val="0"/>
        </w:rPr>
      </w:r>
    </w:p>
    <w:p w:rsidR="00000000" w:rsidDel="00000000" w:rsidP="00000000" w:rsidRDefault="00000000" w:rsidRPr="00000000" w14:paraId="000000EF">
      <w:pPr>
        <w:rPr>
          <w:rFonts w:ascii="Fira Code" w:cs="Fira Code" w:eastAsia="Fira Code" w:hAnsi="Fira Code"/>
          <w:vertAlign w:val="superscript"/>
        </w:rPr>
      </w:pPr>
      <w:r w:rsidDel="00000000" w:rsidR="00000000" w:rsidRPr="00000000">
        <w:rPr>
          <w:rtl w:val="0"/>
        </w:rPr>
      </w:r>
    </w:p>
    <w:p w:rsidR="00000000" w:rsidDel="00000000" w:rsidP="00000000" w:rsidRDefault="00000000" w:rsidRPr="00000000" w14:paraId="000000F0">
      <w:pPr>
        <w:spacing w:after="200" w:lineRule="auto"/>
        <w:rPr>
          <w:rFonts w:ascii="Fira Code" w:cs="Fira Code" w:eastAsia="Fira Code" w:hAnsi="Fira Code"/>
          <w:sz w:val="34"/>
          <w:szCs w:val="34"/>
        </w:rPr>
      </w:pPr>
      <w:r w:rsidDel="00000000" w:rsidR="00000000" w:rsidRPr="00000000">
        <w:rPr>
          <w:rFonts w:ascii="Fira Code" w:cs="Fira Code" w:eastAsia="Fira Code" w:hAnsi="Fira Code"/>
          <w:sz w:val="34"/>
          <w:szCs w:val="34"/>
          <w:rtl w:val="0"/>
        </w:rPr>
        <w:t xml:space="preserve">Taxi Data - </w:t>
      </w:r>
      <w:r w:rsidDel="00000000" w:rsidR="00000000" w:rsidRPr="00000000">
        <w:rPr>
          <w:rFonts w:ascii="Fira Code" w:cs="Fira Code" w:eastAsia="Fira Code" w:hAnsi="Fira Code"/>
          <w:sz w:val="34"/>
          <w:szCs w:val="34"/>
          <w:rtl w:val="0"/>
        </w:rPr>
        <w:t xml:space="preserve">Yellow Taxi Trip Records downloading error, Error no or XML error webpage</w:t>
      </w:r>
    </w:p>
    <w:p w:rsidR="00000000" w:rsidDel="00000000" w:rsidP="00000000" w:rsidRDefault="00000000" w:rsidRPr="00000000" w14:paraId="000000F1">
      <w:pPr>
        <w:spacing w:after="200" w:lineRule="auto"/>
        <w:ind w:right="810"/>
        <w:rPr>
          <w:rFonts w:ascii="Fira Code" w:cs="Fira Code" w:eastAsia="Fira Code" w:hAnsi="Fira Code"/>
          <w:sz w:val="34"/>
          <w:szCs w:val="34"/>
        </w:rPr>
      </w:pPr>
      <w:r w:rsidDel="00000000" w:rsidR="00000000" w:rsidRPr="00000000">
        <w:rPr>
          <w:rtl w:val="0"/>
        </w:rPr>
      </w:r>
    </w:p>
    <w:p w:rsidR="00000000" w:rsidDel="00000000" w:rsidP="00000000" w:rsidRDefault="00000000" w:rsidRPr="00000000" w14:paraId="000000F2">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When you try to download the 2021 data from </w:t>
      </w:r>
      <w:hyperlink r:id="rId41">
        <w:r w:rsidDel="00000000" w:rsidR="00000000" w:rsidRPr="00000000">
          <w:rPr>
            <w:rFonts w:ascii="Fira Code" w:cs="Fira Code" w:eastAsia="Fira Code" w:hAnsi="Fira Code"/>
            <w:sz w:val="24"/>
            <w:szCs w:val="24"/>
            <w:u w:val="single"/>
            <w:rtl w:val="0"/>
          </w:rPr>
          <w:t xml:space="preserve">TLC website</w:t>
        </w:r>
      </w:hyperlink>
      <w:r w:rsidDel="00000000" w:rsidR="00000000" w:rsidRPr="00000000">
        <w:rPr>
          <w:rFonts w:ascii="Fira Code" w:cs="Fira Code" w:eastAsia="Fira Code" w:hAnsi="Fira Code"/>
          <w:sz w:val="24"/>
          <w:szCs w:val="24"/>
          <w:rtl w:val="0"/>
        </w:rPr>
        <w:t xml:space="preserve">, you get this error:</w:t>
      </w:r>
    </w:p>
    <w:p w:rsidR="00000000" w:rsidDel="00000000" w:rsidP="00000000" w:rsidRDefault="00000000" w:rsidRPr="00000000" w14:paraId="000000F3">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F4">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 click on the link, and ERROR 403: Forbidden on the terminal. </w:t>
      </w:r>
      <w:r w:rsidDel="00000000" w:rsidR="00000000" w:rsidRPr="00000000">
        <w:rPr>
          <w:rFonts w:ascii="Fira Code" w:cs="Fira Code" w:eastAsia="Fira Code" w:hAnsi="Fira Code"/>
        </w:rPr>
        <w:drawing>
          <wp:inline distB="114300" distT="114300" distL="114300" distR="114300">
            <wp:extent cx="8812026" cy="1117416"/>
            <wp:effectExtent b="0" l="0" r="0" t="0"/>
            <wp:docPr id="17" name="image4.png"/>
            <a:graphic>
              <a:graphicData uri="http://schemas.openxmlformats.org/drawingml/2006/picture">
                <pic:pic>
                  <pic:nvPicPr>
                    <pic:cNvPr id="0" name="image4.png"/>
                    <pic:cNvPicPr preferRelativeResize="0"/>
                  </pic:nvPicPr>
                  <pic:blipFill>
                    <a:blip r:embed="rId42"/>
                    <a:srcRect b="75576" l="0" r="0" t="0"/>
                    <a:stretch>
                      <a:fillRect/>
                    </a:stretch>
                  </pic:blipFill>
                  <pic:spPr>
                    <a:xfrm>
                      <a:off x="0" y="0"/>
                      <a:ext cx="8812026" cy="1117416"/>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We have a backup, so use it instead: </w:t>
      </w:r>
      <w:hyperlink r:id="rId43">
        <w:r w:rsidDel="00000000" w:rsidR="00000000" w:rsidRPr="00000000">
          <w:rPr>
            <w:rFonts w:ascii="Fira Code" w:cs="Fira Code" w:eastAsia="Fira Code" w:hAnsi="Fira Code"/>
            <w:sz w:val="24"/>
            <w:szCs w:val="24"/>
            <w:u w:val="single"/>
            <w:rtl w:val="0"/>
          </w:rPr>
          <w:t xml:space="preserve">https://github.com/DataTalksClub/nyc-tlc-data</w:t>
        </w:r>
      </w:hyperlink>
      <w:r w:rsidDel="00000000" w:rsidR="00000000" w:rsidRPr="00000000">
        <w:rPr>
          <w:rtl w:val="0"/>
        </w:rPr>
      </w:r>
    </w:p>
    <w:p w:rsidR="00000000" w:rsidDel="00000000" w:rsidP="00000000" w:rsidRDefault="00000000" w:rsidRPr="00000000" w14:paraId="000000F6">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 the link should be </w:t>
      </w:r>
      <w:hyperlink r:id="rId44">
        <w:r w:rsidDel="00000000" w:rsidR="00000000" w:rsidRPr="00000000">
          <w:rPr>
            <w:rFonts w:ascii="Fira Code" w:cs="Fira Code" w:eastAsia="Fira Code" w:hAnsi="Fira Code"/>
            <w:sz w:val="24"/>
            <w:szCs w:val="24"/>
            <w:u w:val="single"/>
            <w:rtl w:val="0"/>
          </w:rPr>
          <w:t xml:space="preserve">https://github.com/DataTalksClub/nyc-tlc-data/releases/download/yellow/yellow_tripdata_2021-01.csv.gz</w:t>
        </w:r>
      </w:hyperlink>
      <w:r w:rsidDel="00000000" w:rsidR="00000000" w:rsidRPr="00000000">
        <w:rPr>
          <w:rtl w:val="0"/>
        </w:rPr>
      </w:r>
    </w:p>
    <w:p w:rsidR="00000000" w:rsidDel="00000000" w:rsidP="00000000" w:rsidRDefault="00000000" w:rsidRPr="00000000" w14:paraId="000000F7">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Note: Make sure to </w:t>
      </w:r>
      <w:hyperlink r:id="rId45">
        <w:r w:rsidDel="00000000" w:rsidR="00000000" w:rsidRPr="00000000">
          <w:rPr>
            <w:rFonts w:ascii="Fira Code" w:cs="Fira Code" w:eastAsia="Fira Code" w:hAnsi="Fira Code"/>
            <w:sz w:val="24"/>
            <w:szCs w:val="24"/>
            <w:u w:val="single"/>
            <w:rtl w:val="0"/>
          </w:rPr>
          <w:t xml:space="preserve">unzip the “gz” file</w:t>
        </w:r>
      </w:hyperlink>
      <w:r w:rsidDel="00000000" w:rsidR="00000000" w:rsidRPr="00000000">
        <w:rPr>
          <w:rFonts w:ascii="Fira Code" w:cs="Fira Code" w:eastAsia="Fira Code" w:hAnsi="Fira Code"/>
          <w:sz w:val="24"/>
          <w:szCs w:val="24"/>
          <w:rtl w:val="0"/>
        </w:rPr>
        <w:t xml:space="preserve"> (no, the “unzip” command won’t work for this.)</w:t>
      </w:r>
    </w:p>
    <w:p w:rsidR="00000000" w:rsidDel="00000000" w:rsidP="00000000" w:rsidRDefault="00000000" w:rsidRPr="00000000" w14:paraId="000000F8">
      <w:pPr>
        <w:spacing w:after="200" w:lineRule="auto"/>
        <w:rPr>
          <w:rFonts w:ascii="Fira Code" w:cs="Fira Code" w:eastAsia="Fira Code" w:hAnsi="Fira Code"/>
          <w:sz w:val="24"/>
          <w:szCs w:val="24"/>
          <w:shd w:fill="ffd966" w:val="clear"/>
        </w:rPr>
      </w:pPr>
      <w:r w:rsidDel="00000000" w:rsidR="00000000" w:rsidRPr="00000000">
        <w:rPr>
          <w:rFonts w:ascii="Fira Code" w:cs="Fira Code" w:eastAsia="Fira Code" w:hAnsi="Fira Code"/>
          <w:sz w:val="24"/>
          <w:szCs w:val="24"/>
          <w:shd w:fill="f3f3f3" w:val="clear"/>
          <w:rtl w:val="0"/>
        </w:rPr>
        <w:t xml:space="preserve">“gzip -d file.gz”g</w:t>
      </w:r>
      <w:r w:rsidDel="00000000" w:rsidR="00000000" w:rsidRPr="00000000">
        <w:rPr>
          <w:rtl w:val="0"/>
        </w:rPr>
      </w:r>
    </w:p>
    <w:p w:rsidR="00000000" w:rsidDel="00000000" w:rsidP="00000000" w:rsidRDefault="00000000" w:rsidRPr="00000000" w14:paraId="000000F9">
      <w:pPr>
        <w:spacing w:after="200" w:lineRule="auto"/>
        <w:rPr>
          <w:rFonts w:ascii="Fira Code" w:cs="Fira Code" w:eastAsia="Fira Code" w:hAnsi="Fira Code"/>
          <w:sz w:val="24"/>
          <w:szCs w:val="24"/>
          <w:shd w:fill="ffd966" w:val="clear"/>
        </w:rPr>
      </w:pPr>
      <w:r w:rsidDel="00000000" w:rsidR="00000000" w:rsidRPr="00000000">
        <w:rPr>
          <w:rtl w:val="0"/>
        </w:rPr>
      </w:r>
    </w:p>
    <w:p w:rsidR="00000000" w:rsidDel="00000000" w:rsidP="00000000" w:rsidRDefault="00000000" w:rsidRPr="00000000" w14:paraId="000000FA">
      <w:pPr>
        <w:pStyle w:val="Heading2"/>
        <w:ind w:left="0" w:firstLine="0"/>
        <w:rPr>
          <w:rFonts w:ascii="Fira Code" w:cs="Fira Code" w:eastAsia="Fira Code" w:hAnsi="Fira Code"/>
          <w:sz w:val="24"/>
          <w:szCs w:val="24"/>
        </w:rPr>
      </w:pPr>
      <w:bookmarkStart w:colFirst="0" w:colLast="0" w:name="_6a1nda9lljsu" w:id="50"/>
      <w:bookmarkEnd w:id="50"/>
      <w:r w:rsidDel="00000000" w:rsidR="00000000" w:rsidRPr="00000000">
        <w:rPr>
          <w:rFonts w:ascii="Fira Code" w:cs="Fira Code" w:eastAsia="Fira Code" w:hAnsi="Fira Code"/>
          <w:sz w:val="34"/>
          <w:szCs w:val="34"/>
          <w:rtl w:val="0"/>
        </w:rPr>
        <w:t xml:space="preserve">Taxi Data - </w:t>
      </w:r>
      <w:r w:rsidDel="00000000" w:rsidR="00000000" w:rsidRPr="00000000">
        <w:rPr>
          <w:rFonts w:ascii="Fira Code" w:cs="Fira Code" w:eastAsia="Fira Code" w:hAnsi="Fira Code"/>
          <w:sz w:val="34"/>
          <w:szCs w:val="34"/>
          <w:rtl w:val="0"/>
        </w:rPr>
        <w:t xml:space="preserve">How to handle taxi data files, now that the files are available as *.csv.gz?</w:t>
      </w:r>
      <w:r w:rsidDel="00000000" w:rsidR="00000000" w:rsidRPr="00000000">
        <w:rPr>
          <w:rtl w:val="0"/>
        </w:rPr>
      </w:r>
    </w:p>
    <w:p w:rsidR="00000000" w:rsidDel="00000000" w:rsidP="00000000" w:rsidRDefault="00000000" w:rsidRPr="00000000" w14:paraId="000000F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 </w:t>
      </w:r>
      <w:hyperlink r:id="rId46">
        <w:r w:rsidDel="00000000" w:rsidR="00000000" w:rsidRPr="00000000">
          <w:rPr>
            <w:rFonts w:ascii="Fira Code" w:cs="Fira Code" w:eastAsia="Fira Code" w:hAnsi="Fira Code"/>
            <w:color w:val="1155cc"/>
            <w:sz w:val="24"/>
            <w:szCs w:val="24"/>
            <w:u w:val="single"/>
            <w:rtl w:val="0"/>
          </w:rPr>
          <w:t xml:space="preserve">this video</w:t>
        </w:r>
      </w:hyperlink>
      <w:r w:rsidDel="00000000" w:rsidR="00000000" w:rsidRPr="00000000">
        <w:rPr>
          <w:rFonts w:ascii="Fira Code" w:cs="Fira Code" w:eastAsia="Fira Code" w:hAnsi="Fira Code"/>
          <w:sz w:val="24"/>
          <w:szCs w:val="24"/>
          <w:rtl w:val="0"/>
        </w:rPr>
        <w:t xml:space="preserve">, we store the data file as </w:t>
      </w:r>
      <w:r w:rsidDel="00000000" w:rsidR="00000000" w:rsidRPr="00000000">
        <w:rPr>
          <w:rFonts w:ascii="Fira Code" w:cs="Fira Code" w:eastAsia="Fira Code" w:hAnsi="Fira Code"/>
          <w:sz w:val="24"/>
          <w:szCs w:val="24"/>
          <w:shd w:fill="f3f3f3" w:val="clear"/>
          <w:rtl w:val="0"/>
        </w:rPr>
        <w:t xml:space="preserve">“output.csv”</w:t>
      </w:r>
      <w:r w:rsidDel="00000000" w:rsidR="00000000" w:rsidRPr="00000000">
        <w:rPr>
          <w:rFonts w:ascii="Fira Code" w:cs="Fira Code" w:eastAsia="Fira Code" w:hAnsi="Fira Code"/>
          <w:sz w:val="24"/>
          <w:szCs w:val="24"/>
          <w:rtl w:val="0"/>
        </w:rPr>
        <w:t xml:space="preserve">. The data file won’t store correctly if the file extension is csv.gz instead of csv. One alternative is to replace </w:t>
      </w:r>
      <w:r w:rsidDel="00000000" w:rsidR="00000000" w:rsidRPr="00000000">
        <w:rPr>
          <w:rFonts w:ascii="Fira Code" w:cs="Fira Code" w:eastAsia="Fira Code" w:hAnsi="Fira Code"/>
          <w:sz w:val="24"/>
          <w:szCs w:val="24"/>
          <w:shd w:fill="f3f3f3" w:val="clear"/>
          <w:rtl w:val="0"/>
        </w:rPr>
        <w:t xml:space="preserve">csv_name = “output.cs -v”</w:t>
      </w:r>
      <w:r w:rsidDel="00000000" w:rsidR="00000000" w:rsidRPr="00000000">
        <w:rPr>
          <w:rFonts w:ascii="Fira Code" w:cs="Fira Code" w:eastAsia="Fira Code" w:hAnsi="Fira Code"/>
          <w:sz w:val="24"/>
          <w:szCs w:val="24"/>
          <w:rtl w:val="0"/>
        </w:rPr>
        <w:t xml:space="preserve"> with the file name given at the end of the URL. Notice that the URL for the yellow taxi data is: </w:t>
      </w:r>
      <w:hyperlink r:id="rId47">
        <w:r w:rsidDel="00000000" w:rsidR="00000000" w:rsidRPr="00000000">
          <w:rPr>
            <w:rFonts w:ascii="Fira Code" w:cs="Fira Code" w:eastAsia="Fira Code" w:hAnsi="Fira Code"/>
            <w:color w:val="1155cc"/>
            <w:sz w:val="24"/>
            <w:szCs w:val="24"/>
            <w:u w:val="single"/>
            <w:rtl w:val="0"/>
          </w:rPr>
          <w:t xml:space="preserve">https://github.com/DataTalksClub/nyc-tlc-data/releases/download/yellow/</w:t>
        </w:r>
      </w:hyperlink>
      <w:hyperlink r:id="rId48">
        <w:r w:rsidDel="00000000" w:rsidR="00000000" w:rsidRPr="00000000">
          <w:rPr>
            <w:rFonts w:ascii="Fira Code" w:cs="Fira Code" w:eastAsia="Fira Code" w:hAnsi="Fira Code"/>
            <w:color w:val="1155cc"/>
            <w:sz w:val="24"/>
            <w:szCs w:val="24"/>
            <w:highlight w:val="yellow"/>
            <w:u w:val="single"/>
            <w:rtl w:val="0"/>
          </w:rPr>
          <w:t xml:space="preserve">yellow_tripdata_2021-01.csv.gz</w:t>
        </w:r>
      </w:hyperlink>
      <w:r w:rsidDel="00000000" w:rsidR="00000000" w:rsidRPr="00000000">
        <w:rPr>
          <w:rFonts w:ascii="Fira Code" w:cs="Fira Code" w:eastAsia="Fira Code" w:hAnsi="Fira Code"/>
          <w:sz w:val="24"/>
          <w:szCs w:val="24"/>
          <w:rtl w:val="0"/>
        </w:rPr>
        <w:t xml:space="preserve"> where the highlighted part is the name of the file. We can parse this file name from the URL and use it as </w:t>
      </w:r>
      <w:r w:rsidDel="00000000" w:rsidR="00000000" w:rsidRPr="00000000">
        <w:rPr>
          <w:rFonts w:ascii="Fira Code" w:cs="Fira Code" w:eastAsia="Fira Code" w:hAnsi="Fira Code"/>
          <w:sz w:val="24"/>
          <w:szCs w:val="24"/>
          <w:shd w:fill="f3f3f3" w:val="clear"/>
          <w:rtl w:val="0"/>
        </w:rPr>
        <w:t xml:space="preserve">csv_name</w:t>
      </w:r>
      <w:r w:rsidDel="00000000" w:rsidR="00000000" w:rsidRPr="00000000">
        <w:rPr>
          <w:rFonts w:ascii="Fira Code" w:cs="Fira Code" w:eastAsia="Fira Code" w:hAnsi="Fira Code"/>
          <w:sz w:val="24"/>
          <w:szCs w:val="24"/>
          <w:rtl w:val="0"/>
        </w:rPr>
        <w:t xml:space="preserve">. That is, we can replace</w:t>
      </w:r>
      <w:r w:rsidDel="00000000" w:rsidR="00000000" w:rsidRPr="00000000">
        <w:rPr>
          <w:rFonts w:ascii="Fira Code" w:cs="Fira Code" w:eastAsia="Fira Code" w:hAnsi="Fira Code"/>
          <w:sz w:val="24"/>
          <w:szCs w:val="24"/>
          <w:shd w:fill="f3f3f3" w:val="clear"/>
          <w:rtl w:val="0"/>
        </w:rPr>
        <w:t xml:space="preserve"> csv_name = “output.csv”</w:t>
      </w:r>
      <w:r w:rsidDel="00000000" w:rsidR="00000000" w:rsidRPr="00000000">
        <w:rPr>
          <w:rFonts w:ascii="Fira Code" w:cs="Fira Code" w:eastAsia="Fira Code" w:hAnsi="Fira Code"/>
          <w:sz w:val="24"/>
          <w:szCs w:val="24"/>
          <w:rtl w:val="0"/>
        </w:rPr>
        <w:t xml:space="preserve"> with</w:t>
      </w:r>
      <w:r w:rsidDel="00000000" w:rsidR="00000000" w:rsidRPr="00000000">
        <w:rPr>
          <w:rFonts w:ascii="Fira Code" w:cs="Fira Code" w:eastAsia="Fira Code" w:hAnsi="Fira Code"/>
          <w:sz w:val="24"/>
          <w:szCs w:val="24"/>
          <w:shd w:fill="f3f3f3" w:val="clear"/>
          <w:rtl w:val="0"/>
        </w:rPr>
        <w:t xml:space="preserve">csv_name = url.split(“/”)[-1]</w:t>
      </w:r>
      <w:r w:rsidDel="00000000" w:rsidR="00000000" w:rsidRPr="00000000">
        <w:rPr>
          <w:rFonts w:ascii="Fira Code" w:cs="Fira Code" w:eastAsia="Fira Code" w:hAnsi="Fira Code"/>
          <w:sz w:val="24"/>
          <w:szCs w:val="24"/>
          <w:rtl w:val="0"/>
        </w:rPr>
        <w:t xml:space="preserve"> . Then when we use </w:t>
      </w:r>
      <w:r w:rsidDel="00000000" w:rsidR="00000000" w:rsidRPr="00000000">
        <w:rPr>
          <w:rFonts w:ascii="Fira Code" w:cs="Fira Code" w:eastAsia="Fira Code" w:hAnsi="Fira Code"/>
          <w:sz w:val="24"/>
          <w:szCs w:val="24"/>
          <w:shd w:fill="f3f3f3" w:val="clear"/>
          <w:rtl w:val="0"/>
        </w:rPr>
        <w:t xml:space="preserve">csv_name</w:t>
      </w:r>
      <w:r w:rsidDel="00000000" w:rsidR="00000000" w:rsidRPr="00000000">
        <w:rPr>
          <w:rFonts w:ascii="Fira Code" w:cs="Fira Code" w:eastAsia="Fira Code" w:hAnsi="Fira Code"/>
          <w:sz w:val="24"/>
          <w:szCs w:val="24"/>
          <w:rtl w:val="0"/>
        </w:rPr>
        <w:t xml:space="preserve"> to using </w:t>
      </w:r>
      <w:r w:rsidDel="00000000" w:rsidR="00000000" w:rsidRPr="00000000">
        <w:rPr>
          <w:rFonts w:ascii="Fira Code" w:cs="Fira Code" w:eastAsia="Fira Code" w:hAnsi="Fira Code"/>
          <w:sz w:val="24"/>
          <w:szCs w:val="24"/>
          <w:shd w:fill="f3f3f3" w:val="clear"/>
          <w:rtl w:val="0"/>
        </w:rPr>
        <w:t xml:space="preserve">pd.read_csv</w:t>
      </w:r>
      <w:r w:rsidDel="00000000" w:rsidR="00000000" w:rsidRPr="00000000">
        <w:rPr>
          <w:rFonts w:ascii="Fira Code" w:cs="Fira Code" w:eastAsia="Fira Code" w:hAnsi="Fira Code"/>
          <w:sz w:val="24"/>
          <w:szCs w:val="24"/>
          <w:rtl w:val="0"/>
        </w:rPr>
        <w:t xml:space="preserve">, there won’t be an issue even though the file name really has the extension csv.gz instead of csv since the pandas </w:t>
      </w:r>
      <w:r w:rsidDel="00000000" w:rsidR="00000000" w:rsidRPr="00000000">
        <w:rPr>
          <w:rFonts w:ascii="Fira Code" w:cs="Fira Code" w:eastAsia="Fira Code" w:hAnsi="Fira Code"/>
          <w:sz w:val="24"/>
          <w:szCs w:val="24"/>
          <w:shd w:fill="f3f3f3" w:val="clear"/>
          <w:rtl w:val="0"/>
        </w:rPr>
        <w:t xml:space="preserve">read_csv</w:t>
      </w:r>
      <w:r w:rsidDel="00000000" w:rsidR="00000000" w:rsidRPr="00000000">
        <w:rPr>
          <w:rFonts w:ascii="Fira Code" w:cs="Fira Code" w:eastAsia="Fira Code" w:hAnsi="Fira Code"/>
          <w:sz w:val="24"/>
          <w:szCs w:val="24"/>
          <w:rtl w:val="0"/>
        </w:rPr>
        <w:t xml:space="preserve"> function can read csv.gz files directly.</w:t>
      </w:r>
      <w:r w:rsidDel="00000000" w:rsidR="00000000" w:rsidRPr="00000000">
        <w:rPr>
          <w:rtl w:val="0"/>
        </w:rPr>
      </w:r>
    </w:p>
    <w:p w:rsidR="00000000" w:rsidDel="00000000" w:rsidP="00000000" w:rsidRDefault="00000000" w:rsidRPr="00000000" w14:paraId="000000FC">
      <w:pPr>
        <w:pStyle w:val="Heading2"/>
        <w:spacing w:after="200" w:lineRule="auto"/>
        <w:rPr>
          <w:rFonts w:ascii="Fira Code" w:cs="Fira Code" w:eastAsia="Fira Code" w:hAnsi="Fira Code"/>
        </w:rPr>
      </w:pPr>
      <w:bookmarkStart w:colFirst="0" w:colLast="0" w:name="_a3fvd2e4ofo4" w:id="51"/>
      <w:bookmarkEnd w:id="51"/>
      <w:r w:rsidDel="00000000" w:rsidR="00000000" w:rsidRPr="00000000">
        <w:rPr>
          <w:rFonts w:ascii="Fira Code" w:cs="Fira Code" w:eastAsia="Fira Code" w:hAnsi="Fira Code"/>
          <w:sz w:val="34"/>
          <w:szCs w:val="34"/>
          <w:rtl w:val="0"/>
        </w:rPr>
        <w:t xml:space="preserve">Taxi Data - Data Dictionary for NY Taxi data?</w:t>
      </w:r>
      <w:r w:rsidDel="00000000" w:rsidR="00000000" w:rsidRPr="00000000">
        <w:rPr>
          <w:rtl w:val="0"/>
        </w:rPr>
      </w:r>
    </w:p>
    <w:p w:rsidR="00000000" w:rsidDel="00000000" w:rsidP="00000000" w:rsidRDefault="00000000" w:rsidRPr="00000000" w14:paraId="000000FD">
      <w:pPr>
        <w:spacing w:after="200" w:lineRule="auto"/>
        <w:rPr>
          <w:rFonts w:ascii="Fira Code" w:cs="Fira Code" w:eastAsia="Fira Code" w:hAnsi="Fira Code"/>
          <w:sz w:val="34"/>
          <w:szCs w:val="34"/>
        </w:rPr>
      </w:pPr>
      <w:r w:rsidDel="00000000" w:rsidR="00000000" w:rsidRPr="00000000">
        <w:rPr>
          <w:rFonts w:ascii="Fira Code" w:cs="Fira Code" w:eastAsia="Fira Code" w:hAnsi="Fira Code"/>
          <w:sz w:val="24"/>
          <w:szCs w:val="24"/>
          <w:rtl w:val="0"/>
        </w:rPr>
        <w:t xml:space="preserve">Yellow Trips: </w:t>
      </w:r>
      <w:hyperlink r:id="rId49">
        <w:r w:rsidDel="00000000" w:rsidR="00000000" w:rsidRPr="00000000">
          <w:rPr>
            <w:rFonts w:ascii="Fira Code" w:cs="Fira Code" w:eastAsia="Fira Code" w:hAnsi="Fira Code"/>
            <w:sz w:val="25"/>
            <w:szCs w:val="25"/>
            <w:u w:val="single"/>
            <w:shd w:fill="f8f8f8" w:val="clear"/>
            <w:rtl w:val="0"/>
          </w:rPr>
          <w:t xml:space="preserve">https://www1.nyc.gov/assets/tlc/downloads/pdf/data_dictionary_trip_records_yellow.pdf</w:t>
        </w:r>
      </w:hyperlink>
      <w:r w:rsidDel="00000000" w:rsidR="00000000" w:rsidRPr="00000000">
        <w:rPr>
          <w:rtl w:val="0"/>
        </w:rPr>
      </w:r>
    </w:p>
    <w:p w:rsidR="00000000" w:rsidDel="00000000" w:rsidP="00000000" w:rsidRDefault="00000000" w:rsidRPr="00000000" w14:paraId="000000FE">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Green Trips: </w:t>
      </w:r>
      <w:hyperlink r:id="rId50">
        <w:r w:rsidDel="00000000" w:rsidR="00000000" w:rsidRPr="00000000">
          <w:rPr>
            <w:rFonts w:ascii="Fira Code" w:cs="Fira Code" w:eastAsia="Fira Code" w:hAnsi="Fira Code"/>
            <w:color w:val="1155cc"/>
            <w:sz w:val="25"/>
            <w:szCs w:val="25"/>
            <w:u w:val="single"/>
            <w:shd w:fill="f8f8f8" w:val="clear"/>
            <w:rtl w:val="0"/>
          </w:rPr>
          <w:t xml:space="preserve">Data Dictionary - LPEP Trip Records May 1, 2018</w:t>
        </w:r>
      </w:hyperlink>
      <w:r w:rsidDel="00000000" w:rsidR="00000000" w:rsidRPr="00000000">
        <w:rPr>
          <w:rtl w:val="0"/>
        </w:rPr>
      </w:r>
    </w:p>
    <w:p w:rsidR="00000000" w:rsidDel="00000000" w:rsidP="00000000" w:rsidRDefault="00000000" w:rsidRPr="00000000" w14:paraId="000000FF">
      <w:pPr>
        <w:rPr>
          <w:rFonts w:ascii="Fira Code" w:cs="Fira Code" w:eastAsia="Fira Code" w:hAnsi="Fira Code"/>
        </w:rPr>
      </w:pPr>
      <w:r w:rsidDel="00000000" w:rsidR="00000000" w:rsidRPr="00000000">
        <w:rPr>
          <w:rtl w:val="0"/>
        </w:rPr>
      </w:r>
    </w:p>
    <w:p w:rsidR="00000000" w:rsidDel="00000000" w:rsidP="00000000" w:rsidRDefault="00000000" w:rsidRPr="00000000" w14:paraId="00000100">
      <w:pPr>
        <w:pStyle w:val="Heading2"/>
        <w:rPr>
          <w:rFonts w:ascii="Fira Code" w:cs="Fira Code" w:eastAsia="Fira Code" w:hAnsi="Fira Code"/>
        </w:rPr>
      </w:pPr>
      <w:bookmarkStart w:colFirst="0" w:colLast="0" w:name="_yfeyr8ilnvi2" w:id="52"/>
      <w:bookmarkEnd w:id="52"/>
      <w:r w:rsidDel="00000000" w:rsidR="00000000" w:rsidRPr="00000000">
        <w:rPr>
          <w:rFonts w:ascii="Fira Code" w:cs="Fira Code" w:eastAsia="Fira Code" w:hAnsi="Fira Code"/>
          <w:rtl w:val="0"/>
        </w:rPr>
        <w:t xml:space="preserve">Taxi Data - Unzip Parquet file</w:t>
      </w:r>
    </w:p>
    <w:p w:rsidR="00000000" w:rsidDel="00000000" w:rsidP="00000000" w:rsidRDefault="00000000" w:rsidRPr="00000000" w14:paraId="00000101">
      <w:pPr>
        <w:rPr>
          <w:rFonts w:ascii="Fira Code" w:cs="Fira Code" w:eastAsia="Fira Code" w:hAnsi="Fira Code"/>
        </w:rPr>
      </w:pPr>
      <w:r w:rsidDel="00000000" w:rsidR="00000000" w:rsidRPr="00000000">
        <w:rPr>
          <w:rFonts w:ascii="Fira Code" w:cs="Fira Code" w:eastAsia="Fira Code" w:hAnsi="Fira Code"/>
          <w:rtl w:val="0"/>
        </w:rPr>
        <w:t xml:space="preserve">You can unzip this downloaded parquet file, in the command line. The result is a csv file which can be imported with pandas using the pd.read_csv() shown in the videos.</w:t>
      </w:r>
    </w:p>
    <w:p w:rsidR="00000000" w:rsidDel="00000000" w:rsidP="00000000" w:rsidRDefault="00000000" w:rsidRPr="00000000" w14:paraId="00000102">
      <w:pPr>
        <w:rPr>
          <w:rFonts w:ascii="Fira Code" w:cs="Fira Code" w:eastAsia="Fira Code" w:hAnsi="Fira Code"/>
        </w:rPr>
      </w:pPr>
      <w:r w:rsidDel="00000000" w:rsidR="00000000" w:rsidRPr="00000000">
        <w:rPr>
          <w:rtl w:val="0"/>
        </w:rPr>
      </w:r>
    </w:p>
    <w:p w:rsidR="00000000" w:rsidDel="00000000" w:rsidP="00000000" w:rsidRDefault="00000000" w:rsidRPr="00000000" w14:paraId="00000103">
      <w:pPr>
        <w:rPr>
          <w:rFonts w:ascii="Fira Code" w:cs="Fira Code" w:eastAsia="Fira Code" w:hAnsi="Fira Code"/>
        </w:rPr>
      </w:pPr>
      <w:r w:rsidDel="00000000" w:rsidR="00000000" w:rsidRPr="00000000">
        <w:rPr>
          <w:rFonts w:ascii="Fira Code" w:cs="Fira Code" w:eastAsia="Fira Code" w:hAnsi="Fira Code"/>
          <w:rtl w:val="0"/>
        </w:rPr>
        <w:t xml:space="preserve">‘’’gunzip green_tripdata_2019-09.csv.gz’’’</w:t>
      </w:r>
    </w:p>
    <w:p w:rsidR="00000000" w:rsidDel="00000000" w:rsidP="00000000" w:rsidRDefault="00000000" w:rsidRPr="00000000" w14:paraId="00000104">
      <w:pPr>
        <w:rPr>
          <w:rFonts w:ascii="Fira Code" w:cs="Fira Code" w:eastAsia="Fira Code" w:hAnsi="Fira Code"/>
        </w:rPr>
      </w:pPr>
      <w:r w:rsidDel="00000000" w:rsidR="00000000" w:rsidRPr="00000000">
        <w:rPr>
          <w:rFonts w:ascii="Fira Code" w:cs="Fira Code" w:eastAsia="Fira Code" w:hAnsi="Fira Code"/>
          <w:b w:val="1"/>
          <w:rtl w:val="0"/>
        </w:rPr>
        <w:t xml:space="preserve">SOLUTION TO USING PARQUET FILES DIRECTLY IN PYTHON SCRIPT</w:t>
      </w:r>
      <w:r w:rsidDel="00000000" w:rsidR="00000000" w:rsidRPr="00000000">
        <w:rPr>
          <w:rFonts w:ascii="Fira Code" w:cs="Fira Code" w:eastAsia="Fira Code" w:hAnsi="Fira Code"/>
          <w:rtl w:val="0"/>
        </w:rPr>
        <w:t xml:space="preserve"> ingest_data.py</w:t>
      </w:r>
    </w:p>
    <w:p w:rsidR="00000000" w:rsidDel="00000000" w:rsidP="00000000" w:rsidRDefault="00000000" w:rsidRPr="00000000" w14:paraId="00000105">
      <w:pPr>
        <w:rPr>
          <w:rFonts w:ascii="Fira Code" w:cs="Fira Code" w:eastAsia="Fira Code" w:hAnsi="Fira Code"/>
        </w:rPr>
      </w:pPr>
      <w:r w:rsidDel="00000000" w:rsidR="00000000" w:rsidRPr="00000000">
        <w:rPr>
          <w:rFonts w:ascii="Fira Code" w:cs="Fira Code" w:eastAsia="Fira Code" w:hAnsi="Fira Code"/>
          <w:rtl w:val="0"/>
        </w:rPr>
        <w:t xml:space="preserve">In the def main(params) add this line</w:t>
      </w:r>
    </w:p>
    <w:p w:rsidR="00000000" w:rsidDel="00000000" w:rsidP="00000000" w:rsidRDefault="00000000" w:rsidRPr="00000000" w14:paraId="00000106">
      <w:pPr>
        <w:rPr>
          <w:rFonts w:ascii="Fira Code" w:cs="Fira Code" w:eastAsia="Fira Code" w:hAnsi="Fira Code"/>
          <w:i w:val="1"/>
        </w:rPr>
      </w:pPr>
      <w:r w:rsidDel="00000000" w:rsidR="00000000" w:rsidRPr="00000000">
        <w:rPr>
          <w:rFonts w:ascii="Fira Code" w:cs="Fira Code" w:eastAsia="Fira Code" w:hAnsi="Fira Code"/>
          <w:i w:val="1"/>
          <w:rtl w:val="0"/>
        </w:rPr>
        <w:t xml:space="preserve">parquet_name= 'output.parquet'</w:t>
      </w:r>
    </w:p>
    <w:p w:rsidR="00000000" w:rsidDel="00000000" w:rsidP="00000000" w:rsidRDefault="00000000" w:rsidRPr="00000000" w14:paraId="00000107">
      <w:pPr>
        <w:rPr>
          <w:rFonts w:ascii="Fira Code" w:cs="Fira Code" w:eastAsia="Fira Code" w:hAnsi="Fira Code"/>
        </w:rPr>
      </w:pPr>
      <w:r w:rsidDel="00000000" w:rsidR="00000000" w:rsidRPr="00000000">
        <w:rPr>
          <w:rFonts w:ascii="Fira Code" w:cs="Fira Code" w:eastAsia="Fira Code" w:hAnsi="Fira Code"/>
          <w:rtl w:val="0"/>
        </w:rPr>
        <w:t xml:space="preserve">Then edit the code which downloads the files</w:t>
      </w:r>
    </w:p>
    <w:p w:rsidR="00000000" w:rsidDel="00000000" w:rsidP="00000000" w:rsidRDefault="00000000" w:rsidRPr="00000000" w14:paraId="00000108">
      <w:pPr>
        <w:rPr>
          <w:rFonts w:ascii="Fira Code" w:cs="Fira Code" w:eastAsia="Fira Code" w:hAnsi="Fira Code"/>
          <w:i w:val="1"/>
        </w:rPr>
      </w:pPr>
      <w:r w:rsidDel="00000000" w:rsidR="00000000" w:rsidRPr="00000000">
        <w:rPr>
          <w:rFonts w:ascii="Fira Code" w:cs="Fira Code" w:eastAsia="Fira Code" w:hAnsi="Fira Code"/>
          <w:i w:val="1"/>
          <w:rtl w:val="0"/>
        </w:rPr>
        <w:t xml:space="preserve">os.system(f"wget {url} -O {parquet_name}")</w:t>
      </w:r>
    </w:p>
    <w:p w:rsidR="00000000" w:rsidDel="00000000" w:rsidP="00000000" w:rsidRDefault="00000000" w:rsidRPr="00000000" w14:paraId="00000109">
      <w:pPr>
        <w:rPr>
          <w:rFonts w:ascii="Fira Code" w:cs="Fira Code" w:eastAsia="Fira Code" w:hAnsi="Fira Code"/>
        </w:rPr>
      </w:pPr>
      <w:r w:rsidDel="00000000" w:rsidR="00000000" w:rsidRPr="00000000">
        <w:rPr>
          <w:rFonts w:ascii="Fira Code" w:cs="Fira Code" w:eastAsia="Fira Code" w:hAnsi="Fira Code"/>
          <w:rtl w:val="0"/>
        </w:rPr>
        <w:t xml:space="preserve">Convert the download .parquet file to csv and rename as csv_name to keep it relevant to the rest of the code</w:t>
      </w:r>
    </w:p>
    <w:p w:rsidR="00000000" w:rsidDel="00000000" w:rsidP="00000000" w:rsidRDefault="00000000" w:rsidRPr="00000000" w14:paraId="0000010A">
      <w:pPr>
        <w:rPr>
          <w:rFonts w:ascii="Fira Code" w:cs="Fira Code" w:eastAsia="Fira Code" w:hAnsi="Fira Code"/>
        </w:rPr>
      </w:pPr>
      <w:r w:rsidDel="00000000" w:rsidR="00000000" w:rsidRPr="00000000">
        <w:rPr>
          <w:rFonts w:ascii="Fira Code" w:cs="Fira Code" w:eastAsia="Fira Code" w:hAnsi="Fira Code"/>
          <w:rtl w:val="0"/>
        </w:rPr>
        <w:t xml:space="preserve">df = pd.read_parquet(parquet_name)</w:t>
      </w:r>
    </w:p>
    <w:p w:rsidR="00000000" w:rsidDel="00000000" w:rsidP="00000000" w:rsidRDefault="00000000" w:rsidRPr="00000000" w14:paraId="0000010B">
      <w:pPr>
        <w:rPr>
          <w:rFonts w:ascii="Fira Code" w:cs="Fira Code" w:eastAsia="Fira Code" w:hAnsi="Fira Code"/>
        </w:rPr>
      </w:pPr>
      <w:r w:rsidDel="00000000" w:rsidR="00000000" w:rsidRPr="00000000">
        <w:rPr>
          <w:rFonts w:ascii="Fira Code" w:cs="Fira Code" w:eastAsia="Fira Code" w:hAnsi="Fira Code"/>
          <w:rtl w:val="0"/>
        </w:rPr>
        <w:t xml:space="preserve">df.to_csv(csv_name, index=False)</w:t>
      </w:r>
    </w:p>
    <w:p w:rsidR="00000000" w:rsidDel="00000000" w:rsidP="00000000" w:rsidRDefault="00000000" w:rsidRPr="00000000" w14:paraId="0000010C">
      <w:pPr>
        <w:pStyle w:val="Heading2"/>
        <w:spacing w:after="200" w:line="276" w:lineRule="auto"/>
        <w:rPr>
          <w:rFonts w:ascii="Fira Code" w:cs="Fira Code" w:eastAsia="Fira Code" w:hAnsi="Fira Code"/>
          <w:sz w:val="34"/>
          <w:szCs w:val="34"/>
        </w:rPr>
      </w:pPr>
      <w:bookmarkStart w:colFirst="0" w:colLast="0" w:name="_cs74r1fos11b" w:id="53"/>
      <w:bookmarkEnd w:id="53"/>
      <w:r w:rsidDel="00000000" w:rsidR="00000000" w:rsidRPr="00000000">
        <w:rPr>
          <w:rFonts w:ascii="Fira Code" w:cs="Fira Code" w:eastAsia="Fira Code" w:hAnsi="Fira Code"/>
          <w:sz w:val="34"/>
          <w:szCs w:val="34"/>
          <w:rtl w:val="0"/>
        </w:rPr>
        <w:t xml:space="preserve">wget</w:t>
      </w:r>
      <w:r w:rsidDel="00000000" w:rsidR="00000000" w:rsidRPr="00000000">
        <w:rPr>
          <w:rFonts w:ascii="Fira Code" w:cs="Fira Code" w:eastAsia="Fira Code" w:hAnsi="Fira Code"/>
          <w:sz w:val="34"/>
          <w:szCs w:val="34"/>
          <w:rtl w:val="0"/>
        </w:rPr>
        <w:t xml:space="preserve"> is not recognized as an internal or external command</w:t>
      </w:r>
    </w:p>
    <w:p w:rsidR="00000000" w:rsidDel="00000000" w:rsidP="00000000" w:rsidRDefault="00000000" w:rsidRPr="00000000" w14:paraId="0000010D">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t>
      </w:r>
      <w:r w:rsidDel="00000000" w:rsidR="00000000" w:rsidRPr="00000000">
        <w:rPr>
          <w:rFonts w:ascii="Fira Code" w:cs="Fira Code" w:eastAsia="Fira Code" w:hAnsi="Fira Code"/>
          <w:sz w:val="24"/>
          <w:szCs w:val="24"/>
          <w:rtl w:val="0"/>
        </w:rPr>
        <w:t xml:space="preserve">wget</w:t>
      </w:r>
      <w:r w:rsidDel="00000000" w:rsidR="00000000" w:rsidRPr="00000000">
        <w:rPr>
          <w:rFonts w:ascii="Fira Code" w:cs="Fira Code" w:eastAsia="Fira Code" w:hAnsi="Fira Code"/>
          <w:sz w:val="24"/>
          <w:szCs w:val="24"/>
          <w:rtl w:val="0"/>
        </w:rPr>
        <w:t xml:space="preserve"> is not recognized as an internal or external command”, you need to install it.</w:t>
      </w:r>
    </w:p>
    <w:p w:rsidR="00000000" w:rsidDel="00000000" w:rsidP="00000000" w:rsidRDefault="00000000" w:rsidRPr="00000000" w14:paraId="0000010E">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br w:type="textWrapping"/>
      </w:r>
      <w:r w:rsidDel="00000000" w:rsidR="00000000" w:rsidRPr="00000000">
        <w:rPr>
          <w:rFonts w:ascii="Fira Code" w:cs="Fira Code" w:eastAsia="Fira Code" w:hAnsi="Fira Code"/>
          <w:sz w:val="24"/>
          <w:szCs w:val="24"/>
          <w:highlight w:val="yellow"/>
          <w:rtl w:val="0"/>
        </w:rPr>
        <w:t xml:space="preserve">On Ubuntu</w:t>
      </w:r>
      <w:r w:rsidDel="00000000" w:rsidR="00000000" w:rsidRPr="00000000">
        <w:rPr>
          <w:rFonts w:ascii="Fira Code" w:cs="Fira Code" w:eastAsia="Fira Code" w:hAnsi="Fira Code"/>
          <w:sz w:val="24"/>
          <w:szCs w:val="24"/>
          <w:rtl w:val="0"/>
        </w:rPr>
        <w:t xml:space="preserve">, run:</w:t>
      </w:r>
    </w:p>
    <w:p w:rsidR="00000000" w:rsidDel="00000000" w:rsidP="00000000" w:rsidRDefault="00000000" w:rsidRPr="00000000" w14:paraId="0000010F">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 sudo apt-get install </w:t>
      </w:r>
      <w:r w:rsidDel="00000000" w:rsidR="00000000" w:rsidRPr="00000000">
        <w:rPr>
          <w:rFonts w:ascii="Fira Code" w:cs="Fira Code" w:eastAsia="Fira Code" w:hAnsi="Fira Code"/>
          <w:sz w:val="24"/>
          <w:szCs w:val="24"/>
          <w:shd w:fill="f3f3f3" w:val="clear"/>
          <w:rtl w:val="0"/>
        </w:rPr>
        <w:t xml:space="preserve">wge</w:t>
      </w:r>
      <w:r w:rsidDel="00000000" w:rsidR="00000000" w:rsidRPr="00000000">
        <w:rPr>
          <w:rFonts w:ascii="Fira Code" w:cs="Fira Code" w:eastAsia="Fira Code" w:hAnsi="Fira Code"/>
          <w:sz w:val="24"/>
          <w:szCs w:val="24"/>
          <w:shd w:fill="f3f3f3" w:val="clear"/>
          <w:rtl w:val="0"/>
        </w:rPr>
        <w:t xml:space="preserve">t</w:t>
      </w:r>
      <w:r w:rsidDel="00000000" w:rsidR="00000000" w:rsidRPr="00000000">
        <w:rPr>
          <w:rtl w:val="0"/>
        </w:rPr>
      </w:r>
    </w:p>
    <w:p w:rsidR="00000000" w:rsidDel="00000000" w:rsidP="00000000" w:rsidRDefault="00000000" w:rsidRPr="00000000" w14:paraId="00000110">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11">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highlight w:val="yellow"/>
          <w:rtl w:val="0"/>
        </w:rPr>
        <w:t xml:space="preserve">On MacOS</w:t>
      </w:r>
      <w:r w:rsidDel="00000000" w:rsidR="00000000" w:rsidRPr="00000000">
        <w:rPr>
          <w:rFonts w:ascii="Fira Code" w:cs="Fira Code" w:eastAsia="Fira Code" w:hAnsi="Fira Code"/>
          <w:sz w:val="24"/>
          <w:szCs w:val="24"/>
          <w:rtl w:val="0"/>
        </w:rPr>
        <w:t xml:space="preserve">, the easiest way to install </w:t>
      </w:r>
      <w:r w:rsidDel="00000000" w:rsidR="00000000" w:rsidRPr="00000000">
        <w:rPr>
          <w:rFonts w:ascii="Fira Code" w:cs="Fira Code" w:eastAsia="Fira Code" w:hAnsi="Fira Code"/>
          <w:sz w:val="24"/>
          <w:szCs w:val="24"/>
          <w:rtl w:val="0"/>
        </w:rPr>
        <w:t xml:space="preserve">wget</w:t>
      </w:r>
      <w:r w:rsidDel="00000000" w:rsidR="00000000" w:rsidRPr="00000000">
        <w:rPr>
          <w:rFonts w:ascii="Fira Code" w:cs="Fira Code" w:eastAsia="Fira Code" w:hAnsi="Fira Code"/>
          <w:sz w:val="24"/>
          <w:szCs w:val="24"/>
          <w:rtl w:val="0"/>
        </w:rPr>
        <w:t xml:space="preserve"> is to use </w:t>
      </w:r>
      <w:hyperlink r:id="rId51">
        <w:r w:rsidDel="00000000" w:rsidR="00000000" w:rsidRPr="00000000">
          <w:rPr>
            <w:rFonts w:ascii="Fira Code" w:cs="Fira Code" w:eastAsia="Fira Code" w:hAnsi="Fira Code"/>
            <w:sz w:val="24"/>
            <w:szCs w:val="24"/>
            <w:u w:val="single"/>
            <w:rtl w:val="0"/>
          </w:rPr>
          <w:t xml:space="preserve">Brew</w:t>
        </w:r>
      </w:hyperlink>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112">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 brew install </w:t>
      </w:r>
      <w:r w:rsidDel="00000000" w:rsidR="00000000" w:rsidRPr="00000000">
        <w:rPr>
          <w:rFonts w:ascii="Fira Code" w:cs="Fira Code" w:eastAsia="Fira Code" w:hAnsi="Fira Code"/>
          <w:sz w:val="24"/>
          <w:szCs w:val="24"/>
          <w:shd w:fill="f3f3f3" w:val="clear"/>
          <w:rtl w:val="0"/>
        </w:rPr>
        <w:t xml:space="preserve">wget</w:t>
      </w:r>
      <w:r w:rsidDel="00000000" w:rsidR="00000000" w:rsidRPr="00000000">
        <w:rPr>
          <w:rtl w:val="0"/>
        </w:rPr>
      </w:r>
    </w:p>
    <w:p w:rsidR="00000000" w:rsidDel="00000000" w:rsidP="00000000" w:rsidRDefault="00000000" w:rsidRPr="00000000" w14:paraId="00000113">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14">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highlight w:val="yellow"/>
          <w:rtl w:val="0"/>
        </w:rPr>
        <w:t xml:space="preserve">On Windows</w:t>
      </w:r>
      <w:r w:rsidDel="00000000" w:rsidR="00000000" w:rsidRPr="00000000">
        <w:rPr>
          <w:rFonts w:ascii="Fira Code" w:cs="Fira Code" w:eastAsia="Fira Code" w:hAnsi="Fira Code"/>
          <w:sz w:val="24"/>
          <w:szCs w:val="24"/>
          <w:rtl w:val="0"/>
        </w:rPr>
        <w:t xml:space="preserve">, the easiest way to install </w:t>
      </w:r>
      <w:r w:rsidDel="00000000" w:rsidR="00000000" w:rsidRPr="00000000">
        <w:rPr>
          <w:rFonts w:ascii="Fira Code" w:cs="Fira Code" w:eastAsia="Fira Code" w:hAnsi="Fira Code"/>
          <w:sz w:val="24"/>
          <w:szCs w:val="24"/>
          <w:rtl w:val="0"/>
        </w:rPr>
        <w:t xml:space="preserve">wget</w:t>
      </w:r>
      <w:r w:rsidDel="00000000" w:rsidR="00000000" w:rsidRPr="00000000">
        <w:rPr>
          <w:rFonts w:ascii="Fira Code" w:cs="Fira Code" w:eastAsia="Fira Code" w:hAnsi="Fira Code"/>
          <w:sz w:val="24"/>
          <w:szCs w:val="24"/>
          <w:rtl w:val="0"/>
        </w:rPr>
        <w:t xml:space="preserve"> is to use </w:t>
      </w:r>
      <w:hyperlink r:id="rId52">
        <w:r w:rsidDel="00000000" w:rsidR="00000000" w:rsidRPr="00000000">
          <w:rPr>
            <w:rFonts w:ascii="Fira Code" w:cs="Fira Code" w:eastAsia="Fira Code" w:hAnsi="Fira Code"/>
            <w:sz w:val="24"/>
            <w:szCs w:val="24"/>
            <w:u w:val="single"/>
            <w:rtl w:val="0"/>
          </w:rPr>
          <w:t xml:space="preserve">Chocolatey</w:t>
        </w:r>
      </w:hyperlink>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115">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 choco install </w:t>
      </w:r>
      <w:r w:rsidDel="00000000" w:rsidR="00000000" w:rsidRPr="00000000">
        <w:rPr>
          <w:rFonts w:ascii="Fira Code" w:cs="Fira Code" w:eastAsia="Fira Code" w:hAnsi="Fira Code"/>
          <w:sz w:val="24"/>
          <w:szCs w:val="24"/>
          <w:shd w:fill="f3f3f3" w:val="clear"/>
          <w:rtl w:val="0"/>
        </w:rPr>
        <w:t xml:space="preserve">wget</w:t>
      </w:r>
      <w:r w:rsidDel="00000000" w:rsidR="00000000" w:rsidRPr="00000000">
        <w:rPr>
          <w:rtl w:val="0"/>
        </w:rPr>
      </w:r>
    </w:p>
    <w:p w:rsidR="00000000" w:rsidDel="00000000" w:rsidP="00000000" w:rsidRDefault="00000000" w:rsidRPr="00000000" w14:paraId="00000116">
      <w:pPr>
        <w:spacing w:after="200" w:line="276" w:lineRule="auto"/>
        <w:rPr>
          <w:rFonts w:ascii="Fira Code" w:cs="Fira Code" w:eastAsia="Fira Code" w:hAnsi="Fira Code"/>
          <w:i w:val="1"/>
        </w:rPr>
      </w:pPr>
      <w:r w:rsidDel="00000000" w:rsidR="00000000" w:rsidRPr="00000000">
        <w:rPr>
          <w:rFonts w:ascii="Fira Code" w:cs="Fira Code" w:eastAsia="Fira Code" w:hAnsi="Fira Code"/>
          <w:sz w:val="24"/>
          <w:szCs w:val="24"/>
          <w:rtl w:val="0"/>
        </w:rPr>
        <w:br w:type="textWrapping"/>
        <w:t xml:space="preserve">Or you can download a binary (</w:t>
      </w:r>
      <w:hyperlink r:id="rId53">
        <w:r w:rsidDel="00000000" w:rsidR="00000000" w:rsidRPr="00000000">
          <w:rPr>
            <w:rFonts w:ascii="Fira Code" w:cs="Fira Code" w:eastAsia="Fira Code" w:hAnsi="Fira Code"/>
            <w:sz w:val="24"/>
            <w:szCs w:val="24"/>
            <w:u w:val="single"/>
            <w:rtl w:val="0"/>
          </w:rPr>
          <w:t xml:space="preserve">https://gnuwin32.sourceforge.net/packages/wget.htm</w:t>
        </w:r>
      </w:hyperlink>
      <w:r w:rsidDel="00000000" w:rsidR="00000000" w:rsidRPr="00000000">
        <w:rPr>
          <w:rFonts w:ascii="Fira Code" w:cs="Fira Code" w:eastAsia="Fira Code" w:hAnsi="Fira Code"/>
          <w:sz w:val="24"/>
          <w:szCs w:val="24"/>
          <w:rtl w:val="0"/>
        </w:rPr>
        <w:t xml:space="preserve">) and put it to any location in your PATH (e.g. C:/tools/)</w:t>
      </w:r>
      <w:r w:rsidDel="00000000" w:rsidR="00000000" w:rsidRPr="00000000">
        <w:rPr>
          <w:rtl w:val="0"/>
        </w:rPr>
      </w:r>
    </w:p>
    <w:p w:rsidR="00000000" w:rsidDel="00000000" w:rsidP="00000000" w:rsidRDefault="00000000" w:rsidRPr="00000000" w14:paraId="00000117">
      <w:pPr>
        <w:spacing w:after="200" w:line="276"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118">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Also, you can following this step to install Wget on MS Windows</w:t>
      </w:r>
    </w:p>
    <w:p w:rsidR="00000000" w:rsidDel="00000000" w:rsidP="00000000" w:rsidRDefault="00000000" w:rsidRPr="00000000" w14:paraId="00000119">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Download the latest wget binary for windows from [eternallybored] (https://eternallybored.org/misc/wget/) (they are available as a zip with documentation, or just an exe)</w:t>
      </w:r>
    </w:p>
    <w:p w:rsidR="00000000" w:rsidDel="00000000" w:rsidP="00000000" w:rsidRDefault="00000000" w:rsidRPr="00000000" w14:paraId="0000011A">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If you downloaded the zip, extract all (if windows built in zip utility gives an error, use [7-zip] (https://7-zip.org/)).</w:t>
      </w:r>
    </w:p>
    <w:p w:rsidR="00000000" w:rsidDel="00000000" w:rsidP="00000000" w:rsidRDefault="00000000" w:rsidRPr="00000000" w14:paraId="0000011B">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Rename the file `wget64.exe` to `wget.exe` if necessary.</w:t>
      </w:r>
    </w:p>
    <w:p w:rsidR="00000000" w:rsidDel="00000000" w:rsidP="00000000" w:rsidRDefault="00000000" w:rsidRPr="00000000" w14:paraId="0000011C">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Move wget.exe to your `Git\mingw64\bin\`.</w:t>
      </w:r>
    </w:p>
    <w:p w:rsidR="00000000" w:rsidDel="00000000" w:rsidP="00000000" w:rsidRDefault="00000000" w:rsidRPr="00000000" w14:paraId="0000011D">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Alternatively, you can use a Python </w:t>
      </w:r>
      <w:r w:rsidDel="00000000" w:rsidR="00000000" w:rsidRPr="00000000">
        <w:rPr>
          <w:rFonts w:ascii="Fira Code" w:cs="Fira Code" w:eastAsia="Fira Code" w:hAnsi="Fira Code"/>
          <w:sz w:val="24"/>
          <w:szCs w:val="24"/>
          <w:rtl w:val="0"/>
        </w:rPr>
        <w:t xml:space="preserve">wget</w:t>
      </w:r>
      <w:r w:rsidDel="00000000" w:rsidR="00000000" w:rsidRPr="00000000">
        <w:rPr>
          <w:rFonts w:ascii="Fira Code" w:cs="Fira Code" w:eastAsia="Fira Code" w:hAnsi="Fira Code"/>
          <w:sz w:val="24"/>
          <w:szCs w:val="24"/>
          <w:rtl w:val="0"/>
        </w:rPr>
        <w:t xml:space="preserve"> library, but instead of simply using “wget” you’ll need to use </w:t>
        <w:tab/>
      </w:r>
    </w:p>
    <w:p w:rsidR="00000000" w:rsidDel="00000000" w:rsidP="00000000" w:rsidRDefault="00000000" w:rsidRPr="00000000" w14:paraId="0000011E">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br w:type="textWrapping"/>
      </w:r>
      <w:r w:rsidDel="00000000" w:rsidR="00000000" w:rsidRPr="00000000">
        <w:rPr>
          <w:rFonts w:ascii="Fira Code" w:cs="Fira Code" w:eastAsia="Fira Code" w:hAnsi="Fira Code"/>
          <w:sz w:val="24"/>
          <w:szCs w:val="24"/>
          <w:shd w:fill="f3f3f3" w:val="clear"/>
          <w:rtl w:val="0"/>
        </w:rPr>
        <w:t xml:space="preserve">python -m </w:t>
      </w:r>
      <w:r w:rsidDel="00000000" w:rsidR="00000000" w:rsidRPr="00000000">
        <w:rPr>
          <w:rFonts w:ascii="Fira Code" w:cs="Fira Code" w:eastAsia="Fira Code" w:hAnsi="Fira Code"/>
          <w:sz w:val="24"/>
          <w:szCs w:val="24"/>
          <w:shd w:fill="f3f3f3" w:val="clear"/>
          <w:rtl w:val="0"/>
        </w:rPr>
        <w:t xml:space="preserve">wget</w:t>
      </w:r>
      <w:r w:rsidDel="00000000" w:rsidR="00000000" w:rsidRPr="00000000">
        <w:rPr>
          <w:rtl w:val="0"/>
        </w:rPr>
      </w:r>
    </w:p>
    <w:p w:rsidR="00000000" w:rsidDel="00000000" w:rsidP="00000000" w:rsidRDefault="00000000" w:rsidRPr="00000000" w14:paraId="0000011F">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20">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need to install it with pip first:</w:t>
      </w:r>
    </w:p>
    <w:p w:rsidR="00000000" w:rsidDel="00000000" w:rsidP="00000000" w:rsidRDefault="00000000" w:rsidRPr="00000000" w14:paraId="00000121">
      <w:pPr>
        <w:spacing w:after="20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pip install </w:t>
      </w:r>
      <w:r w:rsidDel="00000000" w:rsidR="00000000" w:rsidRPr="00000000">
        <w:rPr>
          <w:rFonts w:ascii="Fira Code" w:cs="Fira Code" w:eastAsia="Fira Code" w:hAnsi="Fira Code"/>
          <w:sz w:val="24"/>
          <w:szCs w:val="24"/>
          <w:shd w:fill="f3f3f3" w:val="clear"/>
          <w:rtl w:val="0"/>
        </w:rPr>
        <w:t xml:space="preserve">wget</w:t>
      </w:r>
      <w:r w:rsidDel="00000000" w:rsidR="00000000" w:rsidRPr="00000000">
        <w:rPr>
          <w:rtl w:val="0"/>
        </w:rPr>
      </w:r>
    </w:p>
    <w:p w:rsidR="00000000" w:rsidDel="00000000" w:rsidP="00000000" w:rsidRDefault="00000000" w:rsidRPr="00000000" w14:paraId="00000122">
      <w:pPr>
        <w:spacing w:after="200" w:lineRule="auto"/>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123">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Alternatively, you can just paste the file URL into your web browser and download the file normally that way. You’ll want to move the resulting file into your working directory.</w:t>
      </w:r>
      <w:r w:rsidDel="00000000" w:rsidR="00000000" w:rsidRPr="00000000">
        <w:rPr>
          <w:rtl w:val="0"/>
        </w:rPr>
      </w:r>
    </w:p>
    <w:p w:rsidR="00000000" w:rsidDel="00000000" w:rsidP="00000000" w:rsidRDefault="00000000" w:rsidRPr="00000000" w14:paraId="00000124">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25">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Also recommended a look at the python library </w:t>
      </w:r>
      <w:r w:rsidDel="00000000" w:rsidR="00000000" w:rsidRPr="00000000">
        <w:rPr>
          <w:rFonts w:ascii="Fira Code" w:cs="Fira Code" w:eastAsia="Fira Code" w:hAnsi="Fira Code"/>
          <w:b w:val="1"/>
          <w:sz w:val="24"/>
          <w:szCs w:val="24"/>
          <w:rtl w:val="0"/>
        </w:rPr>
        <w:t xml:space="preserve">requests </w:t>
      </w:r>
      <w:r w:rsidDel="00000000" w:rsidR="00000000" w:rsidRPr="00000000">
        <w:rPr>
          <w:rFonts w:ascii="Fira Code" w:cs="Fira Code" w:eastAsia="Fira Code" w:hAnsi="Fira Code"/>
          <w:sz w:val="24"/>
          <w:szCs w:val="24"/>
          <w:rtl w:val="0"/>
        </w:rPr>
        <w:t xml:space="preserve">for the loading gz file  </w:t>
      </w:r>
      <w:hyperlink r:id="rId54">
        <w:r w:rsidDel="00000000" w:rsidR="00000000" w:rsidRPr="00000000">
          <w:rPr>
            <w:rFonts w:ascii="Fira Code" w:cs="Fira Code" w:eastAsia="Fira Code" w:hAnsi="Fira Code"/>
            <w:sz w:val="24"/>
            <w:szCs w:val="24"/>
            <w:u w:val="single"/>
            <w:rtl w:val="0"/>
          </w:rPr>
          <w:t xml:space="preserve">https://pypi.org/project/requests</w:t>
        </w:r>
      </w:hyperlink>
      <w:r w:rsidDel="00000000" w:rsidR="00000000" w:rsidRPr="00000000">
        <w:rPr>
          <w:rtl w:val="0"/>
        </w:rPr>
      </w:r>
    </w:p>
    <w:p w:rsidR="00000000" w:rsidDel="00000000" w:rsidP="00000000" w:rsidRDefault="00000000" w:rsidRPr="00000000" w14:paraId="00000126">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27">
      <w:pPr>
        <w:pStyle w:val="Heading2"/>
        <w:spacing w:after="60" w:before="60" w:line="360.0024000000001" w:lineRule="auto"/>
        <w:rPr>
          <w:rFonts w:ascii="Fira Code" w:cs="Fira Code" w:eastAsia="Fira Code" w:hAnsi="Fira Code"/>
          <w:sz w:val="34"/>
          <w:szCs w:val="34"/>
        </w:rPr>
      </w:pPr>
      <w:bookmarkStart w:colFirst="0" w:colLast="0" w:name="_xkx3ed4yidyq" w:id="54"/>
      <w:bookmarkEnd w:id="54"/>
      <w:r w:rsidDel="00000000" w:rsidR="00000000" w:rsidRPr="00000000">
        <w:rPr>
          <w:rFonts w:ascii="Fira Code" w:cs="Fira Code" w:eastAsia="Fira Code" w:hAnsi="Fira Code"/>
          <w:sz w:val="34"/>
          <w:szCs w:val="34"/>
          <w:rtl w:val="0"/>
        </w:rPr>
        <w:t xml:space="preserve">wget - ERROR: cannot verify &lt;website&gt; certificate  (MacOS)</w:t>
      </w:r>
    </w:p>
    <w:p w:rsidR="00000000" w:rsidDel="00000000" w:rsidP="00000000" w:rsidRDefault="00000000" w:rsidRPr="00000000" w14:paraId="00000128">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Firstly, make sure that you add “!” before wget if you’re running your command in a Jupyter Notebook or CLI. Then, you can check one of this 2 things (from CLI):</w:t>
      </w:r>
    </w:p>
    <w:p w:rsidR="00000000" w:rsidDel="00000000" w:rsidP="00000000" w:rsidRDefault="00000000" w:rsidRPr="00000000" w14:paraId="00000129">
      <w:pPr>
        <w:numPr>
          <w:ilvl w:val="0"/>
          <w:numId w:val="40"/>
        </w:numPr>
        <w:spacing w:after="200" w:lineRule="auto"/>
        <w:ind w:left="720" w:hanging="360"/>
        <w:rPr>
          <w:sz w:val="24"/>
          <w:szCs w:val="24"/>
        </w:rPr>
      </w:pPr>
      <w:r w:rsidDel="00000000" w:rsidR="00000000" w:rsidRPr="00000000">
        <w:rPr>
          <w:rFonts w:ascii="Fira Code" w:cs="Fira Code" w:eastAsia="Fira Code" w:hAnsi="Fira Code"/>
          <w:sz w:val="24"/>
          <w:szCs w:val="24"/>
          <w:rtl w:val="0"/>
        </w:rPr>
        <w:t xml:space="preserve">Using the Python library</w:t>
      </w: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sz w:val="24"/>
          <w:szCs w:val="24"/>
          <w:shd w:fill="f3f3f3" w:val="clear"/>
          <w:rtl w:val="0"/>
        </w:rPr>
        <w:t xml:space="preserve">wget</w:t>
      </w:r>
      <w:r w:rsidDel="00000000" w:rsidR="00000000" w:rsidRPr="00000000">
        <w:rPr>
          <w:rFonts w:ascii="Fira Code" w:cs="Fira Code" w:eastAsia="Fira Code" w:hAnsi="Fira Code"/>
          <w:sz w:val="24"/>
          <w:szCs w:val="24"/>
          <w:rtl w:val="0"/>
        </w:rPr>
        <w:t xml:space="preserve"> you installed with pip, try </w:t>
      </w:r>
      <w:r w:rsidDel="00000000" w:rsidR="00000000" w:rsidRPr="00000000">
        <w:rPr>
          <w:rFonts w:ascii="Fira Code" w:cs="Fira Code" w:eastAsia="Fira Code" w:hAnsi="Fira Code"/>
          <w:sz w:val="24"/>
          <w:szCs w:val="24"/>
          <w:shd w:fill="f3f3f3" w:val="clear"/>
          <w:rtl w:val="0"/>
        </w:rPr>
        <w:t xml:space="preserve">python -m wget &lt;url&gt;</w:t>
      </w:r>
    </w:p>
    <w:p w:rsidR="00000000" w:rsidDel="00000000" w:rsidP="00000000" w:rsidRDefault="00000000" w:rsidRPr="00000000" w14:paraId="0000012A">
      <w:pPr>
        <w:spacing w:after="200" w:lineRule="auto"/>
        <w:ind w:left="72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12B">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200" w:before="0" w:line="276" w:lineRule="auto"/>
        <w:ind w:left="720" w:right="0" w:hanging="360"/>
        <w:rPr>
          <w:sz w:val="24"/>
          <w:szCs w:val="24"/>
        </w:rPr>
      </w:pPr>
      <w:r w:rsidDel="00000000" w:rsidR="00000000" w:rsidRPr="00000000">
        <w:rPr>
          <w:rFonts w:ascii="Fira Code" w:cs="Fira Code" w:eastAsia="Fira Code" w:hAnsi="Fira Code"/>
          <w:sz w:val="24"/>
          <w:szCs w:val="24"/>
          <w:rtl w:val="0"/>
        </w:rPr>
        <w:t xml:space="preserve">Write the usual command and add</w:t>
      </w: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sz w:val="24"/>
          <w:szCs w:val="24"/>
          <w:shd w:fill="f3f3f3" w:val="clear"/>
          <w:rtl w:val="0"/>
        </w:rPr>
        <w:t xml:space="preserve">--no-check-certificate</w:t>
      </w:r>
      <w:r w:rsidDel="00000000" w:rsidR="00000000" w:rsidRPr="00000000">
        <w:rPr>
          <w:rFonts w:ascii="Fira Code" w:cs="Fira Code" w:eastAsia="Fira Code" w:hAnsi="Fira Code"/>
          <w:sz w:val="24"/>
          <w:szCs w:val="24"/>
          <w:rtl w:val="0"/>
        </w:rPr>
        <w:t xml:space="preserve"> at the end. So it should be:</w:t>
      </w:r>
    </w:p>
    <w:p w:rsidR="00000000" w:rsidDel="00000000" w:rsidP="00000000" w:rsidRDefault="00000000" w:rsidRPr="00000000" w14:paraId="0000012C">
      <w:pPr>
        <w:spacing w:after="60" w:before="60" w:line="360.0024000000001" w:lineRule="auto"/>
        <w:ind w:left="720" w:firstLine="0"/>
        <w:rPr>
          <w:rFonts w:ascii="Fira Code" w:cs="Fira Code" w:eastAsia="Fira Code" w:hAnsi="Fira Code"/>
          <w:sz w:val="20"/>
          <w:szCs w:val="20"/>
          <w:shd w:fill="f3f3f3" w:val="clear"/>
        </w:rPr>
      </w:pPr>
      <w:r w:rsidDel="00000000" w:rsidR="00000000" w:rsidRPr="00000000">
        <w:rPr>
          <w:rFonts w:ascii="Fira Code" w:cs="Fira Code" w:eastAsia="Fira Code" w:hAnsi="Fira Code"/>
          <w:sz w:val="20"/>
          <w:szCs w:val="20"/>
          <w:shd w:fill="f3f3f3" w:val="clear"/>
          <w:rtl w:val="0"/>
        </w:rPr>
        <w:t xml:space="preserve">!wget</w:t>
      </w:r>
      <w:hyperlink r:id="rId55">
        <w:r w:rsidDel="00000000" w:rsidR="00000000" w:rsidRPr="00000000">
          <w:rPr>
            <w:rFonts w:ascii="Fira Code" w:cs="Fira Code" w:eastAsia="Fira Code" w:hAnsi="Fira Code"/>
            <w:sz w:val="20"/>
            <w:szCs w:val="20"/>
            <w:shd w:fill="f3f3f3" w:val="clear"/>
            <w:rtl w:val="0"/>
          </w:rPr>
          <w:t xml:space="preserve"> </w:t>
        </w:r>
      </w:hyperlink>
      <w:r w:rsidDel="00000000" w:rsidR="00000000" w:rsidRPr="00000000">
        <w:rPr>
          <w:rFonts w:ascii="Fira Code" w:cs="Fira Code" w:eastAsia="Fira Code" w:hAnsi="Fira Code"/>
          <w:sz w:val="20"/>
          <w:szCs w:val="20"/>
          <w:shd w:fill="f3f3f3" w:val="clear"/>
          <w:rtl w:val="0"/>
        </w:rPr>
        <w:t xml:space="preserve">&lt;website_url&gt; --no-check-certificate</w:t>
      </w:r>
    </w:p>
    <w:p w:rsidR="00000000" w:rsidDel="00000000" w:rsidP="00000000" w:rsidRDefault="00000000" w:rsidRPr="00000000" w14:paraId="0000012D">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2E">
      <w:pPr>
        <w:pStyle w:val="Heading2"/>
        <w:spacing w:after="200" w:lineRule="auto"/>
        <w:rPr>
          <w:rFonts w:ascii="Fira Code" w:cs="Fira Code" w:eastAsia="Fira Code" w:hAnsi="Fira Code"/>
          <w:sz w:val="34"/>
          <w:szCs w:val="34"/>
        </w:rPr>
      </w:pPr>
      <w:bookmarkStart w:colFirst="0" w:colLast="0" w:name="_duldnj4otkyv" w:id="55"/>
      <w:bookmarkEnd w:id="55"/>
      <w:r w:rsidDel="00000000" w:rsidR="00000000" w:rsidRPr="00000000">
        <w:rPr>
          <w:rFonts w:ascii="Fira Code" w:cs="Fira Code" w:eastAsia="Fira Code" w:hAnsi="Fira Code"/>
          <w:sz w:val="34"/>
          <w:szCs w:val="34"/>
          <w:rtl w:val="0"/>
        </w:rPr>
        <w:t xml:space="preserve">Git Bash - Backslash</w:t>
      </w:r>
      <w:r w:rsidDel="00000000" w:rsidR="00000000" w:rsidRPr="00000000">
        <w:rPr>
          <w:rFonts w:ascii="Fira Code" w:cs="Fira Code" w:eastAsia="Fira Code" w:hAnsi="Fira Code"/>
          <w:sz w:val="27"/>
          <w:szCs w:val="27"/>
          <w:rtl w:val="0"/>
        </w:rPr>
        <w:t xml:space="preserve"> </w:t>
      </w:r>
      <w:r w:rsidDel="00000000" w:rsidR="00000000" w:rsidRPr="00000000">
        <w:rPr>
          <w:rFonts w:ascii="Fira Code" w:cs="Fira Code" w:eastAsia="Fira Code" w:hAnsi="Fira Code"/>
          <w:sz w:val="34"/>
          <w:szCs w:val="34"/>
          <w:rtl w:val="0"/>
        </w:rPr>
        <w:t xml:space="preserve">as an escape character in Git Bash for Windows</w:t>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sz w:val="27"/>
          <w:szCs w:val="27"/>
        </w:rPr>
      </w:pPr>
      <w:r w:rsidDel="00000000" w:rsidR="00000000" w:rsidRPr="00000000">
        <w:rPr>
          <w:rFonts w:ascii="Fira Code" w:cs="Fira Code" w:eastAsia="Fira Code" w:hAnsi="Fira Code"/>
          <w:sz w:val="27"/>
          <w:szCs w:val="27"/>
          <w:rtl w:val="0"/>
        </w:rPr>
        <w:t xml:space="preserve">For those who wish to use the backslash as an escape character in Git Bash for Windows (as Alexey normally does), type in the terminal: </w:t>
      </w:r>
      <w:r w:rsidDel="00000000" w:rsidR="00000000" w:rsidRPr="00000000">
        <w:rPr>
          <w:rFonts w:ascii="Fira Code" w:cs="Fira Code" w:eastAsia="Fira Code" w:hAnsi="Fira Code"/>
          <w:sz w:val="24"/>
          <w:szCs w:val="24"/>
          <w:shd w:fill="f3f3f3" w:val="clear"/>
          <w:rtl w:val="0"/>
        </w:rPr>
        <w:t xml:space="preserve">bash.escapeChar=\</w:t>
      </w:r>
      <w:r w:rsidDel="00000000" w:rsidR="00000000" w:rsidRPr="00000000">
        <w:rPr>
          <w:rFonts w:ascii="Fira Code" w:cs="Fira Code" w:eastAsia="Fira Code" w:hAnsi="Fira Code"/>
          <w:sz w:val="27"/>
          <w:szCs w:val="27"/>
          <w:rtl w:val="0"/>
        </w:rPr>
        <w:t xml:space="preserve"> (no need to include in .bashrc)</w:t>
      </w:r>
    </w:p>
    <w:p w:rsidR="00000000" w:rsidDel="00000000" w:rsidP="00000000" w:rsidRDefault="00000000" w:rsidRPr="00000000" w14:paraId="00000130">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rPr>
      </w:pPr>
      <w:bookmarkStart w:colFirst="0" w:colLast="0" w:name="_qz6uc1ga653n" w:id="56"/>
      <w:bookmarkEnd w:id="56"/>
      <w:r w:rsidDel="00000000" w:rsidR="00000000" w:rsidRPr="00000000">
        <w:rPr>
          <w:rFonts w:ascii="Fira Code" w:cs="Fira Code" w:eastAsia="Fira Code" w:hAnsi="Fira Code"/>
          <w:rtl w:val="0"/>
        </w:rPr>
        <w:t xml:space="preserve">GitHub Codespaces - How to store secrets </w:t>
      </w:r>
    </w:p>
    <w:p w:rsidR="00000000" w:rsidDel="00000000" w:rsidP="00000000" w:rsidRDefault="00000000" w:rsidRPr="00000000" w14:paraId="00000131">
      <w:pPr>
        <w:rPr>
          <w:rFonts w:ascii="Fira Code" w:cs="Fira Code" w:eastAsia="Fira Code" w:hAnsi="Fira Code"/>
        </w:rPr>
      </w:pPr>
      <w:r w:rsidDel="00000000" w:rsidR="00000000" w:rsidRPr="00000000">
        <w:rPr>
          <w:rFonts w:ascii="Fira Code" w:cs="Fira Code" w:eastAsia="Fira Code" w:hAnsi="Fira Code"/>
          <w:rtl w:val="0"/>
        </w:rPr>
        <w:t xml:space="preserve">Instruction on how to store secrets that will be avialable in GitHub  Codespaces.</w:t>
        <w:br w:type="textWrapping"/>
      </w:r>
      <w:hyperlink r:id="rId56">
        <w:r w:rsidDel="00000000" w:rsidR="00000000" w:rsidRPr="00000000">
          <w:rPr>
            <w:rFonts w:ascii="Fira Code" w:cs="Fira Code" w:eastAsia="Fira Code" w:hAnsi="Fira Code"/>
            <w:color w:val="1155cc"/>
            <w:u w:val="single"/>
            <w:rtl w:val="0"/>
          </w:rPr>
          <w:t xml:space="preserve">Managing your account-specific secrets for GitHub Codespaces - GitHub Docs</w:t>
        </w:r>
      </w:hyperlink>
      <w:r w:rsidDel="00000000" w:rsidR="00000000" w:rsidRPr="00000000">
        <w:rPr>
          <w:rtl w:val="0"/>
        </w:rPr>
      </w:r>
    </w:p>
    <w:p w:rsidR="00000000" w:rsidDel="00000000" w:rsidP="00000000" w:rsidRDefault="00000000" w:rsidRPr="00000000" w14:paraId="00000132">
      <w:pPr>
        <w:pStyle w:val="Heading2"/>
        <w:spacing w:after="200" w:lineRule="auto"/>
        <w:rPr>
          <w:rFonts w:ascii="Fira Code" w:cs="Fira Code" w:eastAsia="Fira Code" w:hAnsi="Fira Code"/>
          <w:sz w:val="34"/>
          <w:szCs w:val="34"/>
        </w:rPr>
      </w:pPr>
      <w:bookmarkStart w:colFirst="0" w:colLast="0" w:name="_b2eg1o3tkik" w:id="57"/>
      <w:bookmarkEnd w:id="57"/>
      <w:r w:rsidDel="00000000" w:rsidR="00000000" w:rsidRPr="00000000">
        <w:rPr>
          <w:rFonts w:ascii="Fira Code" w:cs="Fira Code" w:eastAsia="Fira Code" w:hAnsi="Fira Code"/>
          <w:sz w:val="34"/>
          <w:szCs w:val="34"/>
          <w:rtl w:val="0"/>
        </w:rPr>
        <w:t xml:space="preserve">Docker - Cannot connect to Docker daemon at unix:///var/run/docker.sock. Is the docker daemon running?</w:t>
      </w:r>
    </w:p>
    <w:p w:rsidR="00000000" w:rsidDel="00000000" w:rsidP="00000000" w:rsidRDefault="00000000" w:rsidRPr="00000000" w14:paraId="00000133">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6"/>
          <w:szCs w:val="26"/>
          <w:rtl w:val="0"/>
        </w:rPr>
        <w:t xml:space="preserve">Make sure you're able to start the Docker daemon, and check the issue immediately down below:</w:t>
      </w:r>
      <w:r w:rsidDel="00000000" w:rsidR="00000000" w:rsidRPr="00000000">
        <w:rPr>
          <w:rtl w:val="0"/>
        </w:rPr>
      </w:r>
    </w:p>
    <w:p w:rsidR="00000000" w:rsidDel="00000000" w:rsidP="00000000" w:rsidRDefault="00000000" w:rsidRPr="00000000" w14:paraId="00000134">
      <w:pPr>
        <w:spacing w:after="200" w:lineRule="auto"/>
        <w:rPr>
          <w:rFonts w:ascii="Fira Code" w:cs="Fira Code" w:eastAsia="Fira Code" w:hAnsi="Fira Code"/>
          <w:sz w:val="19"/>
          <w:szCs w:val="19"/>
        </w:rPr>
      </w:pPr>
      <w:r w:rsidDel="00000000" w:rsidR="00000000" w:rsidRPr="00000000">
        <w:rPr>
          <w:rFonts w:ascii="Fira Code" w:cs="Fira Code" w:eastAsia="Fira Code" w:hAnsi="Fira Code"/>
          <w:sz w:val="24"/>
          <w:szCs w:val="24"/>
          <w:rtl w:val="0"/>
        </w:rPr>
        <w:t xml:space="preserve">And don’t forget to update the wsl in powershell the  command is wsl –update</w:t>
      </w:r>
      <w:r w:rsidDel="00000000" w:rsidR="00000000" w:rsidRPr="00000000">
        <w:rPr>
          <w:rtl w:val="0"/>
        </w:rPr>
      </w:r>
    </w:p>
    <w:p w:rsidR="00000000" w:rsidDel="00000000" w:rsidP="00000000" w:rsidRDefault="00000000" w:rsidRPr="00000000" w14:paraId="00000135">
      <w:pPr>
        <w:pStyle w:val="Heading2"/>
        <w:spacing w:after="200" w:lineRule="auto"/>
        <w:rPr>
          <w:rFonts w:ascii="Fira Code" w:cs="Fira Code" w:eastAsia="Fira Code" w:hAnsi="Fira Code"/>
          <w:sz w:val="34"/>
          <w:szCs w:val="34"/>
        </w:rPr>
      </w:pPr>
      <w:bookmarkStart w:colFirst="0" w:colLast="0" w:name="_bgy0vw134ql7" w:id="58"/>
      <w:bookmarkEnd w:id="58"/>
      <w:r w:rsidDel="00000000" w:rsidR="00000000" w:rsidRPr="00000000">
        <w:rPr>
          <w:rFonts w:ascii="Fira Code" w:cs="Fira Code" w:eastAsia="Fira Code" w:hAnsi="Fira Code"/>
          <w:sz w:val="34"/>
          <w:szCs w:val="34"/>
          <w:rtl w:val="0"/>
        </w:rPr>
        <w:t xml:space="preserve">Docker - Error during connect: In the default daemon configuration on Windows, the docker client must be run with elevated privileges to connect.: Post: "http://%2F%2F.%2Fpipe%2Fdocker_engine/v1.24/containers/create" : open //./pipe/docker_engine: The system cannot find the file specified</w:t>
      </w:r>
    </w:p>
    <w:p w:rsidR="00000000" w:rsidDel="00000000" w:rsidP="00000000" w:rsidRDefault="00000000" w:rsidRPr="00000000" w14:paraId="00000136">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37">
      <w:pPr>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As the official </w:t>
      </w:r>
      <w:hyperlink r:id="rId57">
        <w:r w:rsidDel="00000000" w:rsidR="00000000" w:rsidRPr="00000000">
          <w:rPr>
            <w:rFonts w:ascii="Fira Code" w:cs="Fira Code" w:eastAsia="Fira Code" w:hAnsi="Fira Code"/>
            <w:sz w:val="24"/>
            <w:szCs w:val="24"/>
            <w:u w:val="single"/>
            <w:rtl w:val="0"/>
          </w:rPr>
          <w:t xml:space="preserve">Docker for Windows documentation</w:t>
        </w:r>
      </w:hyperlink>
      <w:r w:rsidDel="00000000" w:rsidR="00000000" w:rsidRPr="00000000">
        <w:rPr>
          <w:rFonts w:ascii="Fira Code" w:cs="Fira Code" w:eastAsia="Fira Code" w:hAnsi="Fira Code"/>
          <w:sz w:val="24"/>
          <w:szCs w:val="24"/>
          <w:rtl w:val="0"/>
        </w:rPr>
        <w:t xml:space="preserve"> says, the Docker engine can either use the</w:t>
      </w:r>
    </w:p>
    <w:p w:rsidR="00000000" w:rsidDel="00000000" w:rsidP="00000000" w:rsidRDefault="00000000" w:rsidRPr="00000000" w14:paraId="00000138">
      <w:pPr>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Hyper-V or WSL2 as its backend. However, a few constraints might apply</w:t>
      </w:r>
    </w:p>
    <w:p w:rsidR="00000000" w:rsidDel="00000000" w:rsidP="00000000" w:rsidRDefault="00000000" w:rsidRPr="00000000" w14:paraId="00000139">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3A">
      <w:pPr>
        <w:numPr>
          <w:ilvl w:val="0"/>
          <w:numId w:val="88"/>
        </w:numPr>
        <w:ind w:left="720" w:hanging="360"/>
        <w:rPr>
          <w:sz w:val="24"/>
          <w:szCs w:val="24"/>
        </w:rPr>
      </w:pPr>
      <w:r w:rsidDel="00000000" w:rsidR="00000000" w:rsidRPr="00000000">
        <w:rPr>
          <w:rFonts w:ascii="Fira Code" w:cs="Fira Code" w:eastAsia="Fira Code" w:hAnsi="Fira Code"/>
          <w:b w:val="1"/>
          <w:sz w:val="24"/>
          <w:szCs w:val="24"/>
          <w:rtl w:val="0"/>
        </w:rPr>
        <w:t xml:space="preserve">Windows 10 Pro / 11 Pro Users: </w:t>
        <w:br w:type="textWrapping"/>
      </w:r>
      <w:r w:rsidDel="00000000" w:rsidR="00000000" w:rsidRPr="00000000">
        <w:rPr>
          <w:rFonts w:ascii="Fira Code" w:cs="Fira Code" w:eastAsia="Fira Code" w:hAnsi="Fira Code"/>
          <w:sz w:val="24"/>
          <w:szCs w:val="24"/>
          <w:rtl w:val="0"/>
        </w:rPr>
        <w:t xml:space="preserve">In order to use </w:t>
      </w:r>
      <w:r w:rsidDel="00000000" w:rsidR="00000000" w:rsidRPr="00000000">
        <w:rPr>
          <w:rFonts w:ascii="Fira Code" w:cs="Fira Code" w:eastAsia="Fira Code" w:hAnsi="Fira Code"/>
          <w:b w:val="1"/>
          <w:sz w:val="24"/>
          <w:szCs w:val="24"/>
          <w:rtl w:val="0"/>
        </w:rPr>
        <w:t xml:space="preserve">Hyper-V</w:t>
      </w:r>
      <w:r w:rsidDel="00000000" w:rsidR="00000000" w:rsidRPr="00000000">
        <w:rPr>
          <w:rFonts w:ascii="Fira Code" w:cs="Fira Code" w:eastAsia="Fira Code" w:hAnsi="Fira Code"/>
          <w:sz w:val="24"/>
          <w:szCs w:val="24"/>
          <w:rtl w:val="0"/>
        </w:rPr>
        <w:t xml:space="preserve"> as its back-end, you MUST have it enabled first, which you can do by following the tutorial: </w:t>
      </w:r>
      <w:hyperlink r:id="rId58">
        <w:r w:rsidDel="00000000" w:rsidR="00000000" w:rsidRPr="00000000">
          <w:rPr>
            <w:rFonts w:ascii="Fira Code" w:cs="Fira Code" w:eastAsia="Fira Code" w:hAnsi="Fira Code"/>
            <w:sz w:val="24"/>
            <w:szCs w:val="24"/>
            <w:u w:val="single"/>
            <w:rtl w:val="0"/>
          </w:rPr>
          <w:t xml:space="preserve">Enable Hyper-V Option on Windows 10 / 11</w:t>
        </w:r>
      </w:hyperlink>
      <w:r w:rsidDel="00000000" w:rsidR="00000000" w:rsidRPr="00000000">
        <w:rPr>
          <w:rFonts w:ascii="Fira Code" w:cs="Fira Code" w:eastAsia="Fira Code" w:hAnsi="Fira Code"/>
          <w:sz w:val="24"/>
          <w:szCs w:val="24"/>
          <w:rtl w:val="0"/>
        </w:rPr>
        <w:br w:type="textWrapping"/>
      </w:r>
    </w:p>
    <w:p w:rsidR="00000000" w:rsidDel="00000000" w:rsidP="00000000" w:rsidRDefault="00000000" w:rsidRPr="00000000" w14:paraId="0000013B">
      <w:pPr>
        <w:numPr>
          <w:ilvl w:val="0"/>
          <w:numId w:val="88"/>
        </w:numPr>
        <w:ind w:left="720" w:hanging="360"/>
        <w:rPr>
          <w:sz w:val="24"/>
          <w:szCs w:val="24"/>
        </w:rPr>
      </w:pPr>
      <w:r w:rsidDel="00000000" w:rsidR="00000000" w:rsidRPr="00000000">
        <w:rPr>
          <w:rFonts w:ascii="Fira Code" w:cs="Fira Code" w:eastAsia="Fira Code" w:hAnsi="Fira Code"/>
          <w:b w:val="1"/>
          <w:sz w:val="24"/>
          <w:szCs w:val="24"/>
          <w:rtl w:val="0"/>
        </w:rPr>
        <w:t xml:space="preserve">Windows 10 Home / 11 Home Users: </w:t>
        <w:br w:type="textWrapping"/>
        <w:t xml:space="preserve">On the other hand, Users of the 'Home</w:t>
      </w:r>
      <w:r w:rsidDel="00000000" w:rsidR="00000000" w:rsidRPr="00000000">
        <w:rPr>
          <w:rFonts w:ascii="Fira Code" w:cs="Fira Code" w:eastAsia="Fira Code" w:hAnsi="Fira Code"/>
          <w:sz w:val="24"/>
          <w:szCs w:val="24"/>
          <w:rtl w:val="0"/>
        </w:rPr>
        <w:t xml:space="preserve">' version do NOT have the option Hyper-V option enabled, which means, you can only get Docker up and running using the WSL2 credentials(Windows Subsystem for Linux). Url</w:t>
      </w:r>
    </w:p>
    <w:p w:rsidR="00000000" w:rsidDel="00000000" w:rsidP="00000000" w:rsidRDefault="00000000" w:rsidRPr="00000000" w14:paraId="0000013C">
      <w:pPr>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br w:type="textWrapping"/>
        <w:t xml:space="preserve">You can find the detailed instructions to do so here: rt g</w:t>
      </w:r>
      <w:hyperlink r:id="rId59">
        <w:r w:rsidDel="00000000" w:rsidR="00000000" w:rsidRPr="00000000">
          <w:rPr>
            <w:rFonts w:ascii="Fira Code" w:cs="Fira Code" w:eastAsia="Fira Code" w:hAnsi="Fira Code"/>
            <w:sz w:val="24"/>
            <w:szCs w:val="24"/>
            <w:u w:val="single"/>
            <w:rtl w:val="0"/>
          </w:rPr>
          <w:t xml:space="preserve">https://pureinfotech.com/install-wsl-windows-11/</w:t>
        </w:r>
      </w:hyperlink>
      <w:r w:rsidDel="00000000" w:rsidR="00000000" w:rsidRPr="00000000">
        <w:rPr>
          <w:rtl w:val="0"/>
        </w:rPr>
      </w:r>
    </w:p>
    <w:p w:rsidR="00000000" w:rsidDel="00000000" w:rsidP="00000000" w:rsidRDefault="00000000" w:rsidRPr="00000000" w14:paraId="0000013D">
      <w:pPr>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 case, you run into another issue while trying to install WSL2 (</w:t>
      </w:r>
      <w:r w:rsidDel="00000000" w:rsidR="00000000" w:rsidRPr="00000000">
        <w:rPr>
          <w:rFonts w:ascii="Fira Code" w:cs="Fira Code" w:eastAsia="Fira Code" w:hAnsi="Fira Code"/>
          <w:b w:val="1"/>
          <w:sz w:val="24"/>
          <w:szCs w:val="24"/>
          <w:rtl w:val="0"/>
        </w:rPr>
        <w:t xml:space="preserve">WslRegisterDistribution failed with error: 0x800701bc</w:t>
      </w:r>
      <w:r w:rsidDel="00000000" w:rsidR="00000000" w:rsidRPr="00000000">
        <w:rPr>
          <w:rFonts w:ascii="Fira Code" w:cs="Fira Code" w:eastAsia="Fira Code" w:hAnsi="Fira Code"/>
          <w:sz w:val="24"/>
          <w:szCs w:val="24"/>
          <w:rtl w:val="0"/>
        </w:rPr>
        <w:t xml:space="preserve">), Make sure you update the WSL2 Linux Kernel, following the guidelines here: </w:t>
        <w:br w:type="textWrapping"/>
        <w:br w:type="textWrapping"/>
      </w:r>
      <w:hyperlink r:id="rId60">
        <w:r w:rsidDel="00000000" w:rsidR="00000000" w:rsidRPr="00000000">
          <w:rPr>
            <w:rFonts w:ascii="Fira Code" w:cs="Fira Code" w:eastAsia="Fira Code" w:hAnsi="Fira Code"/>
            <w:sz w:val="24"/>
            <w:szCs w:val="24"/>
            <w:u w:val="single"/>
            <w:rtl w:val="0"/>
          </w:rPr>
          <w:t xml:space="preserve">https://github.com/microsoft/WSL/issues/5393</w:t>
        </w:r>
      </w:hyperlink>
      <w:r w:rsidDel="00000000" w:rsidR="00000000" w:rsidRPr="00000000">
        <w:rPr>
          <w:rtl w:val="0"/>
        </w:rPr>
      </w:r>
    </w:p>
    <w:p w:rsidR="00000000" w:rsidDel="00000000" w:rsidP="00000000" w:rsidRDefault="00000000" w:rsidRPr="00000000" w14:paraId="0000013E">
      <w:pPr>
        <w:pStyle w:val="Heading2"/>
        <w:spacing w:after="200" w:lineRule="auto"/>
        <w:rPr>
          <w:rFonts w:ascii="Fira Code" w:cs="Fira Code" w:eastAsia="Fira Code" w:hAnsi="Fira Code"/>
          <w:sz w:val="34"/>
          <w:szCs w:val="34"/>
        </w:rPr>
      </w:pPr>
      <w:bookmarkStart w:colFirst="0" w:colLast="0" w:name="_s3t3cn3obdjc" w:id="59"/>
      <w:bookmarkEnd w:id="59"/>
      <w:r w:rsidDel="00000000" w:rsidR="00000000" w:rsidRPr="00000000">
        <w:rPr>
          <w:rtl w:val="0"/>
        </w:rPr>
      </w:r>
    </w:p>
    <w:p w:rsidR="00000000" w:rsidDel="00000000" w:rsidP="00000000" w:rsidRDefault="00000000" w:rsidRPr="00000000" w14:paraId="0000013F">
      <w:pPr>
        <w:pStyle w:val="Heading2"/>
        <w:spacing w:after="200" w:lineRule="auto"/>
        <w:rPr>
          <w:rFonts w:ascii="Fira Code" w:cs="Fira Code" w:eastAsia="Fira Code" w:hAnsi="Fira Code"/>
          <w:sz w:val="34"/>
          <w:szCs w:val="34"/>
        </w:rPr>
      </w:pPr>
      <w:bookmarkStart w:colFirst="0" w:colLast="0" w:name="_wr6u2clemd21" w:id="60"/>
      <w:bookmarkEnd w:id="60"/>
      <w:r w:rsidDel="00000000" w:rsidR="00000000" w:rsidRPr="00000000">
        <w:rPr>
          <w:rFonts w:ascii="Fira Code" w:cs="Fira Code" w:eastAsia="Fira Code" w:hAnsi="Fira Code"/>
          <w:sz w:val="34"/>
          <w:szCs w:val="34"/>
          <w:rtl w:val="0"/>
        </w:rPr>
        <w:t xml:space="preserve">Docker - docker pull dbpage</w:t>
      </w:r>
    </w:p>
    <w:p w:rsidR="00000000" w:rsidDel="00000000" w:rsidP="00000000" w:rsidRDefault="00000000" w:rsidRPr="00000000" w14:paraId="0000014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Whenever a `</w:t>
      </w:r>
      <w:r w:rsidDel="00000000" w:rsidR="00000000" w:rsidRPr="00000000">
        <w:rPr>
          <w:rFonts w:ascii="Fira Code" w:cs="Fira Code" w:eastAsia="Fira Code" w:hAnsi="Fira Code"/>
          <w:b w:val="1"/>
          <w:sz w:val="24"/>
          <w:szCs w:val="24"/>
          <w:rtl w:val="0"/>
        </w:rPr>
        <w:t xml:space="preserve">docker pull</w:t>
      </w:r>
      <w:r w:rsidDel="00000000" w:rsidR="00000000" w:rsidRPr="00000000">
        <w:rPr>
          <w:rFonts w:ascii="Fira Code" w:cs="Fira Code" w:eastAsia="Fira Code" w:hAnsi="Fira Code"/>
          <w:sz w:val="24"/>
          <w:szCs w:val="24"/>
          <w:rtl w:val="0"/>
        </w:rPr>
        <w:t xml:space="preserve"> is performed (either manually or by `</w:t>
      </w:r>
      <w:r w:rsidDel="00000000" w:rsidR="00000000" w:rsidRPr="00000000">
        <w:rPr>
          <w:rFonts w:ascii="Fira Code" w:cs="Fira Code" w:eastAsia="Fira Code" w:hAnsi="Fira Code"/>
          <w:b w:val="1"/>
          <w:sz w:val="24"/>
          <w:szCs w:val="24"/>
          <w:rtl w:val="0"/>
        </w:rPr>
        <w:t xml:space="preserve">docker-compose up</w:t>
      </w:r>
      <w:r w:rsidDel="00000000" w:rsidR="00000000" w:rsidRPr="00000000">
        <w:rPr>
          <w:rFonts w:ascii="Fira Code" w:cs="Fira Code" w:eastAsia="Fira Code" w:hAnsi="Fira Code"/>
          <w:sz w:val="24"/>
          <w:szCs w:val="24"/>
          <w:rtl w:val="0"/>
        </w:rPr>
        <w:t xml:space="preserve">`), it attempts to fetch the given image name (</w:t>
      </w:r>
      <w:r w:rsidDel="00000000" w:rsidR="00000000" w:rsidRPr="00000000">
        <w:rPr>
          <w:rFonts w:ascii="Fira Code" w:cs="Fira Code" w:eastAsia="Fira Code" w:hAnsi="Fira Code"/>
          <w:b w:val="1"/>
          <w:sz w:val="24"/>
          <w:szCs w:val="24"/>
          <w:rtl w:val="0"/>
        </w:rPr>
        <w:t xml:space="preserve">pgadmin4</w:t>
      </w:r>
      <w:r w:rsidDel="00000000" w:rsidR="00000000" w:rsidRPr="00000000">
        <w:rPr>
          <w:rFonts w:ascii="Fira Code" w:cs="Fira Code" w:eastAsia="Fira Code" w:hAnsi="Fira Code"/>
          <w:sz w:val="24"/>
          <w:szCs w:val="24"/>
          <w:rtl w:val="0"/>
        </w:rPr>
        <w:t xml:space="preserve">, for the example above) from a repository (</w:t>
      </w:r>
      <w:r w:rsidDel="00000000" w:rsidR="00000000" w:rsidRPr="00000000">
        <w:rPr>
          <w:rFonts w:ascii="Fira Code" w:cs="Fira Code" w:eastAsia="Fira Code" w:hAnsi="Fira Code"/>
          <w:b w:val="1"/>
          <w:sz w:val="24"/>
          <w:szCs w:val="24"/>
          <w:rtl w:val="0"/>
        </w:rPr>
        <w:t xml:space="preserve">dbpage</w:t>
      </w: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14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br w:type="textWrapping"/>
      </w:r>
      <w:r w:rsidDel="00000000" w:rsidR="00000000" w:rsidRPr="00000000">
        <w:rPr>
          <w:rFonts w:ascii="Fira Code" w:cs="Fira Code" w:eastAsia="Fira Code" w:hAnsi="Fira Code"/>
          <w:b w:val="1"/>
          <w:sz w:val="24"/>
          <w:szCs w:val="24"/>
          <w:rtl w:val="0"/>
        </w:rPr>
        <w:t xml:space="preserve">IF the repository is public</w:t>
      </w:r>
      <w:r w:rsidDel="00000000" w:rsidR="00000000" w:rsidRPr="00000000">
        <w:rPr>
          <w:rFonts w:ascii="Fira Code" w:cs="Fira Code" w:eastAsia="Fira Code" w:hAnsi="Fira Code"/>
          <w:sz w:val="24"/>
          <w:szCs w:val="24"/>
          <w:rtl w:val="0"/>
        </w:rPr>
        <w:t xml:space="preserve">, the fetch and download happens without any issue whatsoever.</w:t>
      </w:r>
    </w:p>
    <w:p w:rsidR="00000000" w:rsidDel="00000000" w:rsidP="00000000" w:rsidRDefault="00000000" w:rsidRPr="00000000" w14:paraId="00000142">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43">
      <w:pPr>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instance: </w:t>
      </w:r>
    </w:p>
    <w:p w:rsidR="00000000" w:rsidDel="00000000" w:rsidP="00000000" w:rsidRDefault="00000000" w:rsidRPr="00000000" w14:paraId="00000144">
      <w:pPr>
        <w:numPr>
          <w:ilvl w:val="0"/>
          <w:numId w:val="11"/>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docker pull postgres:13</w:t>
      </w:r>
    </w:p>
    <w:p w:rsidR="00000000" w:rsidDel="00000000" w:rsidP="00000000" w:rsidRDefault="00000000" w:rsidRPr="00000000" w14:paraId="00000145">
      <w:pPr>
        <w:numPr>
          <w:ilvl w:val="0"/>
          <w:numId w:val="11"/>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docker pull dpage/pgadmin4</w:t>
        <w:tab/>
      </w:r>
      <w:r w:rsidDel="00000000" w:rsidR="00000000" w:rsidRPr="00000000">
        <w:rPr>
          <w:rtl w:val="0"/>
        </w:rPr>
      </w:r>
    </w:p>
    <w:p w:rsidR="00000000" w:rsidDel="00000000" w:rsidP="00000000" w:rsidRDefault="00000000" w:rsidRPr="00000000" w14:paraId="00000146">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47">
      <w:pPr>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BE ADVISED:</w:t>
        <w:br w:type="textWrapping"/>
        <w:br w:type="textWrapping"/>
      </w:r>
      <w:r w:rsidDel="00000000" w:rsidR="00000000" w:rsidRPr="00000000">
        <w:rPr>
          <w:rFonts w:ascii="Fira Code" w:cs="Fira Code" w:eastAsia="Fira Code" w:hAnsi="Fira Code"/>
          <w:sz w:val="24"/>
          <w:szCs w:val="24"/>
          <w:rtl w:val="0"/>
        </w:rPr>
        <w:t xml:space="preserve">The Docker Images we'll be using throughout the Data Engineering Zoomcamp are all public (except when or if explicitly said otherwise by the instructors or co-instructors).</w:t>
        <w:br w:type="textWrapping"/>
        <w:br w:type="textWrapping"/>
      </w:r>
      <w:r w:rsidDel="00000000" w:rsidR="00000000" w:rsidRPr="00000000">
        <w:rPr>
          <w:rFonts w:ascii="Fira Code" w:cs="Fira Code" w:eastAsia="Fira Code" w:hAnsi="Fira Code"/>
          <w:b w:val="1"/>
          <w:sz w:val="24"/>
          <w:szCs w:val="24"/>
          <w:rtl w:val="0"/>
        </w:rPr>
        <w:t xml:space="preserve">Meaning</w:t>
      </w:r>
      <w:r w:rsidDel="00000000" w:rsidR="00000000" w:rsidRPr="00000000">
        <w:rPr>
          <w:rFonts w:ascii="Fira Code" w:cs="Fira Code" w:eastAsia="Fira Code" w:hAnsi="Fira Code"/>
          <w:sz w:val="24"/>
          <w:szCs w:val="24"/>
          <w:rtl w:val="0"/>
        </w:rPr>
        <w:t xml:space="preserve">: you are NOT required to perform a docker login to fetch them. </w:t>
        <w:br w:type="textWrapping"/>
        <w:br w:type="textWrapping"/>
      </w:r>
      <w:r w:rsidDel="00000000" w:rsidR="00000000" w:rsidRPr="00000000">
        <w:rPr>
          <w:rFonts w:ascii="Fira Code" w:cs="Fira Code" w:eastAsia="Fira Code" w:hAnsi="Fira Code"/>
          <w:b w:val="1"/>
          <w:sz w:val="24"/>
          <w:szCs w:val="24"/>
          <w:rtl w:val="0"/>
        </w:rPr>
        <w:t xml:space="preserve">So if you get the message above saying </w:t>
      </w:r>
      <w:r w:rsidDel="00000000" w:rsidR="00000000" w:rsidRPr="00000000">
        <w:rPr>
          <w:rFonts w:ascii="Fira Code" w:cs="Fira Code" w:eastAsia="Fira Code" w:hAnsi="Fira Code"/>
          <w:b w:val="1"/>
          <w:i w:val="1"/>
          <w:sz w:val="24"/>
          <w:szCs w:val="24"/>
          <w:rtl w:val="0"/>
        </w:rPr>
        <w:t xml:space="preserve">"docker login': denied: requested access to the resource is denied</w:t>
      </w:r>
      <w:r w:rsidDel="00000000" w:rsidR="00000000" w:rsidRPr="00000000">
        <w:rPr>
          <w:rFonts w:ascii="Fira Code" w:cs="Fira Code" w:eastAsia="Fira Code" w:hAnsi="Fira Code"/>
          <w:b w:val="1"/>
          <w:sz w:val="24"/>
          <w:szCs w:val="24"/>
          <w:rtl w:val="0"/>
        </w:rPr>
        <w:t xml:space="preserve">.</w:t>
      </w:r>
      <w:r w:rsidDel="00000000" w:rsidR="00000000" w:rsidRPr="00000000">
        <w:rPr>
          <w:rFonts w:ascii="Fira Code" w:cs="Fira Code" w:eastAsia="Fira Code" w:hAnsi="Fira Code"/>
          <w:sz w:val="24"/>
          <w:szCs w:val="24"/>
          <w:rtl w:val="0"/>
        </w:rPr>
        <w:t xml:space="preserve"> That is most likely due to a </w:t>
      </w:r>
      <w:r w:rsidDel="00000000" w:rsidR="00000000" w:rsidRPr="00000000">
        <w:rPr>
          <w:rFonts w:ascii="Fira Code" w:cs="Fira Code" w:eastAsia="Fira Code" w:hAnsi="Fira Code"/>
          <w:b w:val="1"/>
          <w:sz w:val="24"/>
          <w:szCs w:val="24"/>
          <w:rtl w:val="0"/>
        </w:rPr>
        <w:t xml:space="preserve">typo</w:t>
      </w:r>
      <w:r w:rsidDel="00000000" w:rsidR="00000000" w:rsidRPr="00000000">
        <w:rPr>
          <w:rFonts w:ascii="Fira Code" w:cs="Fira Code" w:eastAsia="Fira Code" w:hAnsi="Fira Code"/>
          <w:sz w:val="24"/>
          <w:szCs w:val="24"/>
          <w:rtl w:val="0"/>
        </w:rPr>
        <w:t xml:space="preserve"> in your image name:</w:t>
        <w:br w:type="textWrapping"/>
        <w:br w:type="textWrapping"/>
      </w:r>
      <w:r w:rsidDel="00000000" w:rsidR="00000000" w:rsidRPr="00000000">
        <w:rPr>
          <w:rFonts w:ascii="Fira Code" w:cs="Fira Code" w:eastAsia="Fira Code" w:hAnsi="Fira Code"/>
          <w:b w:val="1"/>
          <w:sz w:val="24"/>
          <w:szCs w:val="24"/>
          <w:rtl w:val="0"/>
        </w:rPr>
        <w:t xml:space="preserve">For instance:</w:t>
        <w:br w:type="textWrapping"/>
      </w:r>
    </w:p>
    <w:p w:rsidR="00000000" w:rsidDel="00000000" w:rsidP="00000000" w:rsidRDefault="00000000" w:rsidRPr="00000000" w14:paraId="00000148">
      <w:pPr>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w:t>
      </w:r>
      <w:r w:rsidDel="00000000" w:rsidR="00000000" w:rsidRPr="00000000">
        <w:rPr>
          <w:rFonts w:ascii="Fira Code" w:cs="Fira Code" w:eastAsia="Fira Code" w:hAnsi="Fira Code"/>
          <w:sz w:val="24"/>
          <w:szCs w:val="24"/>
          <w:shd w:fill="f3f3f3" w:val="clear"/>
          <w:rtl w:val="0"/>
        </w:rPr>
        <w:t xml:space="preserve"> docker pull dbpage/pgadmin4</w:t>
      </w:r>
      <w:r w:rsidDel="00000000" w:rsidR="00000000" w:rsidRPr="00000000">
        <w:rPr>
          <w:rtl w:val="0"/>
        </w:rPr>
      </w:r>
    </w:p>
    <w:p w:rsidR="00000000" w:rsidDel="00000000" w:rsidP="00000000" w:rsidRDefault="00000000" w:rsidRPr="00000000" w14:paraId="00000149">
      <w:pPr>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Will throw that exception telling you "repository does not exist or may require 'docker login'</w:t>
      </w:r>
    </w:p>
    <w:p w:rsidR="00000000" w:rsidDel="00000000" w:rsidP="00000000" w:rsidRDefault="00000000" w:rsidRPr="00000000" w14:paraId="0000014A">
      <w:pPr>
        <w:rPr>
          <w:rFonts w:ascii="Fira Code" w:cs="Fira Code" w:eastAsia="Fira Code" w:hAnsi="Fira Code"/>
          <w:b w:val="1"/>
          <w:sz w:val="24"/>
          <w:szCs w:val="24"/>
        </w:rPr>
      </w:pPr>
      <w:r w:rsidDel="00000000" w:rsidR="00000000" w:rsidRPr="00000000">
        <w:rPr>
          <w:rFonts w:ascii="Fira Code" w:cs="Fira Code" w:eastAsia="Fira Code" w:hAnsi="Fira Code"/>
          <w:i w:val="1"/>
          <w:sz w:val="16"/>
          <w:szCs w:val="16"/>
          <w:rtl w:val="0"/>
        </w:rPr>
        <w:br w:type="textWrapping"/>
        <w:t xml:space="preserve">Error response from daemon: pull access denied for dbpage/pgadmin4, repository does not exist or </w:t>
        <w:br w:type="textWrapping"/>
        <w:t xml:space="preserve">may require 'docker login': denied: requested access to the resource is denied</w:t>
      </w:r>
      <w:r w:rsidDel="00000000" w:rsidR="00000000" w:rsidRPr="00000000">
        <w:rPr>
          <w:rtl w:val="0"/>
        </w:rPr>
      </w:r>
    </w:p>
    <w:p w:rsidR="00000000" w:rsidDel="00000000" w:rsidP="00000000" w:rsidRDefault="00000000" w:rsidRPr="00000000" w14:paraId="0000014B">
      <w:pPr>
        <w:ind w:left="0" w:firstLine="0"/>
        <w:rPr>
          <w:rFonts w:ascii="Fira Code" w:cs="Fira Code" w:eastAsia="Fira Code" w:hAnsi="Fira Code"/>
          <w:b w:val="1"/>
          <w:sz w:val="24"/>
          <w:szCs w:val="24"/>
        </w:rPr>
      </w:pPr>
      <w:r w:rsidDel="00000000" w:rsidR="00000000" w:rsidRPr="00000000">
        <w:rPr>
          <w:rFonts w:ascii="Fira Code" w:cs="Fira Code" w:eastAsia="Fira Code" w:hAnsi="Fira Code"/>
          <w:sz w:val="24"/>
          <w:szCs w:val="24"/>
          <w:rtl w:val="0"/>
        </w:rPr>
        <w:t xml:space="preserve">But that actually happened because the actual image is </w:t>
      </w:r>
      <w:r w:rsidDel="00000000" w:rsidR="00000000" w:rsidRPr="00000000">
        <w:rPr>
          <w:rFonts w:ascii="Fira Code" w:cs="Fira Code" w:eastAsia="Fira Code" w:hAnsi="Fira Code"/>
          <w:b w:val="1"/>
          <w:sz w:val="24"/>
          <w:szCs w:val="24"/>
          <w:rtl w:val="0"/>
        </w:rPr>
        <w:t xml:space="preserve">dpage/pgadmin4</w:t>
      </w:r>
      <w:r w:rsidDel="00000000" w:rsidR="00000000" w:rsidRPr="00000000">
        <w:rPr>
          <w:rFonts w:ascii="Fira Code" w:cs="Fira Code" w:eastAsia="Fira Code" w:hAnsi="Fira Code"/>
          <w:sz w:val="24"/>
          <w:szCs w:val="24"/>
          <w:rtl w:val="0"/>
        </w:rPr>
        <w:t xml:space="preserve"> and NOT </w:t>
      </w:r>
      <w:r w:rsidDel="00000000" w:rsidR="00000000" w:rsidRPr="00000000">
        <w:rPr>
          <w:rFonts w:ascii="Fira Code" w:cs="Fira Code" w:eastAsia="Fira Code" w:hAnsi="Fira Code"/>
          <w:b w:val="1"/>
          <w:sz w:val="24"/>
          <w:szCs w:val="24"/>
          <w:rtl w:val="0"/>
        </w:rPr>
        <w:t xml:space="preserve">dbpage/pgadmin4</w:t>
      </w:r>
    </w:p>
    <w:p w:rsidR="00000000" w:rsidDel="00000000" w:rsidP="00000000" w:rsidRDefault="00000000" w:rsidRPr="00000000" w14:paraId="0000014C">
      <w:pPr>
        <w:ind w:left="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4D">
      <w:pPr>
        <w:ind w:left="0" w:firstLine="0"/>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How to fix it:</w:t>
      </w:r>
      <w:r w:rsidDel="00000000" w:rsidR="00000000" w:rsidRPr="00000000">
        <w:rPr>
          <w:rtl w:val="0"/>
        </w:rPr>
      </w:r>
    </w:p>
    <w:p w:rsidR="00000000" w:rsidDel="00000000" w:rsidP="00000000" w:rsidRDefault="00000000" w:rsidRPr="00000000" w14:paraId="0000014E">
      <w:pPr>
        <w:ind w:left="0" w:firstLine="0"/>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w:t>
      </w:r>
      <w:r w:rsidDel="00000000" w:rsidR="00000000" w:rsidRPr="00000000">
        <w:rPr>
          <w:rFonts w:ascii="Fira Code" w:cs="Fira Code" w:eastAsia="Fira Code" w:hAnsi="Fira Code"/>
          <w:sz w:val="24"/>
          <w:szCs w:val="24"/>
          <w:shd w:fill="f3f3f3" w:val="clear"/>
          <w:rtl w:val="0"/>
        </w:rPr>
        <w:t xml:space="preserve"> docker pull dpage/pgadmin4</w:t>
      </w:r>
      <w:r w:rsidDel="00000000" w:rsidR="00000000" w:rsidRPr="00000000">
        <w:rPr>
          <w:rFonts w:ascii="Fira Code" w:cs="Fira Code" w:eastAsia="Fira Code" w:hAnsi="Fira Code"/>
          <w:b w:val="1"/>
          <w:sz w:val="24"/>
          <w:szCs w:val="24"/>
          <w:rtl w:val="0"/>
        </w:rPr>
        <w:t xml:space="preserve"> </w:t>
      </w:r>
      <w:r w:rsidDel="00000000" w:rsidR="00000000" w:rsidRPr="00000000">
        <w:rPr>
          <w:rtl w:val="0"/>
        </w:rPr>
      </w:r>
    </w:p>
    <w:p w:rsidR="00000000" w:rsidDel="00000000" w:rsidP="00000000" w:rsidRDefault="00000000" w:rsidRPr="00000000" w14:paraId="0000014F">
      <w:pPr>
        <w:ind w:left="0" w:firstLine="0"/>
        <w:rPr>
          <w:rFonts w:ascii="Fira Code" w:cs="Fira Code" w:eastAsia="Fira Code" w:hAnsi="Fira Code"/>
          <w:b w:val="1"/>
          <w:sz w:val="24"/>
          <w:szCs w:val="24"/>
        </w:rPr>
      </w:pPr>
      <w:r w:rsidDel="00000000" w:rsidR="00000000" w:rsidRPr="00000000">
        <w:rPr>
          <w:rFonts w:ascii="Fira Code" w:cs="Fira Code" w:eastAsia="Fira Code" w:hAnsi="Fira Code"/>
          <w:sz w:val="24"/>
          <w:szCs w:val="24"/>
          <w:rtl w:val="0"/>
        </w:rPr>
        <w:br w:type="textWrapping"/>
      </w:r>
      <w:r w:rsidDel="00000000" w:rsidR="00000000" w:rsidRPr="00000000">
        <w:rPr>
          <w:rFonts w:ascii="Fira Code" w:cs="Fira Code" w:eastAsia="Fira Code" w:hAnsi="Fira Code"/>
          <w:b w:val="1"/>
          <w:sz w:val="24"/>
          <w:szCs w:val="24"/>
          <w:rtl w:val="0"/>
        </w:rPr>
        <w:t xml:space="preserve">EXTRA NOTES:</w:t>
      </w:r>
    </w:p>
    <w:p w:rsidR="00000000" w:rsidDel="00000000" w:rsidP="00000000" w:rsidRDefault="00000000" w:rsidRPr="00000000" w14:paraId="00000150">
      <w:pPr>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br w:type="textWrapping"/>
        <w:t xml:space="preserve">In the real world, </w:t>
      </w:r>
      <w:r w:rsidDel="00000000" w:rsidR="00000000" w:rsidRPr="00000000">
        <w:rPr>
          <w:rFonts w:ascii="Fira Code" w:cs="Fira Code" w:eastAsia="Fira Code" w:hAnsi="Fira Code"/>
          <w:sz w:val="24"/>
          <w:szCs w:val="24"/>
          <w:rtl w:val="0"/>
        </w:rPr>
        <w:t xml:space="preserve">occasionally, when you're working for a company or closed organisation, the Docker image you're trying to fetch might be under a private repo that your DockerHub Username was granted access to. </w:t>
      </w:r>
    </w:p>
    <w:p w:rsidR="00000000" w:rsidDel="00000000" w:rsidP="00000000" w:rsidRDefault="00000000" w:rsidRPr="00000000" w14:paraId="00000151">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52">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which cases, you must first execute:</w:t>
        <w:br w:type="textWrapping"/>
      </w:r>
      <w:r w:rsidDel="00000000" w:rsidR="00000000" w:rsidRPr="00000000">
        <w:rPr>
          <w:rFonts w:ascii="Fira Code" w:cs="Fira Code" w:eastAsia="Fira Code" w:hAnsi="Fira Code"/>
          <w:b w:val="1"/>
          <w:sz w:val="24"/>
          <w:szCs w:val="24"/>
          <w:rtl w:val="0"/>
        </w:rPr>
        <w:t xml:space="preserve">$</w:t>
      </w:r>
      <w:r w:rsidDel="00000000" w:rsidR="00000000" w:rsidRPr="00000000">
        <w:rPr>
          <w:rFonts w:ascii="Fira Code" w:cs="Fira Code" w:eastAsia="Fira Code" w:hAnsi="Fira Code"/>
          <w:sz w:val="24"/>
          <w:szCs w:val="24"/>
          <w:shd w:fill="f3f3f3" w:val="clear"/>
          <w:rtl w:val="0"/>
        </w:rPr>
        <w:t xml:space="preserve"> docker login</w:t>
      </w:r>
      <w:r w:rsidDel="00000000" w:rsidR="00000000" w:rsidRPr="00000000">
        <w:rPr>
          <w:rFonts w:ascii="Fira Code" w:cs="Fira Code" w:eastAsia="Fira Code" w:hAnsi="Fira Code"/>
          <w:sz w:val="24"/>
          <w:szCs w:val="24"/>
          <w:rtl w:val="0"/>
        </w:rPr>
        <w:br w:type="textWrapping"/>
      </w:r>
    </w:p>
    <w:p w:rsidR="00000000" w:rsidDel="00000000" w:rsidP="00000000" w:rsidRDefault="00000000" w:rsidRPr="00000000" w14:paraId="00000153">
      <w:pPr>
        <w:numPr>
          <w:ilvl w:val="0"/>
          <w:numId w:val="76"/>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Fill in the details of your username and password. </w:t>
      </w:r>
    </w:p>
    <w:p w:rsidR="00000000" w:rsidDel="00000000" w:rsidP="00000000" w:rsidRDefault="00000000" w:rsidRPr="00000000" w14:paraId="00000154">
      <w:pPr>
        <w:numPr>
          <w:ilvl w:val="0"/>
          <w:numId w:val="76"/>
        </w:numPr>
        <w:ind w:left="720" w:hanging="360"/>
        <w:rPr>
          <w:sz w:val="24"/>
          <w:szCs w:val="24"/>
        </w:rPr>
      </w:pPr>
      <w:r w:rsidDel="00000000" w:rsidR="00000000" w:rsidRPr="00000000">
        <w:rPr>
          <w:rFonts w:ascii="Fira Code" w:cs="Fira Code" w:eastAsia="Fira Code" w:hAnsi="Fira Code"/>
          <w:sz w:val="24"/>
          <w:szCs w:val="24"/>
          <w:rtl w:val="0"/>
        </w:rPr>
        <w:t xml:space="preserve">And only then perform the `</w:t>
      </w:r>
      <w:r w:rsidDel="00000000" w:rsidR="00000000" w:rsidRPr="00000000">
        <w:rPr>
          <w:rFonts w:ascii="Fira Code" w:cs="Fira Code" w:eastAsia="Fira Code" w:hAnsi="Fira Code"/>
          <w:b w:val="1"/>
          <w:sz w:val="24"/>
          <w:szCs w:val="24"/>
          <w:rtl w:val="0"/>
        </w:rPr>
        <w:t xml:space="preserve">docker pull</w:t>
      </w:r>
      <w:r w:rsidDel="00000000" w:rsidR="00000000" w:rsidRPr="00000000">
        <w:rPr>
          <w:rFonts w:ascii="Fira Code" w:cs="Fira Code" w:eastAsia="Fira Code" w:hAnsi="Fira Code"/>
          <w:sz w:val="24"/>
          <w:szCs w:val="24"/>
          <w:rtl w:val="0"/>
        </w:rPr>
        <w:t xml:space="preserve">` against that private repository</w:t>
      </w:r>
      <w:r w:rsidDel="00000000" w:rsidR="00000000" w:rsidRPr="00000000">
        <w:rPr>
          <w:rtl w:val="0"/>
        </w:rPr>
      </w:r>
    </w:p>
    <w:p w:rsidR="00000000" w:rsidDel="00000000" w:rsidP="00000000" w:rsidRDefault="00000000" w:rsidRPr="00000000" w14:paraId="00000155">
      <w:pPr>
        <w:ind w:left="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0156">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b w:val="1"/>
          <w:sz w:val="34"/>
          <w:szCs w:val="34"/>
          <w:rtl w:val="0"/>
        </w:rPr>
        <w:t xml:space="preserve">Why am I encountering a "permission denied" error when creating a PostgreSQL Docker container for the New York Taxi Database with a mounted volume on macOS M1?</w:t>
      </w:r>
      <w:r w:rsidDel="00000000" w:rsidR="00000000" w:rsidRPr="00000000">
        <w:rPr>
          <w:rtl w:val="0"/>
        </w:rPr>
      </w:r>
    </w:p>
    <w:p w:rsidR="00000000" w:rsidDel="00000000" w:rsidP="00000000" w:rsidRDefault="00000000" w:rsidRPr="00000000" w14:paraId="00000157">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Issue Description:</w:t>
      </w:r>
    </w:p>
    <w:p w:rsidR="00000000" w:rsidDel="00000000" w:rsidP="00000000" w:rsidRDefault="00000000" w:rsidRPr="00000000" w14:paraId="00000158">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When attempting to run a Docker command similar to the one below:</w:t>
      </w:r>
    </w:p>
    <w:p w:rsidR="00000000" w:rsidDel="00000000" w:rsidP="00000000" w:rsidRDefault="00000000" w:rsidRPr="00000000" w14:paraId="00000159">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docker run -it \</w:t>
      </w:r>
    </w:p>
    <w:p w:rsidR="00000000" w:rsidDel="00000000" w:rsidP="00000000" w:rsidRDefault="00000000" w:rsidRPr="00000000" w14:paraId="0000015A">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-e POSTGRES_USER="root" \</w:t>
      </w:r>
    </w:p>
    <w:p w:rsidR="00000000" w:rsidDel="00000000" w:rsidP="00000000" w:rsidRDefault="00000000" w:rsidRPr="00000000" w14:paraId="0000015B">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-e POSTGRES_PASSWORD="root" \</w:t>
      </w:r>
    </w:p>
    <w:p w:rsidR="00000000" w:rsidDel="00000000" w:rsidP="00000000" w:rsidRDefault="00000000" w:rsidRPr="00000000" w14:paraId="0000015C">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-e POSTGRES_DB="ny_taxi" \</w:t>
      </w:r>
    </w:p>
    <w:p w:rsidR="00000000" w:rsidDel="00000000" w:rsidP="00000000" w:rsidRDefault="00000000" w:rsidRPr="00000000" w14:paraId="0000015D">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-v $(pwd)/ny_taxi_postgres_data:/var/lib/postgresql/data \</w:t>
      </w:r>
    </w:p>
    <w:p w:rsidR="00000000" w:rsidDel="00000000" w:rsidP="00000000" w:rsidRDefault="00000000" w:rsidRPr="00000000" w14:paraId="0000015E">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-p 5432:5432 \mount</w:t>
      </w:r>
    </w:p>
    <w:p w:rsidR="00000000" w:rsidDel="00000000" w:rsidP="00000000" w:rsidRDefault="00000000" w:rsidRPr="00000000" w14:paraId="0000015F">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postgres:13</w:t>
      </w:r>
    </w:p>
    <w:p w:rsidR="00000000" w:rsidDel="00000000" w:rsidP="00000000" w:rsidRDefault="00000000" w:rsidRPr="00000000" w14:paraId="00000160">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61">
      <w:pPr>
        <w:spacing w:after="200" w:lineRule="auto"/>
        <w:rPr>
          <w:rFonts w:ascii="Fira Code" w:cs="Fira Code" w:eastAsia="Fira Code" w:hAnsi="Fira Code"/>
          <w:color w:val="374151"/>
          <w:sz w:val="24"/>
          <w:szCs w:val="24"/>
        </w:rPr>
      </w:pPr>
      <w:r w:rsidDel="00000000" w:rsidR="00000000" w:rsidRPr="00000000">
        <w:rPr>
          <w:rFonts w:ascii="Fira Code" w:cs="Fira Code" w:eastAsia="Fira Code" w:hAnsi="Fira Code"/>
          <w:color w:val="374151"/>
          <w:sz w:val="24"/>
          <w:szCs w:val="24"/>
          <w:rtl w:val="0"/>
        </w:rPr>
        <w:t xml:space="preserve">You encounter the error message:</w:t>
      </w:r>
    </w:p>
    <w:p w:rsidR="00000000" w:rsidDel="00000000" w:rsidP="00000000" w:rsidRDefault="00000000" w:rsidRPr="00000000" w14:paraId="00000162">
      <w:pPr>
        <w:spacing w:after="200" w:lineRule="auto"/>
        <w:rPr>
          <w:rFonts w:ascii="Fira Code" w:cs="Fira Code" w:eastAsia="Fira Code" w:hAnsi="Fira Code"/>
          <w:color w:val="374151"/>
          <w:sz w:val="24"/>
          <w:szCs w:val="24"/>
        </w:rPr>
      </w:pPr>
      <w:r w:rsidDel="00000000" w:rsidR="00000000" w:rsidRPr="00000000">
        <w:rPr>
          <w:rFonts w:ascii="Fira Code" w:cs="Fira Code" w:eastAsia="Fira Code" w:hAnsi="Fira Code"/>
          <w:color w:val="374151"/>
          <w:sz w:val="24"/>
          <w:szCs w:val="24"/>
          <w:rtl w:val="0"/>
        </w:rPr>
        <w:t xml:space="preserve">docker: Error response from daemon: error while creating mount source path '/path/to/ny_taxi_postgres_data': chown /path/to/ny_taxi_postgres_data: permission denied.</w:t>
      </w:r>
    </w:p>
    <w:p w:rsidR="00000000" w:rsidDel="00000000" w:rsidP="00000000" w:rsidRDefault="00000000" w:rsidRPr="00000000" w14:paraId="00000163">
      <w:pPr>
        <w:spacing w:after="200" w:lineRule="auto"/>
        <w:rPr>
          <w:rFonts w:ascii="Fira Code" w:cs="Fira Code" w:eastAsia="Fira Code" w:hAnsi="Fira Code"/>
          <w:color w:val="374151"/>
          <w:sz w:val="24"/>
          <w:szCs w:val="24"/>
        </w:rPr>
      </w:pPr>
      <w:r w:rsidDel="00000000" w:rsidR="00000000" w:rsidRPr="00000000">
        <w:rPr>
          <w:rtl w:val="0"/>
        </w:rPr>
      </w:r>
    </w:p>
    <w:p w:rsidR="00000000" w:rsidDel="00000000" w:rsidP="00000000" w:rsidRDefault="00000000" w:rsidRPr="00000000" w14:paraId="00000164">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Fira Code" w:cs="Fira Code" w:eastAsia="Fira Code" w:hAnsi="Fira Code"/>
          <w:color w:val="374151"/>
          <w:sz w:val="24"/>
          <w:szCs w:val="24"/>
        </w:rPr>
      </w:pPr>
      <w:r w:rsidDel="00000000" w:rsidR="00000000" w:rsidRPr="00000000">
        <w:rPr>
          <w:rFonts w:ascii="Fira Code" w:cs="Fira Code" w:eastAsia="Fira Code" w:hAnsi="Fira Code"/>
          <w:color w:val="374151"/>
          <w:sz w:val="24"/>
          <w:szCs w:val="24"/>
          <w:rtl w:val="0"/>
        </w:rPr>
        <w:t xml:space="preserve">Solution:</w:t>
        <w:tab/>
      </w:r>
    </w:p>
    <w:p w:rsidR="00000000" w:rsidDel="00000000" w:rsidP="00000000" w:rsidRDefault="00000000" w:rsidRPr="00000000" w14:paraId="00000165">
      <w:pPr>
        <w:spacing w:after="200" w:lineRule="auto"/>
        <w:rPr>
          <w:rFonts w:ascii="Fira Code" w:cs="Fira Code" w:eastAsia="Fira Code" w:hAnsi="Fira Code"/>
          <w:color w:val="374151"/>
          <w:sz w:val="24"/>
          <w:szCs w:val="24"/>
        </w:rPr>
      </w:pPr>
      <w:r w:rsidDel="00000000" w:rsidR="00000000" w:rsidRPr="00000000">
        <w:rPr>
          <w:rFonts w:ascii="Fira Code" w:cs="Fira Code" w:eastAsia="Fira Code" w:hAnsi="Fira Code"/>
          <w:color w:val="374151"/>
          <w:sz w:val="24"/>
          <w:szCs w:val="24"/>
          <w:rtl w:val="0"/>
        </w:rPr>
        <w:t xml:space="preserve">1- Stop Rancher Desktop:</w:t>
      </w:r>
    </w:p>
    <w:p w:rsidR="00000000" w:rsidDel="00000000" w:rsidP="00000000" w:rsidRDefault="00000000" w:rsidRPr="00000000" w14:paraId="00000166">
      <w:pPr>
        <w:numPr>
          <w:ilvl w:val="0"/>
          <w:numId w:val="30"/>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rPr>
          <w:rFonts w:ascii="Fira Code" w:cs="Fira Code" w:eastAsia="Fira Code" w:hAnsi="Fira Code"/>
        </w:rPr>
      </w:pPr>
      <w:r w:rsidDel="00000000" w:rsidR="00000000" w:rsidRPr="00000000">
        <w:rPr>
          <w:rFonts w:ascii="Fira Code" w:cs="Fira Code" w:eastAsia="Fira Code" w:hAnsi="Fira Code"/>
          <w:color w:val="374151"/>
          <w:sz w:val="24"/>
          <w:szCs w:val="24"/>
          <w:rtl w:val="0"/>
        </w:rPr>
        <w:t xml:space="preserve">If you are using Rancher Desktop and face this issue, stop Rancher Desktop to resolve compatibility problems.</w:t>
      </w:r>
    </w:p>
    <w:p w:rsidR="00000000" w:rsidDel="00000000" w:rsidP="00000000" w:rsidRDefault="00000000" w:rsidRPr="00000000" w14:paraId="00000167">
      <w:pPr>
        <w:spacing w:after="200" w:lineRule="auto"/>
        <w:rPr>
          <w:rFonts w:ascii="Fira Code" w:cs="Fira Code" w:eastAsia="Fira Code" w:hAnsi="Fira Code"/>
          <w:color w:val="374151"/>
          <w:sz w:val="24"/>
          <w:szCs w:val="24"/>
        </w:rPr>
      </w:pPr>
      <w:r w:rsidDel="00000000" w:rsidR="00000000" w:rsidRPr="00000000">
        <w:rPr>
          <w:rFonts w:ascii="Fira Code" w:cs="Fira Code" w:eastAsia="Fira Code" w:hAnsi="Fira Code"/>
          <w:color w:val="374151"/>
          <w:sz w:val="24"/>
          <w:szCs w:val="24"/>
          <w:rtl w:val="0"/>
        </w:rPr>
        <w:t xml:space="preserve">2- Install Docker Desktop:</w:t>
      </w:r>
    </w:p>
    <w:p w:rsidR="00000000" w:rsidDel="00000000" w:rsidP="00000000" w:rsidRDefault="00000000" w:rsidRPr="00000000" w14:paraId="00000168">
      <w:pPr>
        <w:numPr>
          <w:ilvl w:val="0"/>
          <w:numId w:val="30"/>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rPr>
          <w:rFonts w:ascii="Fira Code" w:cs="Fira Code" w:eastAsia="Fira Code" w:hAnsi="Fira Code"/>
        </w:rPr>
      </w:pPr>
      <w:r w:rsidDel="00000000" w:rsidR="00000000" w:rsidRPr="00000000">
        <w:rPr>
          <w:rFonts w:ascii="Fira Code" w:cs="Fira Code" w:eastAsia="Fira Code" w:hAnsi="Fira Code"/>
          <w:color w:val="374151"/>
          <w:sz w:val="24"/>
          <w:szCs w:val="24"/>
          <w:rtl w:val="0"/>
        </w:rPr>
        <w:t xml:space="preserve">Install Docker Desktop, ensuring that it is properly configured and has the required permissions.</w:t>
      </w:r>
    </w:p>
    <w:p w:rsidR="00000000" w:rsidDel="00000000" w:rsidP="00000000" w:rsidRDefault="00000000" w:rsidRPr="00000000" w14:paraId="00000169">
      <w:pPr>
        <w:spacing w:after="200" w:lineRule="auto"/>
        <w:rPr>
          <w:rFonts w:ascii="Fira Code" w:cs="Fira Code" w:eastAsia="Fira Code" w:hAnsi="Fira Code"/>
          <w:color w:val="374151"/>
          <w:sz w:val="24"/>
          <w:szCs w:val="24"/>
        </w:rPr>
      </w:pPr>
      <w:r w:rsidDel="00000000" w:rsidR="00000000" w:rsidRPr="00000000">
        <w:rPr>
          <w:rFonts w:ascii="Fira Code" w:cs="Fira Code" w:eastAsia="Fira Code" w:hAnsi="Fira Code"/>
          <w:color w:val="374151"/>
          <w:sz w:val="24"/>
          <w:szCs w:val="24"/>
          <w:rtl w:val="0"/>
        </w:rPr>
        <w:t xml:space="preserve">2-Retry Docker Command:</w:t>
      </w:r>
    </w:p>
    <w:p w:rsidR="00000000" w:rsidDel="00000000" w:rsidP="00000000" w:rsidRDefault="00000000" w:rsidRPr="00000000" w14:paraId="0000016A">
      <w:pPr>
        <w:numPr>
          <w:ilvl w:val="0"/>
          <w:numId w:val="30"/>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rPr>
          <w:rFonts w:ascii="Fira Code" w:cs="Fira Code" w:eastAsia="Fira Code" w:hAnsi="Fira Code"/>
        </w:rPr>
      </w:pPr>
      <w:r w:rsidDel="00000000" w:rsidR="00000000" w:rsidRPr="00000000">
        <w:rPr>
          <w:rFonts w:ascii="Fira Code" w:cs="Fira Code" w:eastAsia="Fira Code" w:hAnsi="Fira Code"/>
          <w:color w:val="374151"/>
          <w:sz w:val="24"/>
          <w:szCs w:val="24"/>
          <w:rtl w:val="0"/>
        </w:rPr>
        <w:t xml:space="preserve">Run the Docker command again after switching to Docker Desktop. This step resolves compatibility issues on some systems.</w:t>
      </w:r>
    </w:p>
    <w:p w:rsidR="00000000" w:rsidDel="00000000" w:rsidP="00000000" w:rsidRDefault="00000000" w:rsidRPr="00000000" w14:paraId="0000016B">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Fira Code" w:cs="Fira Code" w:eastAsia="Fira Code" w:hAnsi="Fira Code"/>
          <w:color w:val="374151"/>
        </w:rPr>
      </w:pPr>
      <w:r w:rsidDel="00000000" w:rsidR="00000000" w:rsidRPr="00000000">
        <w:rPr>
          <w:rFonts w:ascii="Fira Code" w:cs="Fira Code" w:eastAsia="Fira Code" w:hAnsi="Fira Code"/>
          <w:color w:val="374151"/>
          <w:sz w:val="24"/>
          <w:szCs w:val="24"/>
          <w:rtl w:val="0"/>
        </w:rPr>
        <w:t xml:space="preserve">Note: The issue occurred because Rancher Desktop was in use. Switching to Docker Desktop resolves compatibility problems and allows for the successful creation of PostgreSQL containers with mounted volumes for the New York Taxi Database on macOS M1.</w:t>
      </w:r>
      <w:r w:rsidDel="00000000" w:rsidR="00000000" w:rsidRPr="00000000">
        <w:rPr>
          <w:rtl w:val="0"/>
        </w:rPr>
      </w:r>
    </w:p>
    <w:p w:rsidR="00000000" w:rsidDel="00000000" w:rsidP="00000000" w:rsidRDefault="00000000" w:rsidRPr="00000000" w14:paraId="0000016C">
      <w:pPr>
        <w:spacing w:after="200" w:lineRule="auto"/>
        <w:rPr>
          <w:rFonts w:ascii="Fira Code" w:cs="Fira Code" w:eastAsia="Fira Code" w:hAnsi="Fira Code"/>
          <w:color w:val="374151"/>
          <w:sz w:val="24"/>
          <w:szCs w:val="24"/>
        </w:rPr>
      </w:pPr>
      <w:r w:rsidDel="00000000" w:rsidR="00000000" w:rsidRPr="00000000">
        <w:rPr>
          <w:rtl w:val="0"/>
        </w:rPr>
      </w:r>
    </w:p>
    <w:p w:rsidR="00000000" w:rsidDel="00000000" w:rsidP="00000000" w:rsidRDefault="00000000" w:rsidRPr="00000000" w14:paraId="0000016D">
      <w:pPr>
        <w:pStyle w:val="Heading2"/>
        <w:rPr>
          <w:rFonts w:ascii="Fira Code" w:cs="Fira Code" w:eastAsia="Fira Code" w:hAnsi="Fira Code"/>
          <w:b w:val="1"/>
          <w:color w:val="374151"/>
          <w:sz w:val="24"/>
          <w:szCs w:val="24"/>
        </w:rPr>
      </w:pPr>
      <w:bookmarkStart w:colFirst="0" w:colLast="0" w:name="_xl3zxpsxhdpv" w:id="61"/>
      <w:bookmarkEnd w:id="61"/>
      <w:r w:rsidDel="00000000" w:rsidR="00000000" w:rsidRPr="00000000">
        <w:rPr>
          <w:rFonts w:ascii="Fira Code" w:cs="Fira Code" w:eastAsia="Fira Code" w:hAnsi="Fira Code"/>
          <w:sz w:val="34"/>
          <w:szCs w:val="34"/>
          <w:rtl w:val="0"/>
        </w:rPr>
        <w:t xml:space="preserve">Docker - can’t delete local folder that mounted to docker volume</w:t>
      </w:r>
      <w:r w:rsidDel="00000000" w:rsidR="00000000" w:rsidRPr="00000000">
        <w:rPr>
          <w:rtl w:val="0"/>
        </w:rPr>
      </w:r>
    </w:p>
    <w:p w:rsidR="00000000" w:rsidDel="00000000" w:rsidP="00000000" w:rsidRDefault="00000000" w:rsidRPr="00000000" w14:paraId="0000016E">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When I runned command to create postgre in docker container it created folder on my local machine to mount it to volume inside container. It has write and read protection and owned by user 999, so I could not delete it by simply drag to trash.  My obsidian could not started due to access error, so I had to change placement of this folder and delete old folder by this command:</w:t>
      </w:r>
    </w:p>
    <w:p w:rsidR="00000000" w:rsidDel="00000000" w:rsidP="00000000" w:rsidRDefault="00000000" w:rsidRPr="00000000" w14:paraId="0000016F">
      <w:pPr>
        <w:spacing w:after="20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sudo rm -r -f docker_test/</w:t>
      </w:r>
    </w:p>
    <w:p w:rsidR="00000000" w:rsidDel="00000000" w:rsidP="00000000" w:rsidRDefault="00000000" w:rsidRPr="00000000" w14:paraId="00000170">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where `rm` - remove, `-r` - recursively, `-f` - force, `docker_test/` - folder.</w:t>
      </w:r>
    </w:p>
    <w:p w:rsidR="00000000" w:rsidDel="00000000" w:rsidP="00000000" w:rsidRDefault="00000000" w:rsidRPr="00000000" w14:paraId="00000171">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72">
      <w:pPr>
        <w:pStyle w:val="Heading2"/>
        <w:rPr>
          <w:rFonts w:ascii="Fira Code" w:cs="Fira Code" w:eastAsia="Fira Code" w:hAnsi="Fira Code"/>
          <w:sz w:val="34"/>
          <w:szCs w:val="34"/>
        </w:rPr>
      </w:pPr>
      <w:bookmarkStart w:colFirst="0" w:colLast="0" w:name="_s5giqc9k239u" w:id="62"/>
      <w:bookmarkEnd w:id="62"/>
      <w:r w:rsidDel="00000000" w:rsidR="00000000" w:rsidRPr="00000000">
        <w:rPr>
          <w:rFonts w:ascii="Fira Code" w:cs="Fira Code" w:eastAsia="Fira Code" w:hAnsi="Fira Code"/>
          <w:sz w:val="34"/>
          <w:szCs w:val="34"/>
          <w:rtl w:val="0"/>
        </w:rPr>
        <w:t xml:space="preserve">Docker - Docker won't start or is stuck in settings (Windows 10 / 11)</w:t>
      </w:r>
    </w:p>
    <w:p w:rsidR="00000000" w:rsidDel="00000000" w:rsidP="00000000" w:rsidRDefault="00000000" w:rsidRPr="00000000" w14:paraId="00000173">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74">
      <w:pPr>
        <w:numPr>
          <w:ilvl w:val="0"/>
          <w:numId w:val="23"/>
        </w:numPr>
        <w:ind w:left="720" w:hanging="360"/>
        <w:rPr>
          <w:sz w:val="24"/>
          <w:szCs w:val="24"/>
        </w:rPr>
      </w:pPr>
      <w:r w:rsidDel="00000000" w:rsidR="00000000" w:rsidRPr="00000000">
        <w:rPr>
          <w:rFonts w:ascii="Fira Code" w:cs="Fira Code" w:eastAsia="Fira Code" w:hAnsi="Fira Code"/>
          <w:sz w:val="24"/>
          <w:szCs w:val="24"/>
          <w:rtl w:val="0"/>
        </w:rPr>
        <w:t xml:space="preserve">First off, make sure you're running the latest version of Docker for Windows, which you can download from </w:t>
      </w:r>
      <w:hyperlink r:id="rId61">
        <w:r w:rsidDel="00000000" w:rsidR="00000000" w:rsidRPr="00000000">
          <w:rPr>
            <w:rFonts w:ascii="Fira Code" w:cs="Fira Code" w:eastAsia="Fira Code" w:hAnsi="Fira Code"/>
            <w:sz w:val="24"/>
            <w:szCs w:val="24"/>
            <w:u w:val="single"/>
            <w:rtl w:val="0"/>
          </w:rPr>
          <w:t xml:space="preserve">here</w:t>
        </w:r>
      </w:hyperlink>
      <w:r w:rsidDel="00000000" w:rsidR="00000000" w:rsidRPr="00000000">
        <w:rPr>
          <w:rFonts w:ascii="Fira Code" w:cs="Fira Code" w:eastAsia="Fira Code" w:hAnsi="Fira Code"/>
          <w:sz w:val="24"/>
          <w:szCs w:val="24"/>
          <w:rtl w:val="0"/>
        </w:rPr>
        <w:t xml:space="preserve">. Sometimes using the menu to "</w:t>
      </w:r>
      <w:r w:rsidDel="00000000" w:rsidR="00000000" w:rsidRPr="00000000">
        <w:rPr>
          <w:rFonts w:ascii="Fira Code" w:cs="Fira Code" w:eastAsia="Fira Code" w:hAnsi="Fira Code"/>
          <w:b w:val="1"/>
          <w:sz w:val="24"/>
          <w:szCs w:val="24"/>
          <w:rtl w:val="0"/>
        </w:rPr>
        <w:t xml:space="preserve">Upgrade</w:t>
      </w:r>
      <w:r w:rsidDel="00000000" w:rsidR="00000000" w:rsidRPr="00000000">
        <w:rPr>
          <w:rFonts w:ascii="Fira Code" w:cs="Fira Code" w:eastAsia="Fira Code" w:hAnsi="Fira Code"/>
          <w:sz w:val="24"/>
          <w:szCs w:val="24"/>
          <w:rtl w:val="0"/>
        </w:rPr>
        <w:t xml:space="preserve">" doesn't work (which is another clear indicator for you to uninstall, and reinstall with the latest version)</w:t>
      </w:r>
    </w:p>
    <w:p w:rsidR="00000000" w:rsidDel="00000000" w:rsidP="00000000" w:rsidRDefault="00000000" w:rsidRPr="00000000" w14:paraId="00000175">
      <w:pPr>
        <w:ind w:left="72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176">
      <w:pPr>
        <w:numPr>
          <w:ilvl w:val="0"/>
          <w:numId w:val="107"/>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docker is stuck on starting, first try to switch containers by right clicking the </w:t>
      </w:r>
      <w:hyperlink r:id="rId62">
        <w:r w:rsidDel="00000000" w:rsidR="00000000" w:rsidRPr="00000000">
          <w:rPr>
            <w:rFonts w:ascii="Fira Code" w:cs="Fira Code" w:eastAsia="Fira Code" w:hAnsi="Fira Code"/>
            <w:sz w:val="24"/>
            <w:szCs w:val="24"/>
            <w:u w:val="single"/>
            <w:rtl w:val="0"/>
          </w:rPr>
          <w:t xml:space="preserve">docker symbol</w:t>
        </w:r>
      </w:hyperlink>
      <w:r w:rsidDel="00000000" w:rsidR="00000000" w:rsidRPr="00000000">
        <w:rPr>
          <w:rFonts w:ascii="Fira Code" w:cs="Fira Code" w:eastAsia="Fira Code" w:hAnsi="Fira Code"/>
          <w:sz w:val="24"/>
          <w:szCs w:val="24"/>
          <w:rtl w:val="0"/>
        </w:rPr>
        <w:t xml:space="preserve"> from the running programs and switch the containers from windows to linux or vice versa</w:t>
      </w:r>
    </w:p>
    <w:p w:rsidR="00000000" w:rsidDel="00000000" w:rsidP="00000000" w:rsidRDefault="00000000" w:rsidRPr="00000000" w14:paraId="00000177">
      <w:pPr>
        <w:ind w:left="72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78">
      <w:pPr>
        <w:numPr>
          <w:ilvl w:val="0"/>
          <w:numId w:val="107"/>
        </w:numPr>
        <w:ind w:left="720" w:hanging="360"/>
        <w:rPr>
          <w:sz w:val="24"/>
          <w:szCs w:val="24"/>
        </w:rPr>
      </w:pPr>
      <w:r w:rsidDel="00000000" w:rsidR="00000000" w:rsidRPr="00000000">
        <w:rPr>
          <w:rFonts w:ascii="Fira Code" w:cs="Fira Code" w:eastAsia="Fira Code" w:hAnsi="Fira Code"/>
          <w:b w:val="1"/>
          <w:sz w:val="24"/>
          <w:szCs w:val="24"/>
          <w:rtl w:val="0"/>
        </w:rPr>
        <w:t xml:space="preserve">[Windows 10 / 11 Pro Edition]</w:t>
      </w:r>
      <w:r w:rsidDel="00000000" w:rsidR="00000000" w:rsidRPr="00000000">
        <w:rPr>
          <w:rFonts w:ascii="Fira Code" w:cs="Fira Code" w:eastAsia="Fira Code" w:hAnsi="Fira Code"/>
          <w:sz w:val="24"/>
          <w:szCs w:val="24"/>
          <w:rtl w:val="0"/>
        </w:rPr>
        <w:t xml:space="preserve"> The </w:t>
      </w:r>
      <w:r w:rsidDel="00000000" w:rsidR="00000000" w:rsidRPr="00000000">
        <w:rPr>
          <w:rFonts w:ascii="Fira Code" w:cs="Fira Code" w:eastAsia="Fira Code" w:hAnsi="Fira Code"/>
          <w:b w:val="1"/>
          <w:sz w:val="24"/>
          <w:szCs w:val="24"/>
          <w:rtl w:val="0"/>
        </w:rPr>
        <w:t xml:space="preserve">Pro Edition </w:t>
      </w:r>
      <w:r w:rsidDel="00000000" w:rsidR="00000000" w:rsidRPr="00000000">
        <w:rPr>
          <w:rFonts w:ascii="Fira Code" w:cs="Fira Code" w:eastAsia="Fira Code" w:hAnsi="Fira Code"/>
          <w:sz w:val="24"/>
          <w:szCs w:val="24"/>
          <w:rtl w:val="0"/>
        </w:rPr>
        <w:t xml:space="preserve">of Windows can run Docker either by using Hyper-V or WSL2 as its backend (Docker Engine)</w:t>
        <w:br w:type="textWrapping"/>
      </w:r>
    </w:p>
    <w:p w:rsidR="00000000" w:rsidDel="00000000" w:rsidP="00000000" w:rsidRDefault="00000000" w:rsidRPr="00000000" w14:paraId="00000179">
      <w:pPr>
        <w:numPr>
          <w:ilvl w:val="1"/>
          <w:numId w:val="107"/>
        </w:numPr>
        <w:ind w:left="1440" w:hanging="360"/>
        <w:rPr>
          <w:sz w:val="24"/>
          <w:szCs w:val="24"/>
        </w:rPr>
      </w:pPr>
      <w:r w:rsidDel="00000000" w:rsidR="00000000" w:rsidRPr="00000000">
        <w:rPr>
          <w:rFonts w:ascii="Fira Code" w:cs="Fira Code" w:eastAsia="Fira Code" w:hAnsi="Fira Code"/>
          <w:sz w:val="24"/>
          <w:szCs w:val="24"/>
          <w:rtl w:val="0"/>
        </w:rPr>
        <w:t xml:space="preserve">In order to use </w:t>
      </w:r>
      <w:r w:rsidDel="00000000" w:rsidR="00000000" w:rsidRPr="00000000">
        <w:rPr>
          <w:rFonts w:ascii="Fira Code" w:cs="Fira Code" w:eastAsia="Fira Code" w:hAnsi="Fira Code"/>
          <w:b w:val="1"/>
          <w:sz w:val="24"/>
          <w:szCs w:val="24"/>
          <w:rtl w:val="0"/>
        </w:rPr>
        <w:t xml:space="preserve">Hyper-V</w:t>
      </w:r>
      <w:r w:rsidDel="00000000" w:rsidR="00000000" w:rsidRPr="00000000">
        <w:rPr>
          <w:rFonts w:ascii="Fira Code" w:cs="Fira Code" w:eastAsia="Fira Code" w:hAnsi="Fira Code"/>
          <w:sz w:val="24"/>
          <w:szCs w:val="24"/>
          <w:rtl w:val="0"/>
        </w:rPr>
        <w:t xml:space="preserve"> as its back-end, you MUST have it enabled first, which you can do by following the tutorial: </w:t>
      </w:r>
      <w:hyperlink r:id="rId63">
        <w:r w:rsidDel="00000000" w:rsidR="00000000" w:rsidRPr="00000000">
          <w:rPr>
            <w:rFonts w:ascii="Fira Code" w:cs="Fira Code" w:eastAsia="Fira Code" w:hAnsi="Fira Code"/>
            <w:sz w:val="24"/>
            <w:szCs w:val="24"/>
            <w:u w:val="single"/>
            <w:rtl w:val="0"/>
          </w:rPr>
          <w:t xml:space="preserve">Enable Hyper-V Option on Windows 10 / 11</w:t>
        </w:r>
      </w:hyperlink>
      <w:r w:rsidDel="00000000" w:rsidR="00000000" w:rsidRPr="00000000">
        <w:rPr>
          <w:rFonts w:ascii="Fira Code" w:cs="Fira Code" w:eastAsia="Fira Code" w:hAnsi="Fira Code"/>
          <w:sz w:val="24"/>
          <w:szCs w:val="24"/>
          <w:rtl w:val="0"/>
        </w:rPr>
        <w:br w:type="textWrapping"/>
      </w:r>
    </w:p>
    <w:p w:rsidR="00000000" w:rsidDel="00000000" w:rsidP="00000000" w:rsidRDefault="00000000" w:rsidRPr="00000000" w14:paraId="0000017A">
      <w:pPr>
        <w:numPr>
          <w:ilvl w:val="1"/>
          <w:numId w:val="107"/>
        </w:numPr>
        <w:ind w:left="1440" w:hanging="360"/>
        <w:rPr>
          <w:sz w:val="24"/>
          <w:szCs w:val="24"/>
        </w:rPr>
      </w:pPr>
      <w:r w:rsidDel="00000000" w:rsidR="00000000" w:rsidRPr="00000000">
        <w:rPr>
          <w:rFonts w:ascii="Fira Code" w:cs="Fira Code" w:eastAsia="Fira Code" w:hAnsi="Fira Code"/>
          <w:sz w:val="24"/>
          <w:szCs w:val="24"/>
          <w:rtl w:val="0"/>
        </w:rPr>
        <w:t xml:space="preserve">If you opt-in for </w:t>
      </w:r>
      <w:r w:rsidDel="00000000" w:rsidR="00000000" w:rsidRPr="00000000">
        <w:rPr>
          <w:rFonts w:ascii="Fira Code" w:cs="Fira Code" w:eastAsia="Fira Code" w:hAnsi="Fira Code"/>
          <w:b w:val="1"/>
          <w:sz w:val="24"/>
          <w:szCs w:val="24"/>
          <w:rtl w:val="0"/>
        </w:rPr>
        <w:t xml:space="preserve">WSL2, </w:t>
      </w:r>
      <w:r w:rsidDel="00000000" w:rsidR="00000000" w:rsidRPr="00000000">
        <w:rPr>
          <w:rFonts w:ascii="Fira Code" w:cs="Fira Code" w:eastAsia="Fira Code" w:hAnsi="Fira Code"/>
          <w:sz w:val="24"/>
          <w:szCs w:val="24"/>
          <w:rtl w:val="0"/>
        </w:rPr>
        <w:t xml:space="preserve">you can follow the same steps as detailed in the </w:t>
      </w:r>
      <w:hyperlink r:id="rId64">
        <w:r w:rsidDel="00000000" w:rsidR="00000000" w:rsidRPr="00000000">
          <w:rPr>
            <w:rFonts w:ascii="Fira Code" w:cs="Fira Code" w:eastAsia="Fira Code" w:hAnsi="Fira Code"/>
            <w:sz w:val="24"/>
            <w:szCs w:val="24"/>
            <w:u w:val="single"/>
            <w:rtl w:val="0"/>
          </w:rPr>
          <w:t xml:space="preserve">tutorial here</w:t>
        </w:r>
      </w:hyperlink>
      <w:r w:rsidDel="00000000" w:rsidR="00000000" w:rsidRPr="00000000">
        <w:rPr>
          <w:rtl w:val="0"/>
        </w:rPr>
      </w:r>
    </w:p>
    <w:p w:rsidR="00000000" w:rsidDel="00000000" w:rsidP="00000000" w:rsidRDefault="00000000" w:rsidRPr="00000000" w14:paraId="0000017B">
      <w:pPr>
        <w:pStyle w:val="Heading2"/>
        <w:spacing w:after="200" w:lineRule="auto"/>
        <w:rPr>
          <w:rFonts w:ascii="Fira Code" w:cs="Fira Code" w:eastAsia="Fira Code" w:hAnsi="Fira Code"/>
          <w:sz w:val="34"/>
          <w:szCs w:val="34"/>
        </w:rPr>
      </w:pPr>
      <w:bookmarkStart w:colFirst="0" w:colLast="0" w:name="_j4u7yxo1gq3e" w:id="63"/>
      <w:bookmarkEnd w:id="63"/>
      <w:r w:rsidDel="00000000" w:rsidR="00000000" w:rsidRPr="00000000">
        <w:rPr>
          <w:rFonts w:ascii="Fira Code" w:cs="Fira Code" w:eastAsia="Fira Code" w:hAnsi="Fira Code"/>
          <w:sz w:val="34"/>
          <w:szCs w:val="34"/>
          <w:rtl w:val="0"/>
        </w:rPr>
        <w:t xml:space="preserve">Should I run docker commands from the windows file system or a file system of a Linux distribution in WSL?</w:t>
      </w:r>
    </w:p>
    <w:p w:rsidR="00000000" w:rsidDel="00000000" w:rsidP="00000000" w:rsidRDefault="00000000" w:rsidRPr="00000000" w14:paraId="0000017C">
      <w:pPr>
        <w:rPr>
          <w:rFonts w:ascii="Fira Code" w:cs="Fira Code" w:eastAsia="Fira Code" w:hAnsi="Fira Code"/>
          <w:sz w:val="34"/>
          <w:szCs w:val="34"/>
        </w:rPr>
      </w:pPr>
      <w:r w:rsidDel="00000000" w:rsidR="00000000" w:rsidRPr="00000000">
        <w:rPr>
          <w:rFonts w:ascii="Fira Code" w:cs="Fira Code" w:eastAsia="Fira Code" w:hAnsi="Fira Code"/>
          <w:rtl w:val="0"/>
        </w:rPr>
        <w:t xml:space="preserve">It is recommended by the Docker do</w:t>
      </w:r>
      <w:r w:rsidDel="00000000" w:rsidR="00000000" w:rsidRPr="00000000">
        <w:rPr>
          <w:rtl w:val="0"/>
        </w:rPr>
      </w:r>
    </w:p>
    <w:p w:rsidR="00000000" w:rsidDel="00000000" w:rsidP="00000000" w:rsidRDefault="00000000" w:rsidRPr="00000000" w14:paraId="0000017D">
      <w:pPr>
        <w:numPr>
          <w:ilvl w:val="0"/>
          <w:numId w:val="107"/>
        </w:numPr>
        <w:ind w:left="720" w:hanging="360"/>
        <w:rPr>
          <w:sz w:val="24"/>
          <w:szCs w:val="24"/>
        </w:rPr>
      </w:pPr>
      <w:r w:rsidDel="00000000" w:rsidR="00000000" w:rsidRPr="00000000">
        <w:rPr>
          <w:rFonts w:ascii="Fira Code" w:cs="Fira Code" w:eastAsia="Fira Code" w:hAnsi="Fira Code"/>
          <w:b w:val="1"/>
          <w:sz w:val="24"/>
          <w:szCs w:val="24"/>
          <w:rtl w:val="0"/>
        </w:rPr>
        <w:t xml:space="preserve">[Windows 10 / 11 Home Edition] </w:t>
      </w:r>
      <w:r w:rsidDel="00000000" w:rsidR="00000000" w:rsidRPr="00000000">
        <w:rPr>
          <w:rFonts w:ascii="Fira Code" w:cs="Fira Code" w:eastAsia="Fira Code" w:hAnsi="Fira Code"/>
          <w:sz w:val="24"/>
          <w:szCs w:val="24"/>
          <w:rtl w:val="0"/>
        </w:rPr>
        <w:t xml:space="preserve">If you're running a </w:t>
      </w:r>
      <w:r w:rsidDel="00000000" w:rsidR="00000000" w:rsidRPr="00000000">
        <w:rPr>
          <w:rFonts w:ascii="Fira Code" w:cs="Fira Code" w:eastAsia="Fira Code" w:hAnsi="Fira Code"/>
          <w:b w:val="1"/>
          <w:sz w:val="24"/>
          <w:szCs w:val="24"/>
          <w:rtl w:val="0"/>
        </w:rPr>
        <w:t xml:space="preserve">Home Edition</w:t>
      </w:r>
      <w:r w:rsidDel="00000000" w:rsidR="00000000" w:rsidRPr="00000000">
        <w:rPr>
          <w:rFonts w:ascii="Fira Code" w:cs="Fira Code" w:eastAsia="Fira Code" w:hAnsi="Fira Code"/>
          <w:sz w:val="24"/>
          <w:szCs w:val="24"/>
          <w:rtl w:val="0"/>
        </w:rPr>
        <w:t xml:space="preserve">, you can still make it work with WSL2 (Windows Subsystem for Linux) by following the </w:t>
      </w:r>
      <w:hyperlink r:id="rId65">
        <w:r w:rsidDel="00000000" w:rsidR="00000000" w:rsidRPr="00000000">
          <w:rPr>
            <w:rFonts w:ascii="Fira Code" w:cs="Fira Code" w:eastAsia="Fira Code" w:hAnsi="Fira Code"/>
            <w:sz w:val="24"/>
            <w:szCs w:val="24"/>
            <w:u w:val="single"/>
            <w:rtl w:val="0"/>
          </w:rPr>
          <w:t xml:space="preserve">tutorial here</w:t>
        </w:r>
      </w:hyperlink>
      <w:r w:rsidDel="00000000" w:rsidR="00000000" w:rsidRPr="00000000">
        <w:rPr>
          <w:rtl w:val="0"/>
        </w:rPr>
      </w:r>
    </w:p>
    <w:p w:rsidR="00000000" w:rsidDel="00000000" w:rsidP="00000000" w:rsidRDefault="00000000" w:rsidRPr="00000000" w14:paraId="0000017E">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7F">
      <w:pPr>
        <w:rPr>
          <w:rFonts w:ascii="Fira Code" w:cs="Fira Code" w:eastAsia="Fira Code" w:hAnsi="Fira Code"/>
          <w:b w:val="1"/>
          <w:sz w:val="24"/>
          <w:szCs w:val="24"/>
        </w:rPr>
      </w:pPr>
      <w:r w:rsidDel="00000000" w:rsidR="00000000" w:rsidRPr="00000000">
        <w:rPr>
          <w:rFonts w:ascii="Fira Code" w:cs="Fira Code" w:eastAsia="Fira Code" w:hAnsi="Fira Code"/>
          <w:sz w:val="24"/>
          <w:szCs w:val="24"/>
          <w:rtl w:val="0"/>
        </w:rPr>
        <w:t xml:space="preserve">If even after making sure your WSL2 (or Hyper-V) is set up accordingly, Docker remains stuck, you can </w:t>
      </w:r>
      <w:r w:rsidDel="00000000" w:rsidR="00000000" w:rsidRPr="00000000">
        <w:rPr>
          <w:rFonts w:ascii="Fira Code" w:cs="Fira Code" w:eastAsia="Fira Code" w:hAnsi="Fira Code"/>
          <w:b w:val="1"/>
          <w:sz w:val="24"/>
          <w:szCs w:val="24"/>
          <w:rtl w:val="0"/>
        </w:rPr>
        <w:t xml:space="preserve">try</w:t>
      </w:r>
      <w:r w:rsidDel="00000000" w:rsidR="00000000" w:rsidRPr="00000000">
        <w:rPr>
          <w:rFonts w:ascii="Fira Code" w:cs="Fira Code" w:eastAsia="Fira Code" w:hAnsi="Fira Code"/>
          <w:sz w:val="24"/>
          <w:szCs w:val="24"/>
          <w:rtl w:val="0"/>
        </w:rPr>
        <w:t xml:space="preserve"> the option to </w:t>
      </w:r>
      <w:hyperlink r:id="rId66">
        <w:r w:rsidDel="00000000" w:rsidR="00000000" w:rsidRPr="00000000">
          <w:rPr>
            <w:rFonts w:ascii="Fira Code" w:cs="Fira Code" w:eastAsia="Fira Code" w:hAnsi="Fira Code"/>
            <w:sz w:val="24"/>
            <w:szCs w:val="24"/>
            <w:u w:val="single"/>
            <w:rtl w:val="0"/>
          </w:rPr>
          <w:t xml:space="preserve">Reset to Factory Defaults</w:t>
        </w:r>
      </w:hyperlink>
      <w:r w:rsidDel="00000000" w:rsidR="00000000" w:rsidRPr="00000000">
        <w:rPr>
          <w:rFonts w:ascii="Fira Code" w:cs="Fira Code" w:eastAsia="Fira Code" w:hAnsi="Fira Code"/>
          <w:sz w:val="24"/>
          <w:szCs w:val="24"/>
          <w:rtl w:val="0"/>
        </w:rPr>
        <w:t xml:space="preserve"> or do a </w:t>
      </w:r>
      <w:r w:rsidDel="00000000" w:rsidR="00000000" w:rsidRPr="00000000">
        <w:rPr>
          <w:rFonts w:ascii="Fira Code" w:cs="Fira Code" w:eastAsia="Fira Code" w:hAnsi="Fira Code"/>
          <w:b w:val="1"/>
          <w:sz w:val="24"/>
          <w:szCs w:val="24"/>
          <w:rtl w:val="0"/>
        </w:rPr>
        <w:t xml:space="preserve">fresh install.</w:t>
      </w:r>
    </w:p>
    <w:p w:rsidR="00000000" w:rsidDel="00000000" w:rsidP="00000000" w:rsidRDefault="00000000" w:rsidRPr="00000000" w14:paraId="00000180">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81">
      <w:pPr>
        <w:pStyle w:val="Heading2"/>
        <w:spacing w:after="200" w:lineRule="auto"/>
        <w:rPr>
          <w:rFonts w:ascii="Fira Code" w:cs="Fira Code" w:eastAsia="Fira Code" w:hAnsi="Fira Code"/>
          <w:sz w:val="24"/>
          <w:szCs w:val="24"/>
        </w:rPr>
      </w:pPr>
      <w:bookmarkStart w:colFirst="0" w:colLast="0" w:name="_550tka9whnju" w:id="64"/>
      <w:bookmarkEnd w:id="64"/>
      <w:r w:rsidDel="00000000" w:rsidR="00000000" w:rsidRPr="00000000">
        <w:rPr>
          <w:rFonts w:ascii="Fira Code" w:cs="Fira Code" w:eastAsia="Fira Code" w:hAnsi="Fira Code"/>
          <w:sz w:val="34"/>
          <w:szCs w:val="34"/>
          <w:rtl w:val="0"/>
        </w:rPr>
        <w:t xml:space="preserve">Docker - </w:t>
      </w:r>
      <w:r w:rsidDel="00000000" w:rsidR="00000000" w:rsidRPr="00000000">
        <w:rPr>
          <w:rFonts w:ascii="Fira Code" w:cs="Fira Code" w:eastAsia="Fira Code" w:hAnsi="Fira Code"/>
          <w:sz w:val="24"/>
          <w:szCs w:val="24"/>
          <w:rtl w:val="0"/>
        </w:rPr>
        <w:t xml:space="preserve">cs to store all code in your default Linux distro to get the best out of file system performance (since Docker runs on WSL2 backend by default for Windows 10 Home / Windows 11 Home users).</w:t>
      </w:r>
    </w:p>
    <w:p w:rsidR="00000000" w:rsidDel="00000000" w:rsidP="00000000" w:rsidRDefault="00000000" w:rsidRPr="00000000" w14:paraId="00000182">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More info in the </w:t>
      </w:r>
      <w:hyperlink r:id="rId67">
        <w:r w:rsidDel="00000000" w:rsidR="00000000" w:rsidRPr="00000000">
          <w:rPr>
            <w:rFonts w:ascii="Fira Code" w:cs="Fira Code" w:eastAsia="Fira Code" w:hAnsi="Fira Code"/>
            <w:sz w:val="24"/>
            <w:szCs w:val="24"/>
            <w:u w:val="single"/>
            <w:rtl w:val="0"/>
          </w:rPr>
          <w:t xml:space="preserve">Docker Docs on Best Practises</w:t>
        </w:r>
      </w:hyperlink>
      <w:r w:rsidDel="00000000" w:rsidR="00000000" w:rsidRPr="00000000">
        <w:rPr>
          <w:rtl w:val="0"/>
        </w:rPr>
      </w:r>
    </w:p>
    <w:p w:rsidR="00000000" w:rsidDel="00000000" w:rsidP="00000000" w:rsidRDefault="00000000" w:rsidRPr="00000000" w14:paraId="00000183">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84">
      <w:pPr>
        <w:pStyle w:val="Heading2"/>
        <w:spacing w:after="200" w:lineRule="auto"/>
        <w:rPr>
          <w:rFonts w:ascii="Fira Code" w:cs="Fira Code" w:eastAsia="Fira Code" w:hAnsi="Fira Code"/>
          <w:sz w:val="34"/>
          <w:szCs w:val="34"/>
        </w:rPr>
      </w:pPr>
      <w:bookmarkStart w:colFirst="0" w:colLast="0" w:name="_hm2zcddqy5yk" w:id="65"/>
      <w:bookmarkEnd w:id="65"/>
      <w:r w:rsidDel="00000000" w:rsidR="00000000" w:rsidRPr="00000000">
        <w:rPr>
          <w:rFonts w:ascii="Fira Code" w:cs="Fira Code" w:eastAsia="Fira Code" w:hAnsi="Fira Code"/>
          <w:sz w:val="34"/>
          <w:szCs w:val="34"/>
          <w:rtl w:val="0"/>
        </w:rPr>
        <w:t xml:space="preserve">Docker - </w:t>
      </w:r>
      <w:r w:rsidDel="00000000" w:rsidR="00000000" w:rsidRPr="00000000">
        <w:rPr>
          <w:rFonts w:ascii="Fira Code" w:cs="Fira Code" w:eastAsia="Fira Code" w:hAnsi="Fira Code"/>
          <w:sz w:val="34"/>
          <w:szCs w:val="34"/>
          <w:rtl w:val="0"/>
        </w:rPr>
        <w:t xml:space="preserve">The</w:t>
      </w:r>
      <w:r w:rsidDel="00000000" w:rsidR="00000000" w:rsidRPr="00000000">
        <w:rPr>
          <w:rFonts w:ascii="Fira Code" w:cs="Fira Code" w:eastAsia="Fira Code" w:hAnsi="Fira Code"/>
          <w:sz w:val="34"/>
          <w:szCs w:val="34"/>
          <w:rtl w:val="0"/>
        </w:rPr>
        <w:t xml:space="preserve"> input device is not a TTY (Docker run for Windows)</w:t>
      </w:r>
    </w:p>
    <w:p w:rsidR="00000000" w:rsidDel="00000000" w:rsidP="00000000" w:rsidRDefault="00000000" w:rsidRPr="00000000" w14:paraId="00000185">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may have this error:</w:t>
      </w:r>
    </w:p>
    <w:p w:rsidR="00000000" w:rsidDel="00000000" w:rsidP="00000000" w:rsidRDefault="00000000" w:rsidRPr="00000000" w14:paraId="00000186">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sz w:val="24"/>
          <w:szCs w:val="24"/>
          <w:shd w:fill="f3f3f3" w:val="clear"/>
          <w:rtl w:val="0"/>
        </w:rPr>
        <w:t xml:space="preserve">docker run -it ubuntu bash</w:t>
      </w:r>
      <w:r w:rsidDel="00000000" w:rsidR="00000000" w:rsidRPr="00000000">
        <w:rPr>
          <w:rtl w:val="0"/>
        </w:rPr>
      </w:r>
    </w:p>
    <w:p w:rsidR="00000000" w:rsidDel="00000000" w:rsidP="00000000" w:rsidRDefault="00000000" w:rsidRPr="00000000" w14:paraId="00000187">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input device is not a TTY. If you are using mintty, try prefixing the command with 'winpty'</w:t>
      </w:r>
    </w:p>
    <w:p w:rsidR="00000000" w:rsidDel="00000000" w:rsidP="00000000" w:rsidRDefault="00000000" w:rsidRPr="00000000" w14:paraId="00000188">
      <w:pPr>
        <w:spacing w:after="200" w:lineRule="auto"/>
        <w:rPr>
          <w:rFonts w:ascii="Fira Code" w:cs="Fira Code" w:eastAsia="Fira Code" w:hAnsi="Fira Code"/>
          <w:sz w:val="24"/>
          <w:szCs w:val="24"/>
        </w:rPr>
      </w:pPr>
      <w:hyperlink r:id="rId68">
        <w:r w:rsidDel="00000000" w:rsidR="00000000" w:rsidRPr="00000000">
          <w:rPr>
            <w:rFonts w:ascii="Fira Code" w:cs="Fira Code" w:eastAsia="Fira Code" w:hAnsi="Fira Code"/>
            <w:color w:val="1155cc"/>
            <w:sz w:val="24"/>
            <w:szCs w:val="24"/>
            <w:u w:val="single"/>
            <w:rtl w:val="0"/>
          </w:rPr>
          <w:t xml:space="preserve">error:</w:t>
        </w:r>
      </w:hyperlink>
      <w:r w:rsidDel="00000000" w:rsidR="00000000" w:rsidRPr="00000000">
        <w:rPr>
          <w:rtl w:val="0"/>
        </w:rPr>
      </w:r>
    </w:p>
    <w:p w:rsidR="00000000" w:rsidDel="00000000" w:rsidP="00000000" w:rsidRDefault="00000000" w:rsidRPr="00000000" w14:paraId="00000189">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w:t>
      </w:r>
    </w:p>
    <w:p w:rsidR="00000000" w:rsidDel="00000000" w:rsidP="00000000" w:rsidRDefault="00000000" w:rsidRPr="00000000" w14:paraId="0000018A">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Use </w:t>
      </w:r>
      <w:r w:rsidDel="00000000" w:rsidR="00000000" w:rsidRPr="00000000">
        <w:rPr>
          <w:rFonts w:ascii="Fira Code" w:cs="Fira Code" w:eastAsia="Fira Code" w:hAnsi="Fira Code"/>
          <w:b w:val="1"/>
          <w:sz w:val="24"/>
          <w:szCs w:val="24"/>
          <w:rtl w:val="0"/>
        </w:rPr>
        <w:t xml:space="preserve">winpty </w:t>
      </w:r>
      <w:r w:rsidDel="00000000" w:rsidR="00000000" w:rsidRPr="00000000">
        <w:rPr>
          <w:rFonts w:ascii="Fira Code" w:cs="Fira Code" w:eastAsia="Fira Code" w:hAnsi="Fira Code"/>
          <w:sz w:val="24"/>
          <w:szCs w:val="24"/>
          <w:rtl w:val="0"/>
        </w:rPr>
        <w:t xml:space="preserve">before docker command (</w:t>
      </w:r>
      <w:hyperlink r:id="rId69">
        <w:r w:rsidDel="00000000" w:rsidR="00000000" w:rsidRPr="00000000">
          <w:rPr>
            <w:rFonts w:ascii="Fira Code" w:cs="Fira Code" w:eastAsia="Fira Code" w:hAnsi="Fira Code"/>
            <w:sz w:val="24"/>
            <w:szCs w:val="24"/>
            <w:u w:val="single"/>
            <w:rtl w:val="0"/>
          </w:rPr>
          <w:t xml:space="preserve">source</w:t>
        </w:r>
      </w:hyperlink>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18B">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t>
      </w:r>
      <w:r w:rsidDel="00000000" w:rsidR="00000000" w:rsidRPr="00000000">
        <w:rPr>
          <w:rFonts w:ascii="Fira Code" w:cs="Fira Code" w:eastAsia="Fira Code" w:hAnsi="Fira Code"/>
          <w:sz w:val="24"/>
          <w:szCs w:val="24"/>
          <w:shd w:fill="f3f3f3" w:val="clear"/>
          <w:rtl w:val="0"/>
        </w:rPr>
        <w:t xml:space="preserve"> winpty docker run -it ubuntu bash</w:t>
      </w:r>
      <w:r w:rsidDel="00000000" w:rsidR="00000000" w:rsidRPr="00000000">
        <w:rPr>
          <w:rtl w:val="0"/>
        </w:rPr>
      </w:r>
    </w:p>
    <w:p w:rsidR="00000000" w:rsidDel="00000000" w:rsidP="00000000" w:rsidRDefault="00000000" w:rsidRPr="00000000" w14:paraId="0000018C">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8D">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also can make an alias:</w:t>
        <w:br w:type="textWrapping"/>
      </w:r>
      <w:r w:rsidDel="00000000" w:rsidR="00000000" w:rsidRPr="00000000">
        <w:rPr>
          <w:rFonts w:ascii="Fira Code" w:cs="Fira Code" w:eastAsia="Fira Code" w:hAnsi="Fira Code"/>
          <w:sz w:val="24"/>
          <w:szCs w:val="24"/>
          <w:shd w:fill="f3f3f3" w:val="clear"/>
          <w:rtl w:val="0"/>
        </w:rPr>
        <w:t xml:space="preserve">echo "alias docker='winpty docker'" &gt;&gt; ~/.bashrc</w:t>
      </w:r>
      <w:r w:rsidDel="00000000" w:rsidR="00000000" w:rsidRPr="00000000">
        <w:rPr>
          <w:rFonts w:ascii="Fira Code" w:cs="Fira Code" w:eastAsia="Fira Code" w:hAnsi="Fira Code"/>
          <w:sz w:val="24"/>
          <w:szCs w:val="24"/>
          <w:rtl w:val="0"/>
        </w:rPr>
        <w:br w:type="textWrapping"/>
      </w:r>
    </w:p>
    <w:p w:rsidR="00000000" w:rsidDel="00000000" w:rsidP="00000000" w:rsidRDefault="00000000" w:rsidRPr="00000000" w14:paraId="0000018E">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OR</w:t>
      </w:r>
    </w:p>
    <w:p w:rsidR="00000000" w:rsidDel="00000000" w:rsidP="00000000" w:rsidRDefault="00000000" w:rsidRPr="00000000" w14:paraId="0000018F">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echo "alias docker='winpty docker'" &gt;&gt; ~/.bash_profile</w:t>
      </w:r>
      <w:r w:rsidDel="00000000" w:rsidR="00000000" w:rsidRPr="00000000">
        <w:rPr>
          <w:rtl w:val="0"/>
        </w:rPr>
      </w:r>
    </w:p>
    <w:p w:rsidR="00000000" w:rsidDel="00000000" w:rsidP="00000000" w:rsidRDefault="00000000" w:rsidRPr="00000000" w14:paraId="00000190">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91">
      <w:pPr>
        <w:pStyle w:val="Heading2"/>
        <w:spacing w:after="200" w:lineRule="auto"/>
        <w:rPr>
          <w:rFonts w:ascii="Fira Code" w:cs="Fira Code" w:eastAsia="Fira Code" w:hAnsi="Fira Code"/>
          <w:sz w:val="34"/>
          <w:szCs w:val="34"/>
        </w:rPr>
      </w:pPr>
      <w:bookmarkStart w:colFirst="0" w:colLast="0" w:name="_jkcf7llh6vja" w:id="66"/>
      <w:bookmarkEnd w:id="66"/>
      <w:r w:rsidDel="00000000" w:rsidR="00000000" w:rsidRPr="00000000">
        <w:rPr>
          <w:rFonts w:ascii="Fira Code" w:cs="Fira Code" w:eastAsia="Fira Code" w:hAnsi="Fira Code"/>
          <w:sz w:val="34"/>
          <w:szCs w:val="34"/>
          <w:rtl w:val="0"/>
        </w:rPr>
        <w:t xml:space="preserve">Docker - Cannot pip install on Docker container (Windows)</w:t>
      </w:r>
    </w:p>
    <w:p w:rsidR="00000000" w:rsidDel="00000000" w:rsidP="00000000" w:rsidRDefault="00000000" w:rsidRPr="00000000" w14:paraId="00000192">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may have this error:</w:t>
      </w:r>
    </w:p>
    <w:p w:rsidR="00000000" w:rsidDel="00000000" w:rsidP="00000000" w:rsidRDefault="00000000" w:rsidRPr="00000000" w14:paraId="00000193">
      <w:pPr>
        <w:spacing w:after="200" w:lineRule="auto"/>
        <w:rPr>
          <w:rFonts w:ascii="Fira Code" w:cs="Fira Code" w:eastAsia="Fira Code" w:hAnsi="Fira Code"/>
        </w:rPr>
      </w:pPr>
      <w:r w:rsidDel="00000000" w:rsidR="00000000" w:rsidRPr="00000000">
        <w:rPr>
          <w:rFonts w:ascii="Fira Code" w:cs="Fira Code" w:eastAsia="Fira Code" w:hAnsi="Fira Code"/>
          <w:rtl w:val="0"/>
        </w:rPr>
        <w:t xml:space="preserve">Retrying (Retry(total=4, connect=None, read=None, redirect=None, status=None)) after connection broken by 'NewConnectionError('&lt;pip._vendor.u</w:t>
      </w:r>
    </w:p>
    <w:p w:rsidR="00000000" w:rsidDel="00000000" w:rsidP="00000000" w:rsidRDefault="00000000" w:rsidRPr="00000000" w14:paraId="00000194">
      <w:pPr>
        <w:spacing w:after="200" w:lineRule="auto"/>
        <w:rPr>
          <w:rFonts w:ascii="Fira Code" w:cs="Fira Code" w:eastAsia="Fira Code" w:hAnsi="Fira Code"/>
        </w:rPr>
      </w:pPr>
      <w:r w:rsidDel="00000000" w:rsidR="00000000" w:rsidRPr="00000000">
        <w:rPr>
          <w:rFonts w:ascii="Fira Code" w:cs="Fira Code" w:eastAsia="Fira Code" w:hAnsi="Fira Code"/>
          <w:rtl w:val="0"/>
        </w:rPr>
        <w:t xml:space="preserve">rllib3.connection.HTTPSConnection object at 0x7efe331cf790&gt;: Failed to establish a new connection: [Errno -3] Temporary failure in name resolution')':</w:t>
      </w:r>
    </w:p>
    <w:p w:rsidR="00000000" w:rsidDel="00000000" w:rsidP="00000000" w:rsidRDefault="00000000" w:rsidRPr="00000000" w14:paraId="00000195">
      <w:pPr>
        <w:spacing w:after="200" w:lineRule="auto"/>
        <w:rPr>
          <w:rFonts w:ascii="Fira Code" w:cs="Fira Code" w:eastAsia="Fira Code" w:hAnsi="Fira Code"/>
        </w:rPr>
      </w:pPr>
      <w:r w:rsidDel="00000000" w:rsidR="00000000" w:rsidRPr="00000000">
        <w:rPr>
          <w:rFonts w:ascii="Fira Code" w:cs="Fira Code" w:eastAsia="Fira Code" w:hAnsi="Fira Code"/>
          <w:rtl w:val="0"/>
        </w:rPr>
        <w:t xml:space="preserve">/simple/pandas/</w:t>
      </w:r>
    </w:p>
    <w:p w:rsidR="00000000" w:rsidDel="00000000" w:rsidP="00000000" w:rsidRDefault="00000000" w:rsidRPr="00000000" w14:paraId="00000196">
      <w:pPr>
        <w:spacing w:after="20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197">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Possible solution might be:</w:t>
      </w:r>
    </w:p>
    <w:p w:rsidR="00000000" w:rsidDel="00000000" w:rsidP="00000000" w:rsidRDefault="00000000" w:rsidRPr="00000000" w14:paraId="00000198">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b w:val="1"/>
          <w:rtl w:val="0"/>
        </w:rPr>
        <w:t xml:space="preserve">$</w:t>
      </w:r>
      <w:r w:rsidDel="00000000" w:rsidR="00000000" w:rsidRPr="00000000">
        <w:rPr>
          <w:rFonts w:ascii="Fira Code" w:cs="Fira Code" w:eastAsia="Fira Code" w:hAnsi="Fira Code"/>
          <w:sz w:val="24"/>
          <w:szCs w:val="24"/>
          <w:shd w:fill="f3f3f3" w:val="clear"/>
          <w:rtl w:val="0"/>
        </w:rPr>
        <w:t xml:space="preserve"> winpty docker run -it --dns=8.8.8.8 --entrypoint=bash python:3.9</w:t>
      </w:r>
      <w:r w:rsidDel="00000000" w:rsidR="00000000" w:rsidRPr="00000000">
        <w:rPr>
          <w:rtl w:val="0"/>
        </w:rPr>
      </w:r>
    </w:p>
    <w:p w:rsidR="00000000" w:rsidDel="00000000" w:rsidP="00000000" w:rsidRDefault="00000000" w:rsidRPr="00000000" w14:paraId="00000199">
      <w:pPr>
        <w:spacing w:after="200" w:lineRule="auto"/>
        <w:rPr>
          <w:rFonts w:ascii="Fira Code" w:cs="Fira Code" w:eastAsia="Fira Code" w:hAnsi="Fira Code"/>
          <w:b w:val="1"/>
          <w:sz w:val="24"/>
          <w:szCs w:val="24"/>
        </w:rPr>
      </w:pPr>
      <w:r w:rsidDel="00000000" w:rsidR="00000000" w:rsidRPr="00000000">
        <w:rPr>
          <w:rtl w:val="0"/>
        </w:rPr>
      </w:r>
    </w:p>
    <w:p w:rsidR="00000000" w:rsidDel="00000000" w:rsidP="00000000" w:rsidRDefault="00000000" w:rsidRPr="00000000" w14:paraId="0000019A">
      <w:pPr>
        <w:pStyle w:val="Heading2"/>
        <w:ind w:left="0" w:firstLine="0"/>
        <w:rPr>
          <w:rFonts w:ascii="Fira Code" w:cs="Fira Code" w:eastAsia="Fira Code" w:hAnsi="Fira Code"/>
          <w:sz w:val="34"/>
          <w:szCs w:val="34"/>
        </w:rPr>
      </w:pPr>
      <w:bookmarkStart w:colFirst="0" w:colLast="0" w:name="_xwdgz1j3bm98" w:id="67"/>
      <w:bookmarkEnd w:id="67"/>
      <w:r w:rsidDel="00000000" w:rsidR="00000000" w:rsidRPr="00000000">
        <w:rPr>
          <w:rFonts w:ascii="Fira Code" w:cs="Fira Code" w:eastAsia="Fira Code" w:hAnsi="Fira Code"/>
          <w:sz w:val="34"/>
          <w:szCs w:val="34"/>
          <w:rtl w:val="0"/>
        </w:rPr>
        <w:t xml:space="preserve">Docker - </w:t>
      </w:r>
      <w:r w:rsidDel="00000000" w:rsidR="00000000" w:rsidRPr="00000000">
        <w:rPr>
          <w:rFonts w:ascii="Fira Code" w:cs="Fira Code" w:eastAsia="Fira Code" w:hAnsi="Fira Code"/>
          <w:sz w:val="34"/>
          <w:szCs w:val="34"/>
          <w:rtl w:val="0"/>
        </w:rPr>
        <w:t xml:space="preserve">ny_taxi_postgres_data is empty</w:t>
      </w:r>
    </w:p>
    <w:p w:rsidR="00000000" w:rsidDel="00000000" w:rsidP="00000000" w:rsidRDefault="00000000" w:rsidRPr="00000000" w14:paraId="0000019B">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9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Even after properly running the docker script the </w:t>
      </w:r>
      <w:r w:rsidDel="00000000" w:rsidR="00000000" w:rsidRPr="00000000">
        <w:rPr>
          <w:rFonts w:ascii="Fira Code" w:cs="Fira Code" w:eastAsia="Fira Code" w:hAnsi="Fira Code"/>
          <w:b w:val="1"/>
          <w:sz w:val="24"/>
          <w:szCs w:val="24"/>
          <w:rtl w:val="0"/>
        </w:rPr>
        <w:t xml:space="preserve">folder is empty</w:t>
      </w:r>
      <w:r w:rsidDel="00000000" w:rsidR="00000000" w:rsidRPr="00000000">
        <w:rPr>
          <w:rFonts w:ascii="Fira Code" w:cs="Fira Code" w:eastAsia="Fira Code" w:hAnsi="Fira Code"/>
          <w:sz w:val="24"/>
          <w:szCs w:val="24"/>
          <w:rtl w:val="0"/>
        </w:rPr>
        <w:t xml:space="preserve"> in the vs code  then try this (</w:t>
      </w:r>
      <w:r w:rsidDel="00000000" w:rsidR="00000000" w:rsidRPr="00000000">
        <w:rPr>
          <w:rFonts w:ascii="Fira Code" w:cs="Fira Code" w:eastAsia="Fira Code" w:hAnsi="Fira Code"/>
          <w:b w:val="1"/>
          <w:color w:val="ff0000"/>
          <w:sz w:val="24"/>
          <w:szCs w:val="24"/>
          <w:rtl w:val="0"/>
        </w:rPr>
        <w:t xml:space="preserve">For Windows</w:t>
      </w: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19D">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9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winpty</w:t>
      </w: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sz w:val="24"/>
          <w:szCs w:val="24"/>
          <w:rtl w:val="0"/>
        </w:rPr>
        <w:t xml:space="preserve">docker run -it \</w:t>
      </w:r>
    </w:p>
    <w:p w:rsidR="00000000" w:rsidDel="00000000" w:rsidP="00000000" w:rsidRDefault="00000000" w:rsidRPr="00000000" w14:paraId="0000019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-e POSTGRES_USER="root" \</w:t>
      </w:r>
    </w:p>
    <w:p w:rsidR="00000000" w:rsidDel="00000000" w:rsidP="00000000" w:rsidRDefault="00000000" w:rsidRPr="00000000" w14:paraId="000001A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-e POSTGRES_PASSWORD="root" \</w:t>
      </w:r>
    </w:p>
    <w:p w:rsidR="00000000" w:rsidDel="00000000" w:rsidP="00000000" w:rsidRDefault="00000000" w:rsidRPr="00000000" w14:paraId="000001A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-e POSTGRES_DB="ny_taxi" \</w:t>
      </w:r>
    </w:p>
    <w:p w:rsidR="00000000" w:rsidDel="00000000" w:rsidP="00000000" w:rsidRDefault="00000000" w:rsidRPr="00000000" w14:paraId="000001A2">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-v "C:\Users\</w:t>
      </w:r>
      <w:r w:rsidDel="00000000" w:rsidR="00000000" w:rsidRPr="00000000">
        <w:rPr>
          <w:rFonts w:ascii="Fira Code" w:cs="Fira Code" w:eastAsia="Fira Code" w:hAnsi="Fira Code"/>
          <w:rtl w:val="0"/>
        </w:rPr>
        <w:t xml:space="preserve">abhin</w:t>
      </w:r>
      <w:r w:rsidDel="00000000" w:rsidR="00000000" w:rsidRPr="00000000">
        <w:rPr>
          <w:rFonts w:ascii="Fira Code" w:cs="Fira Code" w:eastAsia="Fira Code" w:hAnsi="Fira Code"/>
          <w:sz w:val="24"/>
          <w:szCs w:val="24"/>
          <w:rtl w:val="0"/>
        </w:rPr>
        <w:t xml:space="preserve">\</w:t>
      </w:r>
      <w:r w:rsidDel="00000000" w:rsidR="00000000" w:rsidRPr="00000000">
        <w:rPr>
          <w:rFonts w:ascii="Fira Code" w:cs="Fira Code" w:eastAsia="Fira Code" w:hAnsi="Fira Code"/>
          <w:rtl w:val="0"/>
        </w:rPr>
        <w:t xml:space="preserve">dataengg</w:t>
      </w:r>
      <w:r w:rsidDel="00000000" w:rsidR="00000000" w:rsidRPr="00000000">
        <w:rPr>
          <w:rFonts w:ascii="Fira Code" w:cs="Fira Code" w:eastAsia="Fira Code" w:hAnsi="Fira Code"/>
          <w:sz w:val="24"/>
          <w:szCs w:val="24"/>
          <w:rtl w:val="0"/>
        </w:rPr>
        <w:t xml:space="preserve">\DE_Project_git_connected\DE_OLD\week1_set_up\docker_sql/ny_taxi_postgres_data:/var/lib/postgresql/data" \</w:t>
      </w:r>
    </w:p>
    <w:p w:rsidR="00000000" w:rsidDel="00000000" w:rsidP="00000000" w:rsidRDefault="00000000" w:rsidRPr="00000000" w14:paraId="000001A3">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-p 5432:5432 \</w:t>
      </w:r>
    </w:p>
    <w:p w:rsidR="00000000" w:rsidDel="00000000" w:rsidP="00000000" w:rsidRDefault="00000000" w:rsidRPr="00000000" w14:paraId="000001A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postgres:13</w:t>
      </w:r>
    </w:p>
    <w:p w:rsidR="00000000" w:rsidDel="00000000" w:rsidP="00000000" w:rsidRDefault="00000000" w:rsidRPr="00000000" w14:paraId="000001A5">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A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Here</w:t>
      </w:r>
      <w:r w:rsidDel="00000000" w:rsidR="00000000" w:rsidRPr="00000000">
        <w:rPr>
          <w:rFonts w:ascii="Fira Code" w:cs="Fira Code" w:eastAsia="Fira Code" w:hAnsi="Fira Code"/>
          <w:b w:val="1"/>
          <w:sz w:val="24"/>
          <w:szCs w:val="24"/>
          <w:rtl w:val="0"/>
        </w:rPr>
        <w:t xml:space="preserve"> </w:t>
      </w:r>
      <w:r w:rsidDel="00000000" w:rsidR="00000000" w:rsidRPr="00000000">
        <w:rPr>
          <w:rFonts w:ascii="Fira Code" w:cs="Fira Code" w:eastAsia="Fira Code" w:hAnsi="Fira Code"/>
          <w:b w:val="1"/>
          <w:color w:val="1d1c1d"/>
          <w:sz w:val="24"/>
          <w:szCs w:val="24"/>
          <w:shd w:fill="f8f8f8" w:val="clear"/>
          <w:rtl w:val="0"/>
        </w:rPr>
        <w:t xml:space="preserve">quoting the absolute path in  the -v parameter</w:t>
      </w:r>
      <w:r w:rsidDel="00000000" w:rsidR="00000000" w:rsidRPr="00000000">
        <w:rPr>
          <w:rFonts w:ascii="Fira Code" w:cs="Fira Code" w:eastAsia="Fira Code" w:hAnsi="Fira Code"/>
          <w:color w:val="1d1c1d"/>
          <w:sz w:val="24"/>
          <w:szCs w:val="24"/>
          <w:shd w:fill="f8f8f8" w:val="clear"/>
          <w:rtl w:val="0"/>
        </w:rPr>
        <w:t xml:space="preserve"> is solving the issue and all the files are visible in the Vs-code ny_taxi folder as shown in the video</w:t>
      </w:r>
      <w:r w:rsidDel="00000000" w:rsidR="00000000" w:rsidRPr="00000000">
        <w:rPr>
          <w:rtl w:val="0"/>
        </w:rPr>
      </w:r>
    </w:p>
    <w:p w:rsidR="00000000" w:rsidDel="00000000" w:rsidP="00000000" w:rsidRDefault="00000000" w:rsidRPr="00000000" w14:paraId="000001A7">
      <w:pPr>
        <w:rPr>
          <w:rFonts w:ascii="Fira Code" w:cs="Fira Code" w:eastAsia="Fira Code" w:hAnsi="Fira Code"/>
          <w:sz w:val="18"/>
          <w:szCs w:val="18"/>
        </w:rPr>
      </w:pPr>
      <w:r w:rsidDel="00000000" w:rsidR="00000000" w:rsidRPr="00000000">
        <w:rPr>
          <w:rtl w:val="0"/>
        </w:rPr>
      </w:r>
    </w:p>
    <w:p w:rsidR="00000000" w:rsidDel="00000000" w:rsidP="00000000" w:rsidRDefault="00000000" w:rsidRPr="00000000" w14:paraId="000001A8">
      <w:pPr>
        <w:pStyle w:val="Heading2"/>
        <w:spacing w:after="200" w:lineRule="auto"/>
        <w:rPr>
          <w:rFonts w:ascii="Fira Code" w:cs="Fira Code" w:eastAsia="Fira Code" w:hAnsi="Fira Code"/>
          <w:sz w:val="34"/>
          <w:szCs w:val="34"/>
        </w:rPr>
      </w:pPr>
      <w:bookmarkStart w:colFirst="0" w:colLast="0" w:name="_sxov6pa2z018" w:id="68"/>
      <w:bookmarkEnd w:id="68"/>
      <w:r w:rsidDel="00000000" w:rsidR="00000000" w:rsidRPr="00000000">
        <w:rPr>
          <w:rFonts w:ascii="Fira Code" w:cs="Fira Code" w:eastAsia="Fira Code" w:hAnsi="Fira Code"/>
          <w:sz w:val="34"/>
          <w:szCs w:val="34"/>
          <w:rtl w:val="0"/>
        </w:rPr>
        <w:t xml:space="preserve">Docker - Setting up Docker on Mac </w:t>
      </w:r>
    </w:p>
    <w:p w:rsidR="00000000" w:rsidDel="00000000" w:rsidP="00000000" w:rsidRDefault="00000000" w:rsidRPr="00000000" w14:paraId="000001A9">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Check this article for details - </w:t>
      </w:r>
      <w:hyperlink r:id="rId70">
        <w:r w:rsidDel="00000000" w:rsidR="00000000" w:rsidRPr="00000000">
          <w:rPr>
            <w:rFonts w:ascii="Fira Code" w:cs="Fira Code" w:eastAsia="Fira Code" w:hAnsi="Fira Code"/>
            <w:sz w:val="24"/>
            <w:szCs w:val="24"/>
            <w:u w:val="single"/>
            <w:rtl w:val="0"/>
          </w:rPr>
          <w:t xml:space="preserve">Setting up docker in macOS</w:t>
        </w:r>
      </w:hyperlink>
      <w:r w:rsidDel="00000000" w:rsidR="00000000" w:rsidRPr="00000000">
        <w:rPr>
          <w:rtl w:val="0"/>
        </w:rPr>
      </w:r>
    </w:p>
    <w:p w:rsidR="00000000" w:rsidDel="00000000" w:rsidP="00000000" w:rsidRDefault="00000000" w:rsidRPr="00000000" w14:paraId="000001AA">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From researching it seems this method might be out of date, it seems that since docker changed their licensing model, the above is a bit hit and miss. What worked for me was to just go to the docker website and download their dmg. Haven’t had an issue with that method.</w:t>
      </w:r>
      <w:r w:rsidDel="00000000" w:rsidR="00000000" w:rsidRPr="00000000">
        <w:rPr>
          <w:rtl w:val="0"/>
        </w:rPr>
      </w:r>
    </w:p>
    <w:p w:rsidR="00000000" w:rsidDel="00000000" w:rsidP="00000000" w:rsidRDefault="00000000" w:rsidRPr="00000000" w14:paraId="000001AB">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AC">
      <w:pPr>
        <w:pStyle w:val="Heading2"/>
        <w:spacing w:after="200" w:line="276" w:lineRule="auto"/>
        <w:rPr>
          <w:rFonts w:ascii="Fira Code" w:cs="Fira Code" w:eastAsia="Fira Code" w:hAnsi="Fira Code"/>
          <w:sz w:val="34"/>
          <w:szCs w:val="34"/>
        </w:rPr>
      </w:pPr>
      <w:bookmarkStart w:colFirst="0" w:colLast="0" w:name="_okhwu85s6cwk" w:id="69"/>
      <w:bookmarkEnd w:id="69"/>
      <w:r w:rsidDel="00000000" w:rsidR="00000000" w:rsidRPr="00000000">
        <w:rPr>
          <w:rFonts w:ascii="Fira Code" w:cs="Fira Code" w:eastAsia="Fira Code" w:hAnsi="Fira Code"/>
          <w:sz w:val="34"/>
          <w:szCs w:val="34"/>
          <w:rtl w:val="0"/>
        </w:rPr>
        <w:t xml:space="preserve">Docker - Could not change permissions of directory "/var/lib/postgresql/data": Operation not permitted </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docker run -it\</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 POSTGRES_USER="root" \</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 POSTGRES_PASSWORD="admin" \</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 POSTGRES_DB="ny_taxi" \</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-v "/mnt/path/to/ny_taxi_postgres_data":"/var/lib/postgresql/data" \</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-p 5432:5432 \</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  postgres:13</w:t>
      </w:r>
      <w:r w:rsidDel="00000000" w:rsidR="00000000" w:rsidRPr="00000000">
        <w:rPr>
          <w:rtl w:val="0"/>
        </w:rPr>
      </w:r>
    </w:p>
    <w:p w:rsidR="00000000" w:rsidDel="00000000" w:rsidP="00000000" w:rsidRDefault="00000000" w:rsidRPr="00000000" w14:paraId="000001B4">
      <w:pPr>
        <w:widowControl w:val="0"/>
        <w:spacing w:after="0" w:before="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B5">
      <w:pPr>
        <w:widowControl w:val="0"/>
        <w:spacing w:after="0" w:before="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CCW</w:t>
      </w:r>
    </w:p>
    <w:p w:rsidR="00000000" w:rsidDel="00000000" w:rsidP="00000000" w:rsidRDefault="00000000" w:rsidRPr="00000000" w14:paraId="000001B6">
      <w:pPr>
        <w:widowControl w:val="0"/>
        <w:spacing w:after="0" w:before="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files belonging to this database system will be owned by user "postgres".</w:t>
      </w:r>
    </w:p>
    <w:p w:rsidR="00000000" w:rsidDel="00000000" w:rsidP="00000000" w:rsidRDefault="00000000" w:rsidRPr="00000000" w14:paraId="000001B7">
      <w:pPr>
        <w:widowControl w:val="0"/>
        <w:spacing w:after="0" w:before="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use The database cluster will be initialized with locale "en_US.utf8".</w:t>
      </w:r>
    </w:p>
    <w:p w:rsidR="00000000" w:rsidDel="00000000" w:rsidP="00000000" w:rsidRDefault="00000000" w:rsidRPr="00000000" w14:paraId="000001B8">
      <w:pPr>
        <w:widowControl w:val="0"/>
        <w:spacing w:after="0" w:before="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default database encoding has accordingly been set to "UTF8".</w:t>
      </w:r>
    </w:p>
    <w:p w:rsidR="00000000" w:rsidDel="00000000" w:rsidP="00000000" w:rsidRDefault="00000000" w:rsidRPr="00000000" w14:paraId="000001B9">
      <w:pPr>
        <w:widowControl w:val="0"/>
        <w:spacing w:after="0" w:before="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xt search configuration will be set to "english".</w:t>
      </w:r>
    </w:p>
    <w:p w:rsidR="00000000" w:rsidDel="00000000" w:rsidP="00000000" w:rsidRDefault="00000000" w:rsidRPr="00000000" w14:paraId="000001BA">
      <w:pPr>
        <w:widowControl w:val="0"/>
        <w:spacing w:after="0" w:before="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BB">
      <w:pPr>
        <w:widowControl w:val="0"/>
        <w:spacing w:after="0" w:before="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Data page checksums are disabled.</w:t>
      </w:r>
    </w:p>
    <w:p w:rsidR="00000000" w:rsidDel="00000000" w:rsidP="00000000" w:rsidRDefault="00000000" w:rsidRPr="00000000" w14:paraId="000001BC">
      <w:pPr>
        <w:widowControl w:val="0"/>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fixing permissions on existing directory /var/lib/postgresql/data ... initdb: f</w:t>
      </w:r>
    </w:p>
    <w:p w:rsidR="00000000" w:rsidDel="00000000" w:rsidP="00000000" w:rsidRDefault="00000000" w:rsidRPr="00000000" w14:paraId="000001BD">
      <w:pPr>
        <w:widowControl w:val="0"/>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error: could not change permissions of directory "/var/lib/postgresql/data": Operation not permitted  volume</w:t>
      </w:r>
    </w:p>
    <w:p w:rsidR="00000000" w:rsidDel="00000000" w:rsidP="00000000" w:rsidRDefault="00000000" w:rsidRPr="00000000" w14:paraId="000001BE">
      <w:pPr>
        <w:spacing w:after="200" w:line="276" w:lineRule="auto"/>
        <w:rPr>
          <w:rFonts w:ascii="Fira Code" w:cs="Fira Code" w:eastAsia="Fira Code" w:hAnsi="Fira Code"/>
          <w:sz w:val="20"/>
          <w:szCs w:val="20"/>
        </w:rPr>
      </w:pPr>
      <w:r w:rsidDel="00000000" w:rsidR="00000000" w:rsidRPr="00000000">
        <w:rPr>
          <w:rFonts w:ascii="Fira Code" w:cs="Fira Code" w:eastAsia="Fira Code" w:hAnsi="Fira Code"/>
          <w:sz w:val="24"/>
          <w:szCs w:val="24"/>
          <w:rtl w:val="0"/>
        </w:rPr>
        <w:t xml:space="preserve">One way to solve this issue is to create a local docker volume and map it to postgres data directory </w:t>
      </w:r>
      <w:r w:rsidDel="00000000" w:rsidR="00000000" w:rsidRPr="00000000">
        <w:rPr>
          <w:rFonts w:ascii="Fira Code" w:cs="Fira Code" w:eastAsia="Fira Code" w:hAnsi="Fira Code"/>
          <w:sz w:val="20"/>
          <w:szCs w:val="20"/>
          <w:rtl w:val="0"/>
        </w:rPr>
        <w:t xml:space="preserve">/var/lib/postgresql/data</w:t>
      </w:r>
    </w:p>
    <w:p w:rsidR="00000000" w:rsidDel="00000000" w:rsidP="00000000" w:rsidRDefault="00000000" w:rsidRPr="00000000" w14:paraId="000001B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input </w:t>
      </w:r>
      <w:r w:rsidDel="00000000" w:rsidR="00000000" w:rsidRPr="00000000">
        <w:rPr>
          <w:rFonts w:ascii="Fira Code" w:cs="Fira Code" w:eastAsia="Fira Code" w:hAnsi="Fira Code"/>
          <w:sz w:val="20"/>
          <w:szCs w:val="20"/>
          <w:rtl w:val="0"/>
        </w:rPr>
        <w:t xml:space="preserve">dtc_postgres_volume_local</w:t>
      </w:r>
      <w:r w:rsidDel="00000000" w:rsidR="00000000" w:rsidRPr="00000000">
        <w:rPr>
          <w:rFonts w:ascii="Fira Code" w:cs="Fira Code" w:eastAsia="Fira Code" w:hAnsi="Fira Code"/>
          <w:sz w:val="24"/>
          <w:szCs w:val="24"/>
          <w:rtl w:val="0"/>
        </w:rPr>
        <w:t xml:space="preserve"> must match in both commands below</w:t>
      </w:r>
    </w:p>
    <w:p w:rsidR="00000000" w:rsidDel="00000000" w:rsidP="00000000" w:rsidRDefault="00000000" w:rsidRPr="00000000" w14:paraId="000001C0">
      <w:pPr>
        <w:rPr>
          <w:rFonts w:ascii="Fira Code" w:cs="Fira Code" w:eastAsia="Fira Code" w:hAnsi="Fira Code"/>
          <w:sz w:val="18"/>
          <w:szCs w:val="18"/>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0"/>
          <w:szCs w:val="20"/>
          <w:shd w:fill="f3f3f3" w:val="clear"/>
        </w:rPr>
      </w:pPr>
      <w:r w:rsidDel="00000000" w:rsidR="00000000" w:rsidRPr="00000000">
        <w:rPr>
          <w:rFonts w:ascii="Fira Code" w:cs="Fira Code" w:eastAsia="Fira Code" w:hAnsi="Fira Code"/>
          <w:sz w:val="24"/>
          <w:szCs w:val="24"/>
          <w:shd w:fill="f3f3f3" w:val="clear"/>
          <w:rtl w:val="0"/>
        </w:rPr>
        <w:t xml:space="preserve">$ </w:t>
      </w:r>
      <w:r w:rsidDel="00000000" w:rsidR="00000000" w:rsidRPr="00000000">
        <w:rPr>
          <w:rFonts w:ascii="Fira Code" w:cs="Fira Code" w:eastAsia="Fira Code" w:hAnsi="Fira Code"/>
          <w:sz w:val="20"/>
          <w:szCs w:val="20"/>
          <w:shd w:fill="f3f3f3" w:val="clear"/>
          <w:rtl w:val="0"/>
        </w:rPr>
        <w:t xml:space="preserve">docker volume create --name </w:t>
      </w:r>
      <w:r w:rsidDel="00000000" w:rsidR="00000000" w:rsidRPr="00000000">
        <w:rPr>
          <w:rFonts w:ascii="Fira Code" w:cs="Fira Code" w:eastAsia="Fira Code" w:hAnsi="Fira Code"/>
          <w:b w:val="1"/>
          <w:sz w:val="20"/>
          <w:szCs w:val="20"/>
          <w:shd w:fill="f3f3f3" w:val="clear"/>
          <w:rtl w:val="0"/>
        </w:rPr>
        <w:t xml:space="preserve">dtc_postgres_volume_local</w:t>
      </w:r>
      <w:r w:rsidDel="00000000" w:rsidR="00000000" w:rsidRPr="00000000">
        <w:rPr>
          <w:rFonts w:ascii="Fira Code" w:cs="Fira Code" w:eastAsia="Fira Code" w:hAnsi="Fira Code"/>
          <w:sz w:val="20"/>
          <w:szCs w:val="20"/>
          <w:shd w:fill="f3f3f3" w:val="clear"/>
          <w:rtl w:val="0"/>
        </w:rPr>
        <w:t xml:space="preserve"> -d local</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0"/>
          <w:szCs w:val="20"/>
          <w:shd w:fill="f3f3f3" w:val="clear"/>
        </w:rPr>
      </w:pPr>
      <w:r w:rsidDel="00000000" w:rsidR="00000000" w:rsidRPr="00000000">
        <w:rPr>
          <w:rFonts w:ascii="Fira Code" w:cs="Fira Code" w:eastAsia="Fira Code" w:hAnsi="Fira Code"/>
          <w:sz w:val="24"/>
          <w:szCs w:val="24"/>
          <w:shd w:fill="f3f3f3" w:val="clear"/>
          <w:rtl w:val="0"/>
        </w:rPr>
        <w:t xml:space="preserve">$ </w:t>
      </w:r>
      <w:r w:rsidDel="00000000" w:rsidR="00000000" w:rsidRPr="00000000">
        <w:rPr>
          <w:rFonts w:ascii="Fira Code" w:cs="Fira Code" w:eastAsia="Fira Code" w:hAnsi="Fira Code"/>
          <w:sz w:val="20"/>
          <w:szCs w:val="20"/>
          <w:shd w:fill="f3f3f3" w:val="clear"/>
          <w:rtl w:val="0"/>
        </w:rPr>
        <w:t xml:space="preserve">docker run -it\</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0"/>
          <w:szCs w:val="20"/>
          <w:shd w:fill="f3f3f3" w:val="clear"/>
        </w:rPr>
      </w:pPr>
      <w:r w:rsidDel="00000000" w:rsidR="00000000" w:rsidRPr="00000000">
        <w:rPr>
          <w:rFonts w:ascii="Fira Code" w:cs="Fira Code" w:eastAsia="Fira Code" w:hAnsi="Fira Code"/>
          <w:sz w:val="20"/>
          <w:szCs w:val="20"/>
          <w:shd w:fill="f3f3f3" w:val="clear"/>
          <w:rtl w:val="0"/>
        </w:rPr>
        <w:t xml:space="preserve">  -e POSTGRES_USER="root" \</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6"/>
          <w:szCs w:val="26"/>
          <w:shd w:fill="f3f3f3" w:val="clear"/>
        </w:rPr>
      </w:pPr>
      <w:r w:rsidDel="00000000" w:rsidR="00000000" w:rsidRPr="00000000">
        <w:rPr>
          <w:rFonts w:ascii="Fira Code" w:cs="Fira Code" w:eastAsia="Fira Code" w:hAnsi="Fira Code"/>
          <w:sz w:val="20"/>
          <w:szCs w:val="20"/>
          <w:shd w:fill="f3f3f3" w:val="clear"/>
          <w:rtl w:val="0"/>
        </w:rPr>
        <w:t xml:space="preserve">  -e POSTGRES_PASSWORD="root" \</w:t>
      </w: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0"/>
          <w:szCs w:val="20"/>
          <w:shd w:fill="f3f3f3" w:val="clear"/>
        </w:rPr>
      </w:pPr>
      <w:r w:rsidDel="00000000" w:rsidR="00000000" w:rsidRPr="00000000">
        <w:rPr>
          <w:rFonts w:ascii="Fira Code" w:cs="Fira Code" w:eastAsia="Fira Code" w:hAnsi="Fira Code"/>
          <w:sz w:val="20"/>
          <w:szCs w:val="20"/>
          <w:shd w:fill="f3f3f3" w:val="clear"/>
          <w:rtl w:val="0"/>
        </w:rPr>
        <w:t xml:space="preserve">  -e POSTGRES_DB="ny_taxi" \</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0"/>
          <w:szCs w:val="20"/>
          <w:shd w:fill="f3f3f3" w:val="clear"/>
        </w:rPr>
      </w:pPr>
      <w:r w:rsidDel="00000000" w:rsidR="00000000" w:rsidRPr="00000000">
        <w:rPr>
          <w:rFonts w:ascii="Fira Code" w:cs="Fira Code" w:eastAsia="Fira Code" w:hAnsi="Fira Code"/>
          <w:sz w:val="20"/>
          <w:szCs w:val="20"/>
          <w:shd w:fill="f3f3f3" w:val="clear"/>
          <w:rtl w:val="0"/>
        </w:rPr>
        <w:t xml:space="preserve">  -v </w:t>
      </w:r>
      <w:r w:rsidDel="00000000" w:rsidR="00000000" w:rsidRPr="00000000">
        <w:rPr>
          <w:rFonts w:ascii="Fira Code" w:cs="Fira Code" w:eastAsia="Fira Code" w:hAnsi="Fira Code"/>
          <w:b w:val="1"/>
          <w:sz w:val="20"/>
          <w:szCs w:val="20"/>
          <w:shd w:fill="f3f3f3" w:val="clear"/>
          <w:rtl w:val="0"/>
        </w:rPr>
        <w:t xml:space="preserve">dtc_postgres_volume_local</w:t>
      </w:r>
      <w:r w:rsidDel="00000000" w:rsidR="00000000" w:rsidRPr="00000000">
        <w:rPr>
          <w:rFonts w:ascii="Fira Code" w:cs="Fira Code" w:eastAsia="Fira Code" w:hAnsi="Fira Code"/>
          <w:sz w:val="20"/>
          <w:szCs w:val="20"/>
          <w:shd w:fill="f3f3f3" w:val="clear"/>
          <w:rtl w:val="0"/>
        </w:rPr>
        <w:t xml:space="preserve">:/var/lib/postgresql/data \</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0"/>
          <w:szCs w:val="20"/>
          <w:shd w:fill="f3f3f3" w:val="clear"/>
        </w:rPr>
      </w:pPr>
      <w:r w:rsidDel="00000000" w:rsidR="00000000" w:rsidRPr="00000000">
        <w:rPr>
          <w:rFonts w:ascii="Fira Code" w:cs="Fira Code" w:eastAsia="Fira Code" w:hAnsi="Fira Code"/>
          <w:sz w:val="20"/>
          <w:szCs w:val="20"/>
          <w:shd w:fill="f3f3f3" w:val="clear"/>
          <w:rtl w:val="0"/>
        </w:rPr>
        <w:t xml:space="preserve">  -p 5432:5432\</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0"/>
          <w:szCs w:val="20"/>
          <w:shd w:fill="f3f3f3" w:val="clear"/>
        </w:rPr>
      </w:pPr>
      <w:r w:rsidDel="00000000" w:rsidR="00000000" w:rsidRPr="00000000">
        <w:rPr>
          <w:rFonts w:ascii="Fira Code" w:cs="Fira Code" w:eastAsia="Fira Code" w:hAnsi="Fira Code"/>
          <w:sz w:val="20"/>
          <w:szCs w:val="20"/>
          <w:shd w:fill="f3f3f3" w:val="clear"/>
          <w:rtl w:val="0"/>
        </w:rPr>
        <w:t xml:space="preserve">  postgres:13</w:t>
      </w:r>
      <w:r w:rsidDel="00000000" w:rsidR="00000000" w:rsidRPr="00000000">
        <w:rPr>
          <w:rtl w:val="0"/>
        </w:rPr>
      </w:r>
    </w:p>
    <w:p w:rsidR="00000000" w:rsidDel="00000000" w:rsidP="00000000" w:rsidRDefault="00000000" w:rsidRPr="00000000" w14:paraId="000001C9">
      <w:pPr>
        <w:widowControl w:val="0"/>
        <w:spacing w:after="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CA">
      <w:pPr>
        <w:widowControl w:val="0"/>
        <w:spacing w:after="60" w:before="60" w:line="360.0024000000001" w:lineRule="auto"/>
        <w:rPr>
          <w:rFonts w:ascii="Fira Code" w:cs="Fira Code" w:eastAsia="Fira Code" w:hAnsi="Fira Code"/>
          <w:b w:val="1"/>
          <w:sz w:val="28"/>
          <w:szCs w:val="28"/>
        </w:rPr>
      </w:pPr>
      <w:r w:rsidDel="00000000" w:rsidR="00000000" w:rsidRPr="00000000">
        <w:rPr>
          <w:rFonts w:ascii="Fira Code" w:cs="Fira Code" w:eastAsia="Fira Code" w:hAnsi="Fira Code"/>
          <w:sz w:val="24"/>
          <w:szCs w:val="24"/>
          <w:rtl w:val="0"/>
        </w:rPr>
        <w:t xml:space="preserve">To verify the above command works in (WSL2 Ubuntu 22.04, verified 2024-Jan), go to the Docker Desktop app and look under </w:t>
      </w:r>
      <w:r w:rsidDel="00000000" w:rsidR="00000000" w:rsidRPr="00000000">
        <w:rPr>
          <w:rFonts w:ascii="Fira Code" w:cs="Fira Code" w:eastAsia="Fira Code" w:hAnsi="Fira Code"/>
          <w:b w:val="1"/>
          <w:sz w:val="24"/>
          <w:szCs w:val="24"/>
          <w:rtl w:val="0"/>
        </w:rPr>
        <w:t xml:space="preserve">Volumes - </w:t>
      </w:r>
      <w:r w:rsidDel="00000000" w:rsidR="00000000" w:rsidRPr="00000000">
        <w:rPr>
          <w:rFonts w:ascii="Fira Code" w:cs="Fira Code" w:eastAsia="Fira Code" w:hAnsi="Fira Code"/>
          <w:sz w:val="20"/>
          <w:szCs w:val="20"/>
          <w:rtl w:val="0"/>
        </w:rPr>
        <w:t xml:space="preserve">dtc_postgres_volume_local </w:t>
      </w:r>
      <w:r w:rsidDel="00000000" w:rsidR="00000000" w:rsidRPr="00000000">
        <w:rPr>
          <w:rFonts w:ascii="Fira Code" w:cs="Fira Code" w:eastAsia="Fira Code" w:hAnsi="Fira Code"/>
          <w:sz w:val="24"/>
          <w:szCs w:val="24"/>
          <w:rtl w:val="0"/>
        </w:rPr>
        <w:t xml:space="preserve">would be listed there. The folder </w:t>
      </w:r>
      <w:r w:rsidDel="00000000" w:rsidR="00000000" w:rsidRPr="00000000">
        <w:rPr>
          <w:rFonts w:ascii="Fira Code" w:cs="Fira Code" w:eastAsia="Fira Code" w:hAnsi="Fira Code"/>
          <w:sz w:val="20"/>
          <w:szCs w:val="20"/>
          <w:rtl w:val="0"/>
        </w:rPr>
        <w:t xml:space="preserve">ny_taxi_postgres_data</w:t>
      </w:r>
      <w:r w:rsidDel="00000000" w:rsidR="00000000" w:rsidRPr="00000000">
        <w:rPr>
          <w:rFonts w:ascii="Fira Code" w:cs="Fira Code" w:eastAsia="Fira Code" w:hAnsi="Fira Code"/>
          <w:sz w:val="24"/>
          <w:szCs w:val="24"/>
          <w:rtl w:val="0"/>
        </w:rPr>
        <w:t xml:space="preserve"> would however be empty, since we used an alternative config.</w:t>
      </w:r>
      <w:r w:rsidDel="00000000" w:rsidR="00000000" w:rsidRPr="00000000">
        <w:rPr>
          <w:rtl w:val="0"/>
        </w:rPr>
      </w:r>
    </w:p>
    <w:p w:rsidR="00000000" w:rsidDel="00000000" w:rsidP="00000000" w:rsidRDefault="00000000" w:rsidRPr="00000000" w14:paraId="000001CB">
      <w:pPr>
        <w:widowControl w:val="0"/>
        <w:spacing w:after="60" w:before="60" w:line="360.0024000000001" w:lineRule="auto"/>
        <w:rPr>
          <w:rFonts w:ascii="Fira Code" w:cs="Fira Code" w:eastAsia="Fira Code" w:hAnsi="Fira Code"/>
          <w:b w:val="1"/>
          <w:sz w:val="24"/>
          <w:szCs w:val="24"/>
        </w:rPr>
      </w:pPr>
      <w:r w:rsidDel="00000000" w:rsidR="00000000" w:rsidRPr="00000000">
        <w:rPr>
          <w:rtl w:val="0"/>
        </w:rPr>
      </w:r>
    </w:p>
    <w:p w:rsidR="00000000" w:rsidDel="00000000" w:rsidP="00000000" w:rsidRDefault="00000000" w:rsidRPr="00000000" w14:paraId="000001CC">
      <w:pPr>
        <w:widowControl w:val="0"/>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An alternate error could be:</w:t>
      </w:r>
    </w:p>
    <w:p w:rsidR="00000000" w:rsidDel="00000000" w:rsidP="00000000" w:rsidRDefault="00000000" w:rsidRPr="00000000" w14:paraId="000001CD">
      <w:pPr>
        <w:widowControl w:val="0"/>
        <w:spacing w:after="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CE">
      <w:pPr>
        <w:widowControl w:val="0"/>
        <w:spacing w:after="0" w:line="276"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initdb: error: directory "/var/lib/postgresql/data" exists but is not empty</w:t>
      </w:r>
    </w:p>
    <w:p w:rsidR="00000000" w:rsidDel="00000000" w:rsidP="00000000" w:rsidRDefault="00000000" w:rsidRPr="00000000" w14:paraId="000001CF">
      <w:pPr>
        <w:widowControl w:val="0"/>
        <w:spacing w:after="0" w:line="276"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If you want to create a new database system, either remove or empthe directory "/var/lib/postgresql/data" or run initdb</w:t>
      </w:r>
    </w:p>
    <w:p w:rsidR="00000000" w:rsidDel="00000000" w:rsidP="00000000" w:rsidRDefault="00000000" w:rsidRPr="00000000" w14:paraId="000001D0">
      <w:pPr>
        <w:widowControl w:val="0"/>
        <w:spacing w:after="60" w:before="60" w:line="360.0024000000001"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witls</w:t>
      </w:r>
    </w:p>
    <w:p w:rsidR="00000000" w:rsidDel="00000000" w:rsidP="00000000" w:rsidRDefault="00000000" w:rsidRPr="00000000" w14:paraId="000001D1">
      <w:pPr>
        <w:widowControl w:val="0"/>
        <w:spacing w:after="60" w:before="60" w:line="360.0024000000001" w:lineRule="auto"/>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1D2">
      <w:pPr>
        <w:pStyle w:val="Heading2"/>
        <w:spacing w:after="200" w:line="276" w:lineRule="auto"/>
        <w:rPr>
          <w:rFonts w:ascii="Fira Code" w:cs="Fira Code" w:eastAsia="Fira Code" w:hAnsi="Fira Code"/>
          <w:sz w:val="34"/>
          <w:szCs w:val="34"/>
        </w:rPr>
      </w:pPr>
      <w:bookmarkStart w:colFirst="0" w:colLast="0" w:name="_qxn8ts99fn3t" w:id="70"/>
      <w:bookmarkEnd w:id="70"/>
      <w:r w:rsidDel="00000000" w:rsidR="00000000" w:rsidRPr="00000000">
        <w:rPr>
          <w:rFonts w:ascii="Fira Code" w:cs="Fira Code" w:eastAsia="Fira Code" w:hAnsi="Fira Code"/>
          <w:sz w:val="34"/>
          <w:szCs w:val="34"/>
          <w:rtl w:val="0"/>
        </w:rPr>
        <w:t xml:space="preserve">Docker - invalid reference format: repository name must be lowercase (Mounting volumes with Docker on Windows)</w:t>
      </w:r>
    </w:p>
    <w:p w:rsidR="00000000" w:rsidDel="00000000" w:rsidP="00000000" w:rsidRDefault="00000000" w:rsidRPr="00000000" w14:paraId="000001D3">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Mapping volumes on Windows could be tricky. The way it was done in the course video doesn’t work for everyone.</w:t>
      </w:r>
    </w:p>
    <w:p w:rsidR="00000000" w:rsidDel="00000000" w:rsidP="00000000" w:rsidRDefault="00000000" w:rsidRPr="00000000" w14:paraId="000001D4">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D5">
      <w:pPr>
        <w:spacing w:after="200" w:line="276" w:lineRule="auto"/>
        <w:rPr>
          <w:rFonts w:ascii="Fira Code" w:cs="Fira Code" w:eastAsia="Fira Code" w:hAnsi="Fira Code"/>
        </w:rPr>
      </w:pPr>
      <w:r w:rsidDel="00000000" w:rsidR="00000000" w:rsidRPr="00000000">
        <w:rPr>
          <w:rFonts w:ascii="Fira Code" w:cs="Fira Code" w:eastAsia="Fira Code" w:hAnsi="Fira Code"/>
          <w:sz w:val="24"/>
          <w:szCs w:val="24"/>
          <w:rtl w:val="0"/>
        </w:rPr>
        <w:t xml:space="preserve">First, if you</w:t>
      </w:r>
      <w:r w:rsidDel="00000000" w:rsidR="00000000" w:rsidRPr="00000000">
        <w:rPr>
          <w:rtl w:val="0"/>
        </w:rPr>
      </w:r>
    </w:p>
    <w:p w:rsidR="00000000" w:rsidDel="00000000" w:rsidP="00000000" w:rsidRDefault="00000000" w:rsidRPr="00000000" w14:paraId="000001D6">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move your data to some folder without spaces. E.g. if your code is in “C:/Users/Alexey Grigorev/git/…”, move it to “C:/git/…”</w:t>
      </w:r>
    </w:p>
    <w:p w:rsidR="00000000" w:rsidDel="00000000" w:rsidP="00000000" w:rsidRDefault="00000000" w:rsidRPr="00000000" w14:paraId="000001D7">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Try replacing the “-v” part with one of the following options:</w:t>
      </w:r>
    </w:p>
    <w:p w:rsidR="00000000" w:rsidDel="00000000" w:rsidP="00000000" w:rsidRDefault="00000000" w:rsidRPr="00000000" w14:paraId="000001D8">
      <w:pPr>
        <w:numPr>
          <w:ilvl w:val="0"/>
          <w:numId w:val="96"/>
        </w:numPr>
        <w:spacing w:after="200" w:line="276"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-v /c:/some/path/ny_taxi_postgres_data:/var/lib/postgresql/data x</w:t>
      </w:r>
    </w:p>
    <w:p w:rsidR="00000000" w:rsidDel="00000000" w:rsidP="00000000" w:rsidRDefault="00000000" w:rsidRPr="00000000" w14:paraId="000001D9">
      <w:pPr>
        <w:numPr>
          <w:ilvl w:val="0"/>
          <w:numId w:val="96"/>
        </w:numPr>
        <w:spacing w:after="200" w:before="0" w:line="276"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-v //c:/some/path/ny_taxi_postgres_data:/var/lib/postgresql/data x</w:t>
      </w:r>
    </w:p>
    <w:p w:rsidR="00000000" w:rsidDel="00000000" w:rsidP="00000000" w:rsidRDefault="00000000" w:rsidRPr="00000000" w14:paraId="000001DA">
      <w:pPr>
        <w:numPr>
          <w:ilvl w:val="0"/>
          <w:numId w:val="96"/>
        </w:numPr>
        <w:spacing w:after="200" w:before="0" w:line="276"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-v /c/some/path/ny_taxi_postgres_data:/var/lib/postgresql/data x</w:t>
      </w:r>
    </w:p>
    <w:p w:rsidR="00000000" w:rsidDel="00000000" w:rsidP="00000000" w:rsidRDefault="00000000" w:rsidRPr="00000000" w14:paraId="000001DB">
      <w:pPr>
        <w:numPr>
          <w:ilvl w:val="0"/>
          <w:numId w:val="96"/>
        </w:numPr>
        <w:spacing w:after="200" w:before="0" w:line="276"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-v //c/some/path/ny_taxi_postgres_data:/var/lib/postgresql/data x</w:t>
      </w:r>
    </w:p>
    <w:p w:rsidR="00000000" w:rsidDel="00000000" w:rsidP="00000000" w:rsidRDefault="00000000" w:rsidRPr="00000000" w14:paraId="000001DC">
      <w:pPr>
        <w:numPr>
          <w:ilvl w:val="0"/>
          <w:numId w:val="96"/>
        </w:numPr>
        <w:spacing w:after="200" w:line="276"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--volume //driveletter/path/ny_taxi_postgres_data/:/var/lib/postgresql/data</w:t>
      </w:r>
    </w:p>
    <w:p w:rsidR="00000000" w:rsidDel="00000000" w:rsidP="00000000" w:rsidRDefault="00000000" w:rsidRPr="00000000" w14:paraId="000001DD">
      <w:pPr>
        <w:spacing w:after="200"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winpty docker run -it </w:t>
      </w:r>
    </w:p>
    <w:p w:rsidR="00000000" w:rsidDel="00000000" w:rsidP="00000000" w:rsidRDefault="00000000" w:rsidRPr="00000000" w14:paraId="000001DE">
      <w:pPr>
        <w:spacing w:after="200"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 POSTGRES_USER="root" </w:t>
      </w:r>
    </w:p>
    <w:p w:rsidR="00000000" w:rsidDel="00000000" w:rsidP="00000000" w:rsidRDefault="00000000" w:rsidRPr="00000000" w14:paraId="000001DF">
      <w:pPr>
        <w:spacing w:after="200"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 POSTGRES_PASSWORD="root" </w:t>
      </w:r>
    </w:p>
    <w:p w:rsidR="00000000" w:rsidDel="00000000" w:rsidP="00000000" w:rsidRDefault="00000000" w:rsidRPr="00000000" w14:paraId="000001E0">
      <w:pPr>
        <w:spacing w:after="200"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 POSTGRES_DB="ny_taxi" </w:t>
      </w:r>
    </w:p>
    <w:p w:rsidR="00000000" w:rsidDel="00000000" w:rsidP="00000000" w:rsidRDefault="00000000" w:rsidRPr="00000000" w14:paraId="000001E1">
      <w:pPr>
        <w:spacing w:after="200"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-v /c:/some/path/ny_taxi_postgres_data:/var/lib/postgresql/data </w:t>
      </w:r>
    </w:p>
    <w:p w:rsidR="00000000" w:rsidDel="00000000" w:rsidP="00000000" w:rsidRDefault="00000000" w:rsidRPr="00000000" w14:paraId="000001E2">
      <w:pPr>
        <w:spacing w:after="200"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-p 5432:5432 </w:t>
      </w:r>
    </w:p>
    <w:p w:rsidR="00000000" w:rsidDel="00000000" w:rsidP="00000000" w:rsidRDefault="00000000" w:rsidRPr="00000000" w14:paraId="000001E3">
      <w:pPr>
        <w:spacing w:after="200"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postgres:1</w:t>
      </w:r>
    </w:p>
    <w:p w:rsidR="00000000" w:rsidDel="00000000" w:rsidP="00000000" w:rsidRDefault="00000000" w:rsidRPr="00000000" w14:paraId="000001E4">
      <w:pPr>
        <w:spacing w:after="200" w:line="276"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Try adding </w:t>
      </w:r>
      <w:r w:rsidDel="00000000" w:rsidR="00000000" w:rsidRPr="00000000">
        <w:rPr>
          <w:rFonts w:ascii="Fira Code" w:cs="Fira Code" w:eastAsia="Fira Code" w:hAnsi="Fira Code"/>
          <w:b w:val="1"/>
          <w:sz w:val="24"/>
          <w:szCs w:val="24"/>
          <w:rtl w:val="0"/>
        </w:rPr>
        <w:t xml:space="preserve">winpty </w:t>
      </w:r>
      <w:r w:rsidDel="00000000" w:rsidR="00000000" w:rsidRPr="00000000">
        <w:rPr>
          <w:rFonts w:ascii="Fira Code" w:cs="Fira Code" w:eastAsia="Fira Code" w:hAnsi="Fira Code"/>
          <w:sz w:val="24"/>
          <w:szCs w:val="24"/>
          <w:rtl w:val="0"/>
        </w:rPr>
        <w:t xml:space="preserve">before the whole command</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3</w:t>
      </w: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1E6">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rtl w:val="0"/>
        </w:rPr>
        <w:t xml:space="preserve">win</w:t>
      </w:r>
      <w:r w:rsidDel="00000000" w:rsidR="00000000" w:rsidRPr="00000000">
        <w:rPr>
          <w:rtl w:val="0"/>
        </w:rPr>
      </w:r>
    </w:p>
    <w:p w:rsidR="00000000" w:rsidDel="00000000" w:rsidP="00000000" w:rsidRDefault="00000000" w:rsidRPr="00000000" w14:paraId="000001E7">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Try adding quotes:</w:t>
      </w:r>
    </w:p>
    <w:p w:rsidR="00000000" w:rsidDel="00000000" w:rsidP="00000000" w:rsidRDefault="00000000" w:rsidRPr="00000000" w14:paraId="000001E8">
      <w:pPr>
        <w:numPr>
          <w:ilvl w:val="0"/>
          <w:numId w:val="26"/>
        </w:numPr>
        <w:spacing w:after="200" w:line="276"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-v "/c:/some/path/ny_taxi_postgres_data:/var/lib/postgresql/data"</w:t>
      </w:r>
    </w:p>
    <w:p w:rsidR="00000000" w:rsidDel="00000000" w:rsidP="00000000" w:rsidRDefault="00000000" w:rsidRPr="00000000" w14:paraId="000001E9">
      <w:pPr>
        <w:numPr>
          <w:ilvl w:val="0"/>
          <w:numId w:val="26"/>
        </w:numPr>
        <w:spacing w:after="200" w:before="0" w:line="276"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-v "//c:/some/path/ny_taxi_postgres_data:/var/lib/postgresql/data"</w:t>
      </w:r>
    </w:p>
    <w:p w:rsidR="00000000" w:rsidDel="00000000" w:rsidP="00000000" w:rsidRDefault="00000000" w:rsidRPr="00000000" w14:paraId="000001EA">
      <w:pPr>
        <w:numPr>
          <w:ilvl w:val="0"/>
          <w:numId w:val="26"/>
        </w:numPr>
        <w:spacing w:after="200" w:before="0" w:line="276"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-v “/c/some/path/ny_taxi_postgres_data:/var/lib/postgresql/data"</w:t>
      </w:r>
    </w:p>
    <w:p w:rsidR="00000000" w:rsidDel="00000000" w:rsidP="00000000" w:rsidRDefault="00000000" w:rsidRPr="00000000" w14:paraId="000001EB">
      <w:pPr>
        <w:numPr>
          <w:ilvl w:val="0"/>
          <w:numId w:val="26"/>
        </w:numPr>
        <w:spacing w:after="200" w:line="276"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-v "//c/some/path/ny_taxi_postgres_data:/var/lib/postgresql/data"</w:t>
      </w:r>
    </w:p>
    <w:p w:rsidR="00000000" w:rsidDel="00000000" w:rsidP="00000000" w:rsidRDefault="00000000" w:rsidRPr="00000000" w14:paraId="000001EC">
      <w:pPr>
        <w:numPr>
          <w:ilvl w:val="0"/>
          <w:numId w:val="26"/>
        </w:numPr>
        <w:spacing w:after="200" w:line="276"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-v "c:\some\path\ny_taxi_postgres_data":/var/lib/postgresql/data</w:t>
      </w:r>
    </w:p>
    <w:p w:rsidR="00000000" w:rsidDel="00000000" w:rsidP="00000000" w:rsidRDefault="00000000" w:rsidRPr="00000000" w14:paraId="000001ED">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Note</w:t>
      </w:r>
      <w:r w:rsidDel="00000000" w:rsidR="00000000" w:rsidRPr="00000000">
        <w:rPr>
          <w:rFonts w:ascii="Fira Code" w:cs="Fira Code" w:eastAsia="Fira Code" w:hAnsi="Fira Code"/>
          <w:sz w:val="24"/>
          <w:szCs w:val="24"/>
          <w:rtl w:val="0"/>
        </w:rPr>
        <w:t xml:space="preserve">:  (Window) if it automatically creates a folder called “</w:t>
      </w:r>
      <w:r w:rsidDel="00000000" w:rsidR="00000000" w:rsidRPr="00000000">
        <w:rPr>
          <w:rFonts w:ascii="Fira Code" w:cs="Fira Code" w:eastAsia="Fira Code" w:hAnsi="Fira Code"/>
          <w:b w:val="1"/>
          <w:rtl w:val="0"/>
        </w:rPr>
        <w:t xml:space="preserve">ny_taxi_postgres_data;C</w:t>
      </w: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sz w:val="24"/>
          <w:szCs w:val="24"/>
          <w:rtl w:val="0"/>
        </w:rPr>
        <w:t xml:space="preserve">suggests you have problems with volume mapping, try deleting both folders and replacing “-v” part with other options. For me “</w:t>
      </w:r>
      <w:r w:rsidDel="00000000" w:rsidR="00000000" w:rsidRPr="00000000">
        <w:rPr>
          <w:rFonts w:ascii="Fira Code" w:cs="Fira Code" w:eastAsia="Fira Code" w:hAnsi="Fira Code"/>
          <w:b w:val="1"/>
          <w:sz w:val="24"/>
          <w:szCs w:val="24"/>
          <w:rtl w:val="0"/>
        </w:rPr>
        <w:t xml:space="preserve">//c/</w:t>
      </w:r>
      <w:r w:rsidDel="00000000" w:rsidR="00000000" w:rsidRPr="00000000">
        <w:rPr>
          <w:rFonts w:ascii="Fira Code" w:cs="Fira Code" w:eastAsia="Fira Code" w:hAnsi="Fira Code"/>
          <w:sz w:val="24"/>
          <w:szCs w:val="24"/>
          <w:rtl w:val="0"/>
        </w:rPr>
        <w:t xml:space="preserve">” works instead of “/c/”. And it will work by automatically creating a correct folder called “ny_taxi_postgres_data”.</w:t>
      </w:r>
    </w:p>
    <w:p w:rsidR="00000000" w:rsidDel="00000000" w:rsidP="00000000" w:rsidRDefault="00000000" w:rsidRPr="00000000" w14:paraId="000001EE">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 possible solution to this error would be to use </w:t>
      </w:r>
      <w:r w:rsidDel="00000000" w:rsidR="00000000" w:rsidRPr="00000000">
        <w:rPr>
          <w:rFonts w:ascii="Fira Code" w:cs="Fira Code" w:eastAsia="Fira Code" w:hAnsi="Fira Code"/>
          <w:rtl w:val="0"/>
        </w:rPr>
        <w:t xml:space="preserve">/”$(pwd)”/ny_taxi_postgres_data:/var/lib/postgresql/data </w:t>
      </w:r>
      <w:r w:rsidDel="00000000" w:rsidR="00000000" w:rsidRPr="00000000">
        <w:rPr>
          <w:rFonts w:ascii="Fira Code" w:cs="Fira Code" w:eastAsia="Fira Code" w:hAnsi="Fira Code"/>
          <w:sz w:val="24"/>
          <w:szCs w:val="24"/>
          <w:rtl w:val="0"/>
        </w:rPr>
        <w:t xml:space="preserve">(with quotes’ position varying as in the above list).</w:t>
        <w:tab/>
      </w:r>
    </w:p>
    <w:p w:rsidR="00000000" w:rsidDel="00000000" w:rsidP="00000000" w:rsidRDefault="00000000" w:rsidRPr="00000000" w14:paraId="000001EF">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F0">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Yes for windows use the command it works perfectly fine</w:t>
      </w:r>
    </w:p>
    <w:p w:rsidR="00000000" w:rsidDel="00000000" w:rsidP="00000000" w:rsidRDefault="00000000" w:rsidRPr="00000000" w14:paraId="000001F1">
      <w:pPr>
        <w:numPr>
          <w:ilvl w:val="0"/>
          <w:numId w:val="26"/>
        </w:numPr>
        <w:spacing w:after="200"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-v /”$(pwd)”/ny_taxi_postgres_data:/var/lib/postgresql/data</w:t>
      </w:r>
    </w:p>
    <w:p w:rsidR="00000000" w:rsidDel="00000000" w:rsidP="00000000" w:rsidRDefault="00000000" w:rsidRPr="00000000" w14:paraId="000001F2">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F3">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Important: note how the quotes are placed. </w:t>
      </w:r>
      <w:r w:rsidDel="00000000" w:rsidR="00000000" w:rsidRPr="00000000">
        <w:rPr>
          <w:rtl w:val="0"/>
        </w:rPr>
      </w:r>
    </w:p>
    <w:p w:rsidR="00000000" w:rsidDel="00000000" w:rsidP="00000000" w:rsidRDefault="00000000" w:rsidRPr="00000000" w14:paraId="000001F4">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none of these options work, you can use a volume name instead of the path:</w:t>
      </w:r>
    </w:p>
    <w:p w:rsidR="00000000" w:rsidDel="00000000" w:rsidP="00000000" w:rsidRDefault="00000000" w:rsidRPr="00000000" w14:paraId="000001F5">
      <w:pPr>
        <w:numPr>
          <w:ilvl w:val="0"/>
          <w:numId w:val="1"/>
        </w:numPr>
        <w:spacing w:after="200" w:line="276"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-v ny_taxi_postgres_data:/var/lib/postgresql/data</w:t>
      </w:r>
      <w:r w:rsidDel="00000000" w:rsidR="00000000" w:rsidRPr="00000000">
        <w:rPr>
          <w:rtl w:val="0"/>
        </w:rPr>
      </w:r>
    </w:p>
    <w:p w:rsidR="00000000" w:rsidDel="00000000" w:rsidP="00000000" w:rsidRDefault="00000000" w:rsidRPr="00000000" w14:paraId="000001F6">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Mac: You can wrap $(pwd) with quotes like the highlighted.</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docker run -it \</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 POSTGRES_USER="root" \</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 POSTGRES_PASSWORD="root" \</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 POSTGRES_DB="ny_taxi" \</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-v "</w:t>
      </w:r>
      <w:r w:rsidDel="00000000" w:rsidR="00000000" w:rsidRPr="00000000">
        <w:rPr>
          <w:rFonts w:ascii="Fira Code" w:cs="Fira Code" w:eastAsia="Fira Code" w:hAnsi="Fira Code"/>
          <w:sz w:val="24"/>
          <w:szCs w:val="24"/>
          <w:shd w:fill="d9ead3" w:val="clear"/>
          <w:rtl w:val="0"/>
        </w:rPr>
        <w:t xml:space="preserve">$(pwd)"</w:t>
      </w:r>
      <w:r w:rsidDel="00000000" w:rsidR="00000000" w:rsidRPr="00000000">
        <w:rPr>
          <w:rFonts w:ascii="Fira Code" w:cs="Fira Code" w:eastAsia="Fira Code" w:hAnsi="Fira Code"/>
          <w:sz w:val="24"/>
          <w:szCs w:val="24"/>
          <w:shd w:fill="f3f3f3" w:val="clear"/>
          <w:rtl w:val="0"/>
        </w:rPr>
        <w:t xml:space="preserve">/ny_taxi_postgres_data:/var/lib/postgresql/data \</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-p 5432:5432 \</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Postgres:13</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docker run -it \</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 POSTGRES_USER="root" \</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 POSTGRES_PASSWORD="root" \</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 POSTGRES_DB="ny_taxi" \</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-v "$(pwd)"/ny_taxi_postgres_data:/var/lib/postgresql/data \</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-p 5432:5432 \</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rPr>
      </w:pPr>
      <w:r w:rsidDel="00000000" w:rsidR="00000000" w:rsidRPr="00000000">
        <w:rPr>
          <w:rFonts w:ascii="Fira Code" w:cs="Fira Code" w:eastAsia="Fira Code" w:hAnsi="Fira Code"/>
          <w:sz w:val="24"/>
          <w:szCs w:val="24"/>
          <w:shd w:fill="f3f3f3" w:val="clear"/>
          <w:rtl w:val="0"/>
        </w:rPr>
        <w:t xml:space="preserve">      postgres:13</w:t>
      </w:r>
      <w:r w:rsidDel="00000000" w:rsidR="00000000" w:rsidRPr="00000000">
        <w:rPr>
          <w:rtl w:val="0"/>
        </w:rPr>
      </w:r>
    </w:p>
    <w:p w:rsidR="00000000" w:rsidDel="00000000" w:rsidP="00000000" w:rsidRDefault="00000000" w:rsidRPr="00000000" w14:paraId="00000206">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07">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Source:</w:t>
      </w:r>
      <w:hyperlink r:id="rId71">
        <w:r w:rsidDel="00000000" w:rsidR="00000000" w:rsidRPr="00000000">
          <w:rPr>
            <w:rFonts w:ascii="Fira Code" w:cs="Fira Code" w:eastAsia="Fira Code" w:hAnsi="Fira Code"/>
            <w:sz w:val="24"/>
            <w:szCs w:val="24"/>
            <w:u w:val="single"/>
            <w:rtl w:val="0"/>
          </w:rPr>
          <w:t xml:space="preserve">https://stackoverflow.com/questions/48522615/docker-error-invalid-reference-format-repository-name-must-be-lowercase</w:t>
        </w:r>
      </w:hyperlink>
      <w:r w:rsidDel="00000000" w:rsidR="00000000" w:rsidRPr="00000000">
        <w:rPr>
          <w:rtl w:val="0"/>
        </w:rPr>
      </w:r>
    </w:p>
    <w:p w:rsidR="00000000" w:rsidDel="00000000" w:rsidP="00000000" w:rsidRDefault="00000000" w:rsidRPr="00000000" w14:paraId="00000208">
      <w:pPr>
        <w:rPr>
          <w:rFonts w:ascii="Fira Code" w:cs="Fira Code" w:eastAsia="Fira Code" w:hAnsi="Fira Code"/>
        </w:rPr>
      </w:pPr>
      <w:r w:rsidDel="00000000" w:rsidR="00000000" w:rsidRPr="00000000">
        <w:rPr>
          <w:rtl w:val="0"/>
        </w:rPr>
      </w:r>
    </w:p>
    <w:p w:rsidR="00000000" w:rsidDel="00000000" w:rsidP="00000000" w:rsidRDefault="00000000" w:rsidRPr="00000000" w14:paraId="00000209">
      <w:pPr>
        <w:pStyle w:val="Heading2"/>
        <w:spacing w:after="200" w:lineRule="auto"/>
        <w:rPr>
          <w:rFonts w:ascii="Fira Code" w:cs="Fira Code" w:eastAsia="Fira Code" w:hAnsi="Fira Code"/>
          <w:sz w:val="34"/>
          <w:szCs w:val="34"/>
        </w:rPr>
      </w:pPr>
      <w:bookmarkStart w:colFirst="0" w:colLast="0" w:name="_amlxjs4qrtr" w:id="71"/>
      <w:bookmarkEnd w:id="71"/>
      <w:r w:rsidDel="00000000" w:rsidR="00000000" w:rsidRPr="00000000">
        <w:rPr>
          <w:rFonts w:ascii="Fira Code" w:cs="Fira Code" w:eastAsia="Fira Code" w:hAnsi="Fira Code"/>
          <w:sz w:val="34"/>
          <w:szCs w:val="34"/>
          <w:rtl w:val="0"/>
        </w:rPr>
        <w:t xml:space="preserve">Docker - Error response from daemon: invalid mode: \Program Files\Git\var\lib\postgresql\data.</w:t>
      </w:r>
    </w:p>
    <w:p w:rsidR="00000000" w:rsidDel="00000000" w:rsidP="00000000" w:rsidRDefault="00000000" w:rsidRPr="00000000" w14:paraId="0000020A">
      <w:pPr>
        <w:rPr>
          <w:rFonts w:ascii="Fira Code" w:cs="Fira Code" w:eastAsia="Fira Code" w:hAnsi="Fira Code"/>
        </w:rPr>
      </w:pPr>
      <w:r w:rsidDel="00000000" w:rsidR="00000000" w:rsidRPr="00000000">
        <w:rPr>
          <w:rtl w:val="0"/>
        </w:rPr>
      </w:r>
    </w:p>
    <w:p w:rsidR="00000000" w:rsidDel="00000000" w:rsidP="00000000" w:rsidRDefault="00000000" w:rsidRPr="00000000" w14:paraId="0000020B">
      <w:pPr>
        <w:rPr>
          <w:rFonts w:ascii="Fira Code" w:cs="Fira Code" w:eastAsia="Fira Code" w:hAnsi="Fira Code"/>
        </w:rPr>
      </w:pPr>
      <w:r w:rsidDel="00000000" w:rsidR="00000000" w:rsidRPr="00000000">
        <w:rPr>
          <w:rFonts w:ascii="Fira Code" w:cs="Fira Code" w:eastAsia="Fira Code" w:hAnsi="Fira Code"/>
          <w:rtl w:val="0"/>
        </w:rPr>
        <w:t xml:space="preserve">Change the mounting path. Replace it with one of following: </w:t>
      </w:r>
    </w:p>
    <w:p w:rsidR="00000000" w:rsidDel="00000000" w:rsidP="00000000" w:rsidRDefault="00000000" w:rsidRPr="00000000" w14:paraId="0000020C">
      <w:pPr>
        <w:numPr>
          <w:ilvl w:val="0"/>
          <w:numId w:val="79"/>
        </w:numPr>
        <w:ind w:left="720" w:hanging="360"/>
        <w:rPr>
          <w:rFonts w:ascii="Roboto Mono" w:cs="Roboto Mono" w:eastAsia="Roboto Mono" w:hAnsi="Roboto Mono"/>
          <w:shd w:fill="f3f3f3" w:val="clear"/>
        </w:rPr>
      </w:pPr>
      <w:r w:rsidDel="00000000" w:rsidR="00000000" w:rsidRPr="00000000">
        <w:rPr>
          <w:rFonts w:ascii="Fira Code" w:cs="Fira Code" w:eastAsia="Fira Code" w:hAnsi="Fira Code"/>
          <w:shd w:fill="f3f3f3" w:val="clear"/>
          <w:rtl w:val="0"/>
        </w:rPr>
        <w:t xml:space="preserve">-v </w:t>
      </w:r>
      <w:r w:rsidDel="00000000" w:rsidR="00000000" w:rsidRPr="00000000">
        <w:rPr>
          <w:rFonts w:ascii="Fira Code" w:cs="Fira Code" w:eastAsia="Fira Code" w:hAnsi="Fira Code"/>
          <w:b w:val="1"/>
          <w:shd w:fill="f3f3f3" w:val="clear"/>
          <w:rtl w:val="0"/>
        </w:rPr>
        <w:t xml:space="preserve">/e/zoomcamp/...:/var/lib/postgresql/data</w:t>
      </w:r>
    </w:p>
    <w:p w:rsidR="00000000" w:rsidDel="00000000" w:rsidP="00000000" w:rsidRDefault="00000000" w:rsidRPr="00000000" w14:paraId="0000020D">
      <w:pPr>
        <w:numPr>
          <w:ilvl w:val="0"/>
          <w:numId w:val="79"/>
        </w:numPr>
        <w:ind w:left="720" w:hanging="360"/>
        <w:rPr>
          <w:rFonts w:ascii="Roboto Mono" w:cs="Roboto Mono" w:eastAsia="Roboto Mono" w:hAnsi="Roboto Mono"/>
          <w:shd w:fill="f3f3f3" w:val="clear"/>
        </w:rPr>
      </w:pPr>
      <w:r w:rsidDel="00000000" w:rsidR="00000000" w:rsidRPr="00000000">
        <w:rPr>
          <w:rFonts w:ascii="Fira Code" w:cs="Fira Code" w:eastAsia="Fira Code" w:hAnsi="Fira Code"/>
          <w:shd w:fill="f3f3f3" w:val="clear"/>
          <w:rtl w:val="0"/>
        </w:rPr>
        <w:t xml:space="preserve">-v </w:t>
      </w:r>
      <w:r w:rsidDel="00000000" w:rsidR="00000000" w:rsidRPr="00000000">
        <w:rPr>
          <w:rFonts w:ascii="Fira Code" w:cs="Fira Code" w:eastAsia="Fira Code" w:hAnsi="Fira Code"/>
          <w:b w:val="1"/>
          <w:shd w:fill="f3f3f3" w:val="clear"/>
          <w:rtl w:val="0"/>
        </w:rPr>
        <w:t xml:space="preserve">/c:/.../ny_taxi_postgres_data:/var/lib/postgresql/data\</w:t>
      </w:r>
      <w:r w:rsidDel="00000000" w:rsidR="00000000" w:rsidRPr="00000000">
        <w:rPr>
          <w:rFonts w:ascii="Fira Code" w:cs="Fira Code" w:eastAsia="Fira Code" w:hAnsi="Fira Code"/>
          <w:rtl w:val="0"/>
        </w:rPr>
        <w:t xml:space="preserve"> (leading slash in front of c:)</w:t>
      </w:r>
    </w:p>
    <w:p w:rsidR="00000000" w:rsidDel="00000000" w:rsidP="00000000" w:rsidRDefault="00000000" w:rsidRPr="00000000" w14:paraId="0000020E">
      <w:pPr>
        <w:rPr>
          <w:rFonts w:ascii="Fira Code" w:cs="Fira Code" w:eastAsia="Fira Code" w:hAnsi="Fira Code"/>
        </w:rPr>
      </w:pPr>
      <w:r w:rsidDel="00000000" w:rsidR="00000000" w:rsidRPr="00000000">
        <w:rPr>
          <w:rtl w:val="0"/>
        </w:rPr>
      </w:r>
    </w:p>
    <w:p w:rsidR="00000000" w:rsidDel="00000000" w:rsidP="00000000" w:rsidRDefault="00000000" w:rsidRPr="00000000" w14:paraId="0000020F">
      <w:pPr>
        <w:pStyle w:val="Heading2"/>
        <w:spacing w:after="200" w:lineRule="auto"/>
        <w:rPr>
          <w:rFonts w:ascii="Fira Code" w:cs="Fira Code" w:eastAsia="Fira Code" w:hAnsi="Fira Code"/>
          <w:sz w:val="24"/>
          <w:szCs w:val="24"/>
        </w:rPr>
      </w:pPr>
      <w:bookmarkStart w:colFirst="0" w:colLast="0" w:name="_rh78zk97iqz4" w:id="72"/>
      <w:bookmarkEnd w:id="72"/>
      <w:r w:rsidDel="00000000" w:rsidR="00000000" w:rsidRPr="00000000">
        <w:rPr>
          <w:rFonts w:ascii="Fira Code" w:cs="Fira Code" w:eastAsia="Fira Code" w:hAnsi="Fira Code"/>
          <w:sz w:val="34"/>
          <w:szCs w:val="34"/>
          <w:rtl w:val="0"/>
        </w:rPr>
        <w:t xml:space="preserve">Docker - Error response from daemon: error while creating buildmount source path '/run/desktop/mnt/host/c/&lt;your path&gt;': mkdir /run/desktop/mnt/host/c: file exists</w:t>
      </w:r>
      <w:r w:rsidDel="00000000" w:rsidR="00000000" w:rsidRPr="00000000">
        <w:rPr>
          <w:rtl w:val="0"/>
        </w:rPr>
      </w:r>
    </w:p>
    <w:p w:rsidR="00000000" w:rsidDel="00000000" w:rsidP="00000000" w:rsidRDefault="00000000" w:rsidRPr="00000000" w14:paraId="0000021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When you run this command second time </w:t>
      </w:r>
    </w:p>
    <w:p w:rsidR="00000000" w:rsidDel="00000000" w:rsidP="00000000" w:rsidRDefault="00000000" w:rsidRPr="00000000" w14:paraId="0000021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docker run -it \</w:t>
      </w:r>
    </w:p>
    <w:p w:rsidR="00000000" w:rsidDel="00000000" w:rsidP="00000000" w:rsidRDefault="00000000" w:rsidRPr="00000000" w14:paraId="00000212">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  -e POSTGRES_USER="root" \</w:t>
      </w:r>
    </w:p>
    <w:p w:rsidR="00000000" w:rsidDel="00000000" w:rsidP="00000000" w:rsidRDefault="00000000" w:rsidRPr="00000000" w14:paraId="00000213">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  -e POSTGRES_PASSWORD="root" \</w:t>
      </w:r>
    </w:p>
    <w:p w:rsidR="00000000" w:rsidDel="00000000" w:rsidP="00000000" w:rsidRDefault="00000000" w:rsidRPr="00000000" w14:paraId="0000021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  -e POSTGRES_DB="ny_taxi" \</w:t>
      </w:r>
    </w:p>
    <w:p w:rsidR="00000000" w:rsidDel="00000000" w:rsidP="00000000" w:rsidRDefault="00000000" w:rsidRPr="00000000" w14:paraId="00000215">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  -v &lt;your path&gt;:/var/lib/postgresql/data \</w:t>
      </w:r>
    </w:p>
    <w:p w:rsidR="00000000" w:rsidDel="00000000" w:rsidP="00000000" w:rsidRDefault="00000000" w:rsidRPr="00000000" w14:paraId="0000021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  -p 5432:5432 \</w:t>
      </w:r>
    </w:p>
    <w:p w:rsidR="00000000" w:rsidDel="00000000" w:rsidP="00000000" w:rsidRDefault="00000000" w:rsidRPr="00000000" w14:paraId="00000217">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  postgres:13</w:t>
      </w:r>
    </w:p>
    <w:p w:rsidR="00000000" w:rsidDel="00000000" w:rsidP="00000000" w:rsidRDefault="00000000" w:rsidRPr="00000000" w14:paraId="00000218">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19">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error message above could happen. That means you should not mount on the second run. This command helped me:</w:t>
      </w:r>
    </w:p>
    <w:p w:rsidR="00000000" w:rsidDel="00000000" w:rsidP="00000000" w:rsidRDefault="00000000" w:rsidRPr="00000000" w14:paraId="0000021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1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When you run this command second time </w:t>
      </w:r>
    </w:p>
    <w:p w:rsidR="00000000" w:rsidDel="00000000" w:rsidP="00000000" w:rsidRDefault="00000000" w:rsidRPr="00000000" w14:paraId="0000021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docker run -it \</w:t>
      </w:r>
    </w:p>
    <w:p w:rsidR="00000000" w:rsidDel="00000000" w:rsidP="00000000" w:rsidRDefault="00000000" w:rsidRPr="00000000" w14:paraId="0000021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  -e POSTGRES_USER="root" \</w:t>
      </w:r>
    </w:p>
    <w:p w:rsidR="00000000" w:rsidDel="00000000" w:rsidP="00000000" w:rsidRDefault="00000000" w:rsidRPr="00000000" w14:paraId="0000021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  -e POSTGRES_PASSWORD="root" \</w:t>
      </w:r>
    </w:p>
    <w:p w:rsidR="00000000" w:rsidDel="00000000" w:rsidP="00000000" w:rsidRDefault="00000000" w:rsidRPr="00000000" w14:paraId="0000021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  -e POSTGRES_DB="ny_taxi" \</w:t>
      </w:r>
    </w:p>
    <w:p w:rsidR="00000000" w:rsidDel="00000000" w:rsidP="00000000" w:rsidRDefault="00000000" w:rsidRPr="00000000" w14:paraId="0000022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  -p 5432:5432 \</w:t>
      </w:r>
    </w:p>
    <w:p w:rsidR="00000000" w:rsidDel="00000000" w:rsidP="00000000" w:rsidRDefault="00000000" w:rsidRPr="00000000" w14:paraId="0000022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  postgres:13</w:t>
      </w:r>
    </w:p>
    <w:p w:rsidR="00000000" w:rsidDel="00000000" w:rsidP="00000000" w:rsidRDefault="00000000" w:rsidRPr="00000000" w14:paraId="00000222">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23">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24">
      <w:pPr>
        <w:pStyle w:val="Heading2"/>
        <w:spacing w:after="200" w:lineRule="auto"/>
        <w:rPr>
          <w:rFonts w:ascii="Fira Code" w:cs="Fira Code" w:eastAsia="Fira Code" w:hAnsi="Fira Code"/>
          <w:sz w:val="34"/>
          <w:szCs w:val="34"/>
        </w:rPr>
      </w:pPr>
      <w:bookmarkStart w:colFirst="0" w:colLast="0" w:name="_vps0c346l7e3" w:id="73"/>
      <w:bookmarkEnd w:id="73"/>
      <w:r w:rsidDel="00000000" w:rsidR="00000000" w:rsidRPr="00000000">
        <w:rPr>
          <w:rFonts w:ascii="Fira Code" w:cs="Fira Code" w:eastAsia="Fira Code" w:hAnsi="Fira Code"/>
          <w:sz w:val="34"/>
          <w:szCs w:val="34"/>
          <w:rtl w:val="0"/>
        </w:rPr>
        <w:t xml:space="preserve">Docker - build error: error checking context: 'can't stat '/home/user/repos/data-engineering/week_1_basics_n_setup/2_docker_sql/ny_taxi_postgres_data''.</w:t>
      </w:r>
    </w:p>
    <w:p w:rsidR="00000000" w:rsidDel="00000000" w:rsidP="00000000" w:rsidRDefault="00000000" w:rsidRPr="00000000" w14:paraId="00000225">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error appeared when running the command: </w:t>
      </w:r>
      <w:r w:rsidDel="00000000" w:rsidR="00000000" w:rsidRPr="00000000">
        <w:rPr>
          <w:rFonts w:ascii="Fira Code" w:cs="Fira Code" w:eastAsia="Fira Code" w:hAnsi="Fira Code"/>
          <w:sz w:val="24"/>
          <w:szCs w:val="24"/>
          <w:shd w:fill="f3f3f3" w:val="clear"/>
          <w:rtl w:val="0"/>
        </w:rPr>
        <w:t xml:space="preserve">docker build -t taxi_ingest:v001 .</w:t>
      </w:r>
      <w:r w:rsidDel="00000000" w:rsidR="00000000" w:rsidRPr="00000000">
        <w:rPr>
          <w:rtl w:val="0"/>
        </w:rPr>
      </w:r>
    </w:p>
    <w:p w:rsidR="00000000" w:rsidDel="00000000" w:rsidP="00000000" w:rsidRDefault="00000000" w:rsidRPr="00000000" w14:paraId="00000226">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When feeding the database with the data the user id of the directory </w:t>
      </w:r>
      <w:r w:rsidDel="00000000" w:rsidR="00000000" w:rsidRPr="00000000">
        <w:rPr>
          <w:rFonts w:ascii="Fira Code" w:cs="Fira Code" w:eastAsia="Fira Code" w:hAnsi="Fira Code"/>
          <w:i w:val="1"/>
          <w:sz w:val="24"/>
          <w:szCs w:val="24"/>
          <w:rtl w:val="0"/>
        </w:rPr>
        <w:t xml:space="preserve">ny_taxi_postgres_data</w:t>
      </w:r>
      <w:r w:rsidDel="00000000" w:rsidR="00000000" w:rsidRPr="00000000">
        <w:rPr>
          <w:rFonts w:ascii="Fira Code" w:cs="Fira Code" w:eastAsia="Fira Code" w:hAnsi="Fira Code"/>
          <w:sz w:val="24"/>
          <w:szCs w:val="24"/>
          <w:rtl w:val="0"/>
        </w:rPr>
        <w:t xml:space="preserve"> was changed to </w:t>
      </w:r>
      <w:r w:rsidDel="00000000" w:rsidR="00000000" w:rsidRPr="00000000">
        <w:rPr>
          <w:rFonts w:ascii="Fira Code" w:cs="Fira Code" w:eastAsia="Fira Code" w:hAnsi="Fira Code"/>
          <w:i w:val="1"/>
          <w:sz w:val="24"/>
          <w:szCs w:val="24"/>
          <w:rtl w:val="0"/>
        </w:rPr>
        <w:t xml:space="preserve">999</w:t>
      </w:r>
      <w:r w:rsidDel="00000000" w:rsidR="00000000" w:rsidRPr="00000000">
        <w:rPr>
          <w:rFonts w:ascii="Fira Code" w:cs="Fira Code" w:eastAsia="Fira Code" w:hAnsi="Fira Code"/>
          <w:sz w:val="24"/>
          <w:szCs w:val="24"/>
          <w:rtl w:val="0"/>
        </w:rPr>
        <w:t xml:space="preserve">, so my user couldn’t access it when running the above command. Even though this is not the problem here it helped to raise the error due to the permission issue.</w:t>
      </w:r>
    </w:p>
    <w:p w:rsidR="00000000" w:rsidDel="00000000" w:rsidP="00000000" w:rsidRDefault="00000000" w:rsidRPr="00000000" w14:paraId="00000227">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Since at this point we only need the files </w:t>
      </w:r>
      <w:r w:rsidDel="00000000" w:rsidR="00000000" w:rsidRPr="00000000">
        <w:rPr>
          <w:rFonts w:ascii="Fira Code" w:cs="Fira Code" w:eastAsia="Fira Code" w:hAnsi="Fira Code"/>
          <w:i w:val="1"/>
          <w:sz w:val="24"/>
          <w:szCs w:val="24"/>
          <w:rtl w:val="0"/>
        </w:rPr>
        <w:t xml:space="preserve">Dockerfile </w:t>
      </w:r>
      <w:r w:rsidDel="00000000" w:rsidR="00000000" w:rsidRPr="00000000">
        <w:rPr>
          <w:rFonts w:ascii="Fira Code" w:cs="Fira Code" w:eastAsia="Fira Code" w:hAnsi="Fira Code"/>
          <w:sz w:val="24"/>
          <w:szCs w:val="24"/>
          <w:rtl w:val="0"/>
        </w:rPr>
        <w:t xml:space="preserve">and </w:t>
      </w:r>
      <w:r w:rsidDel="00000000" w:rsidR="00000000" w:rsidRPr="00000000">
        <w:rPr>
          <w:rFonts w:ascii="Fira Code" w:cs="Fira Code" w:eastAsia="Fira Code" w:hAnsi="Fira Code"/>
          <w:i w:val="1"/>
          <w:sz w:val="24"/>
          <w:szCs w:val="24"/>
          <w:rtl w:val="0"/>
        </w:rPr>
        <w:t xml:space="preserve">ingest_data.py</w:t>
      </w:r>
      <w:r w:rsidDel="00000000" w:rsidR="00000000" w:rsidRPr="00000000">
        <w:rPr>
          <w:rFonts w:ascii="Fira Code" w:cs="Fira Code" w:eastAsia="Fira Code" w:hAnsi="Fira Code"/>
          <w:sz w:val="24"/>
          <w:szCs w:val="24"/>
          <w:rtl w:val="0"/>
        </w:rPr>
        <w:t xml:space="preserve">, to fix this error one can run the </w:t>
      </w:r>
      <w:r w:rsidDel="00000000" w:rsidR="00000000" w:rsidRPr="00000000">
        <w:rPr>
          <w:rFonts w:ascii="Fira Code" w:cs="Fira Code" w:eastAsia="Fira Code" w:hAnsi="Fira Code"/>
          <w:sz w:val="24"/>
          <w:szCs w:val="24"/>
          <w:shd w:fill="f3f3f3" w:val="clear"/>
          <w:rtl w:val="0"/>
        </w:rPr>
        <w:t xml:space="preserve">docker build</w:t>
      </w:r>
      <w:r w:rsidDel="00000000" w:rsidR="00000000" w:rsidRPr="00000000">
        <w:rPr>
          <w:rFonts w:ascii="Fira Code" w:cs="Fira Code" w:eastAsia="Fira Code" w:hAnsi="Fira Code"/>
          <w:sz w:val="24"/>
          <w:szCs w:val="24"/>
          <w:rtl w:val="0"/>
        </w:rPr>
        <w:t xml:space="preserve"> command on a different directory (having only these two files).</w:t>
      </w:r>
    </w:p>
    <w:p w:rsidR="00000000" w:rsidDel="00000000" w:rsidP="00000000" w:rsidRDefault="00000000" w:rsidRPr="00000000" w14:paraId="00000228">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 more complete explanation can be found here: </w:t>
      </w:r>
      <w:hyperlink r:id="rId72">
        <w:r w:rsidDel="00000000" w:rsidR="00000000" w:rsidRPr="00000000">
          <w:rPr>
            <w:rFonts w:ascii="Fira Code" w:cs="Fira Code" w:eastAsia="Fira Code" w:hAnsi="Fira Code"/>
            <w:color w:val="1155cc"/>
            <w:sz w:val="24"/>
            <w:szCs w:val="24"/>
            <w:u w:val="single"/>
            <w:rtl w:val="0"/>
          </w:rPr>
          <w:t xml:space="preserve">https://stackoverflow.com/questions/41286028/docker-build-error-checking-context-cant-stat-c-users-username-appdata</w:t>
        </w:r>
      </w:hyperlink>
      <w:r w:rsidDel="00000000" w:rsidR="00000000" w:rsidRPr="00000000">
        <w:rPr>
          <w:rtl w:val="0"/>
        </w:rPr>
      </w:r>
    </w:p>
    <w:p w:rsidR="00000000" w:rsidDel="00000000" w:rsidP="00000000" w:rsidRDefault="00000000" w:rsidRPr="00000000" w14:paraId="00000229">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2A">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can fix the problem by changing the permission of the directory on ubuntu with following command:</w:t>
      </w:r>
    </w:p>
    <w:p w:rsidR="00000000" w:rsidDel="00000000" w:rsidP="00000000" w:rsidRDefault="00000000" w:rsidRPr="00000000" w14:paraId="0000022B">
      <w:pPr>
        <w:spacing w:after="200" w:lineRule="auto"/>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sudo chown -R $USER dir_path</w:t>
      </w:r>
    </w:p>
    <w:p w:rsidR="00000000" w:rsidDel="00000000" w:rsidP="00000000" w:rsidRDefault="00000000" w:rsidRPr="00000000" w14:paraId="0000022C">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On windows follow the link: </w:t>
      </w:r>
      <w:hyperlink r:id="rId73">
        <w:r w:rsidDel="00000000" w:rsidR="00000000" w:rsidRPr="00000000">
          <w:rPr>
            <w:rFonts w:ascii="Fira Code" w:cs="Fira Code" w:eastAsia="Fira Code" w:hAnsi="Fira Code"/>
            <w:b w:val="1"/>
            <w:color w:val="1155cc"/>
            <w:sz w:val="24"/>
            <w:szCs w:val="24"/>
            <w:u w:val="single"/>
            <w:rtl w:val="0"/>
          </w:rPr>
          <w:t xml:space="preserve">https://thegeekpage.com/take-ownership-of-a-file-folder-through-command-prompt-in-windows-10/</w:t>
        </w:r>
      </w:hyperlink>
      <w:r w:rsidDel="00000000" w:rsidR="00000000" w:rsidRPr="00000000">
        <w:rPr>
          <w:rFonts w:ascii="Fira Code" w:cs="Fira Code" w:eastAsia="Fira Code" w:hAnsi="Fira Code"/>
          <w:b w:val="1"/>
          <w:sz w:val="24"/>
          <w:szCs w:val="24"/>
          <w:rtl w:val="0"/>
        </w:rPr>
        <w:t xml:space="preserve"> </w:t>
        <w:br w:type="textWrapping"/>
        <w:br w:type="textWrapping"/>
        <w:tab/>
        <w:tab/>
        <w:tab/>
        <w:tab/>
        <w:tab/>
        <w:tab/>
        <w:tab/>
        <w:tab/>
        <w:tab/>
        <w:tab/>
        <w:tab/>
      </w:r>
      <w:r w:rsidDel="00000000" w:rsidR="00000000" w:rsidRPr="00000000">
        <w:rPr>
          <w:rFonts w:ascii="Fira Code" w:cs="Fira Code" w:eastAsia="Fira Code" w:hAnsi="Fira Code"/>
          <w:sz w:val="24"/>
          <w:szCs w:val="24"/>
          <w:rtl w:val="0"/>
        </w:rPr>
        <w:t xml:space="preserve">Added by</w:t>
        <w:br w:type="textWrapping"/>
        <w:tab/>
        <w:tab/>
        <w:tab/>
        <w:tab/>
        <w:tab/>
        <w:tab/>
        <w:tab/>
        <w:tab/>
        <w:tab/>
        <w:tab/>
        <w:tab/>
        <w:t xml:space="preserve">Kenan Arslanbay</w:t>
      </w:r>
      <w:r w:rsidDel="00000000" w:rsidR="00000000" w:rsidRPr="00000000">
        <w:rPr>
          <w:rtl w:val="0"/>
        </w:rPr>
      </w:r>
    </w:p>
    <w:p w:rsidR="00000000" w:rsidDel="00000000" w:rsidP="00000000" w:rsidRDefault="00000000" w:rsidRPr="00000000" w14:paraId="0000022D">
      <w:pPr>
        <w:spacing w:after="200"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w:t>
      </w:r>
      <w:r w:rsidDel="00000000" w:rsidR="00000000" w:rsidRPr="00000000">
        <w:rPr>
          <w:rtl w:val="0"/>
        </w:rPr>
      </w:r>
    </w:p>
    <w:p w:rsidR="00000000" w:rsidDel="00000000" w:rsidP="00000000" w:rsidRDefault="00000000" w:rsidRPr="00000000" w14:paraId="0000022E">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2F">
      <w:pPr>
        <w:pStyle w:val="Heading2"/>
        <w:spacing w:after="200" w:lineRule="auto"/>
        <w:rPr>
          <w:rFonts w:ascii="Fira Code" w:cs="Fira Code" w:eastAsia="Fira Code" w:hAnsi="Fira Code"/>
          <w:sz w:val="34"/>
          <w:szCs w:val="34"/>
        </w:rPr>
      </w:pPr>
      <w:bookmarkStart w:colFirst="0" w:colLast="0" w:name="_eshuqx9v61x5" w:id="74"/>
      <w:bookmarkEnd w:id="74"/>
      <w:r w:rsidDel="00000000" w:rsidR="00000000" w:rsidRPr="00000000">
        <w:rPr>
          <w:rFonts w:ascii="Fira Code" w:cs="Fira Code" w:eastAsia="Fira Code" w:hAnsi="Fira Code"/>
          <w:sz w:val="34"/>
          <w:szCs w:val="34"/>
          <w:rtl w:val="0"/>
        </w:rPr>
        <w:t xml:space="preserve">Docker - ERRO[0000] error waiting for container: context canceled </w:t>
      </w:r>
    </w:p>
    <w:p w:rsidR="00000000" w:rsidDel="00000000" w:rsidP="00000000" w:rsidRDefault="00000000" w:rsidRPr="00000000" w14:paraId="0000023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might have installed docker via snap. Run “sudo snap status docker” to verify. </w:t>
      </w:r>
    </w:p>
    <w:p w:rsidR="00000000" w:rsidDel="00000000" w:rsidP="00000000" w:rsidRDefault="00000000" w:rsidRPr="00000000" w14:paraId="0000023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 have “error: unknown command "status", see 'snap help'.” as a response than deinstall docker and install via the </w:t>
      </w:r>
      <w:hyperlink r:id="rId74">
        <w:r w:rsidDel="00000000" w:rsidR="00000000" w:rsidRPr="00000000">
          <w:rPr>
            <w:rFonts w:ascii="Fira Code" w:cs="Fira Code" w:eastAsia="Fira Code" w:hAnsi="Fira Code"/>
            <w:sz w:val="24"/>
            <w:szCs w:val="24"/>
            <w:u w:val="single"/>
            <w:rtl w:val="0"/>
          </w:rPr>
          <w:t xml:space="preserve">official website</w:t>
        </w:r>
      </w:hyperlink>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232">
      <w:pPr>
        <w:rPr>
          <w:rFonts w:ascii="Fira Code" w:cs="Fira Code" w:eastAsia="Fira Code" w:hAnsi="Fira Code"/>
          <w:sz w:val="24"/>
          <w:szCs w:val="24"/>
        </w:rPr>
      </w:pPr>
      <w:r w:rsidDel="00000000" w:rsidR="00000000" w:rsidRPr="00000000">
        <w:rPr>
          <w:rFonts w:ascii="Fira Code" w:cs="Fira Code" w:eastAsia="Fira Code" w:hAnsi="Fira Code"/>
          <w:rtl w:val="0"/>
        </w:rPr>
        <w:t xml:space="preserve">Bind for 0.0.0.0:5432 failed: port is a</w:t>
      </w:r>
      <w:r w:rsidDel="00000000" w:rsidR="00000000" w:rsidRPr="00000000">
        <w:rPr>
          <w:rtl w:val="0"/>
        </w:rPr>
      </w:r>
    </w:p>
    <w:p w:rsidR="00000000" w:rsidDel="00000000" w:rsidP="00000000" w:rsidRDefault="00000000" w:rsidRPr="00000000" w14:paraId="00000233">
      <w:pPr>
        <w:pStyle w:val="Heading2"/>
        <w:spacing w:after="200" w:lineRule="auto"/>
        <w:rPr>
          <w:rFonts w:ascii="Fira Code" w:cs="Fira Code" w:eastAsia="Fira Code" w:hAnsi="Fira Code"/>
          <w:sz w:val="34"/>
          <w:szCs w:val="34"/>
        </w:rPr>
      </w:pPr>
      <w:bookmarkStart w:colFirst="0" w:colLast="0" w:name="_qhd05i73x1lm" w:id="75"/>
      <w:bookmarkEnd w:id="75"/>
      <w:r w:rsidDel="00000000" w:rsidR="00000000" w:rsidRPr="00000000">
        <w:rPr>
          <w:rFonts w:ascii="Fira Code" w:cs="Fira Code" w:eastAsia="Fira Code" w:hAnsi="Fira Code"/>
          <w:sz w:val="34"/>
          <w:szCs w:val="34"/>
          <w:rtl w:val="0"/>
        </w:rPr>
        <w:t xml:space="preserve">Docker - build error checking context: can’t stat ‘/home/fhrzn/Projects/…./ny_taxi_postgres_data’</w:t>
      </w:r>
    </w:p>
    <w:p w:rsidR="00000000" w:rsidDel="00000000" w:rsidP="00000000" w:rsidRDefault="00000000" w:rsidRPr="00000000" w14:paraId="00000234">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Found the issue in the PopOS linux. It happened because our user didn’t have authorization rights to the host folder ( which also caused folder seems empty, but it didn’t!).</w:t>
      </w:r>
    </w:p>
    <w:p w:rsidR="00000000" w:rsidDel="00000000" w:rsidP="00000000" w:rsidRDefault="00000000" w:rsidRPr="00000000" w14:paraId="00000235">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w:t>
      </w:r>
    </w:p>
    <w:p w:rsidR="00000000" w:rsidDel="00000000" w:rsidP="00000000" w:rsidRDefault="00000000" w:rsidRPr="00000000" w14:paraId="00000236">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Just add permission for everyone to the corresponding folder</w:t>
      </w:r>
    </w:p>
    <w:p w:rsidR="00000000" w:rsidDel="00000000" w:rsidP="00000000" w:rsidRDefault="00000000" w:rsidRPr="00000000" w14:paraId="00000237">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sudo chmod -R 777 &lt;path_to_folder&gt;</w:t>
      </w:r>
      <w:r w:rsidDel="00000000" w:rsidR="00000000" w:rsidRPr="00000000">
        <w:rPr>
          <w:rtl w:val="0"/>
        </w:rPr>
      </w:r>
    </w:p>
    <w:p w:rsidR="00000000" w:rsidDel="00000000" w:rsidP="00000000" w:rsidRDefault="00000000" w:rsidRPr="00000000" w14:paraId="00000238">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Example:</w:t>
      </w:r>
    </w:p>
    <w:p w:rsidR="00000000" w:rsidDel="00000000" w:rsidP="00000000" w:rsidRDefault="00000000" w:rsidRPr="00000000" w14:paraId="00000239">
      <w:pPr>
        <w:spacing w:after="20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sudo chmod -R 777 ny_taxi_postgres_data/</w:t>
      </w:r>
    </w:p>
    <w:p w:rsidR="00000000" w:rsidDel="00000000" w:rsidP="00000000" w:rsidRDefault="00000000" w:rsidRPr="00000000" w14:paraId="0000023A">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3B">
      <w:pPr>
        <w:pStyle w:val="Heading2"/>
        <w:shd w:fill="ffffff" w:val="clear"/>
        <w:spacing w:after="240" w:lineRule="auto"/>
        <w:rPr>
          <w:rFonts w:ascii="Fira Code" w:cs="Fira Code" w:eastAsia="Fira Code" w:hAnsi="Fira Code"/>
          <w:sz w:val="34"/>
          <w:szCs w:val="34"/>
        </w:rPr>
      </w:pPr>
      <w:bookmarkStart w:colFirst="0" w:colLast="0" w:name="_yer77ipexcci" w:id="76"/>
      <w:bookmarkEnd w:id="76"/>
      <w:r w:rsidDel="00000000" w:rsidR="00000000" w:rsidRPr="00000000">
        <w:rPr>
          <w:rFonts w:ascii="Fira Code" w:cs="Fira Code" w:eastAsia="Fira Code" w:hAnsi="Fira Code"/>
          <w:sz w:val="34"/>
          <w:szCs w:val="34"/>
          <w:rtl w:val="0"/>
        </w:rPr>
        <w:t xml:space="preserve">Docker - failed to solve with frontend dockerfile.v0: failed to read dockerfile: error from sender: open ny_taxi_postgres_data: permission denied.</w:t>
      </w:r>
    </w:p>
    <w:p w:rsidR="00000000" w:rsidDel="00000000" w:rsidP="00000000" w:rsidRDefault="00000000" w:rsidRPr="00000000" w14:paraId="0000023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happens on Ubuntu/Linux systems when trying to run the command to build the Docker container again.</w:t>
      </w:r>
    </w:p>
    <w:p w:rsidR="00000000" w:rsidDel="00000000" w:rsidP="00000000" w:rsidRDefault="00000000" w:rsidRPr="00000000" w14:paraId="0000023D">
      <w:pPr>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shd w:fill="f3f3f3" w:val="clear"/>
          <w:rtl w:val="0"/>
        </w:rPr>
        <w:t xml:space="preserve">$ docker build -t taxi_ingest:v001 .</w:t>
      </w:r>
      <w:r w:rsidDel="00000000" w:rsidR="00000000" w:rsidRPr="00000000">
        <w:rPr>
          <w:rtl w:val="0"/>
        </w:rPr>
      </w:r>
    </w:p>
    <w:p w:rsidR="00000000" w:rsidDel="00000000" w:rsidP="00000000" w:rsidRDefault="00000000" w:rsidRPr="00000000" w14:paraId="0000023E">
      <w:pPr>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A folder is created to host the Docker files. When the build command is executed again to rebuild the pipeline or create a new one the error is raised as there are no permissions on this new folder. Grant permissions by running this comtionmand;</w:t>
      </w:r>
    </w:p>
    <w:p w:rsidR="00000000" w:rsidDel="00000000" w:rsidP="00000000" w:rsidRDefault="00000000" w:rsidRPr="00000000" w14:paraId="0000023F">
      <w:pPr>
        <w:spacing w:line="240" w:lineRule="auto"/>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shd w:fill="f3f3f3" w:val="clear"/>
          <w:rtl w:val="0"/>
        </w:rPr>
        <w:t xml:space="preserve">$ sudo chmod -R 755 ny_taxi_postgres_data</w:t>
      </w:r>
      <w:r w:rsidDel="00000000" w:rsidR="00000000" w:rsidRPr="00000000">
        <w:rPr>
          <w:rtl w:val="0"/>
        </w:rPr>
      </w:r>
    </w:p>
    <w:p w:rsidR="00000000" w:rsidDel="00000000" w:rsidP="00000000" w:rsidRDefault="00000000" w:rsidRPr="00000000" w14:paraId="00000240">
      <w:pPr>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Or use 777 if you still see problems. 755 grants write access to only the owner.</w:t>
        <w:br w:type="textWrapping"/>
      </w:r>
    </w:p>
    <w:p w:rsidR="00000000" w:rsidDel="00000000" w:rsidP="00000000" w:rsidRDefault="00000000" w:rsidRPr="00000000" w14:paraId="00000241">
      <w:pPr>
        <w:pStyle w:val="Heading2"/>
        <w:rPr>
          <w:rFonts w:ascii="Fira Code" w:cs="Fira Code" w:eastAsia="Fira Code" w:hAnsi="Fira Code"/>
          <w:sz w:val="24"/>
          <w:szCs w:val="24"/>
        </w:rPr>
      </w:pPr>
      <w:bookmarkStart w:colFirst="0" w:colLast="0" w:name="_e31lr7nthv1" w:id="77"/>
      <w:bookmarkEnd w:id="77"/>
      <w:r w:rsidDel="00000000" w:rsidR="00000000" w:rsidRPr="00000000">
        <w:rPr>
          <w:rFonts w:ascii="Fira Code" w:cs="Fira Code" w:eastAsia="Fira Code" w:hAnsi="Fira Code"/>
          <w:sz w:val="34"/>
          <w:szCs w:val="34"/>
          <w:rtl w:val="0"/>
        </w:rPr>
        <w:t xml:space="preserve">Docker - Docker network name </w:t>
      </w:r>
      <w:r w:rsidDel="00000000" w:rsidR="00000000" w:rsidRPr="00000000">
        <w:rPr>
          <w:rtl w:val="0"/>
        </w:rPr>
      </w:r>
    </w:p>
    <w:p w:rsidR="00000000" w:rsidDel="00000000" w:rsidP="00000000" w:rsidRDefault="00000000" w:rsidRPr="00000000" w14:paraId="00000242">
      <w:pPr>
        <w:rPr>
          <w:rFonts w:ascii="Fira Code" w:cs="Fira Code" w:eastAsia="Fira Code" w:hAnsi="Fira Code"/>
          <w:sz w:val="25"/>
          <w:szCs w:val="25"/>
        </w:rPr>
      </w:pPr>
      <w:r w:rsidDel="00000000" w:rsidR="00000000" w:rsidRPr="00000000">
        <w:rPr>
          <w:rFonts w:ascii="Fira Code" w:cs="Fira Code" w:eastAsia="Fira Code" w:hAnsi="Fira Code"/>
          <w:sz w:val="24"/>
          <w:szCs w:val="24"/>
          <w:rtl w:val="0"/>
        </w:rPr>
        <w:t xml:space="preserve">Get the network name via: $ </w:t>
      </w:r>
      <w:hyperlink r:id="rId75">
        <w:r w:rsidDel="00000000" w:rsidR="00000000" w:rsidRPr="00000000">
          <w:rPr>
            <w:rFonts w:ascii="Fira Code" w:cs="Fira Code" w:eastAsia="Fira Code" w:hAnsi="Fira Code"/>
            <w:sz w:val="24"/>
            <w:szCs w:val="24"/>
            <w:u w:val="single"/>
            <w:rtl w:val="0"/>
          </w:rPr>
          <w:t xml:space="preserve">docker network ls</w:t>
        </w:r>
      </w:hyperlink>
      <w:r w:rsidDel="00000000" w:rsidR="00000000" w:rsidRPr="00000000">
        <w:rPr>
          <w:rFonts w:ascii="Fira Code" w:cs="Fira Code" w:eastAsia="Fira Code" w:hAnsi="Fira Code"/>
          <w:sz w:val="24"/>
          <w:szCs w:val="24"/>
          <w:rtl w:val="0"/>
        </w:rPr>
        <w:t xml:space="preserve">.</w:t>
      </w:r>
      <w:r w:rsidDel="00000000" w:rsidR="00000000" w:rsidRPr="00000000">
        <w:rPr>
          <w:rtl w:val="0"/>
        </w:rPr>
      </w:r>
    </w:p>
    <w:p w:rsidR="00000000" w:rsidDel="00000000" w:rsidP="00000000" w:rsidRDefault="00000000" w:rsidRPr="00000000" w14:paraId="0000024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sz w:val="25"/>
          <w:szCs w:val="25"/>
        </w:rPr>
      </w:pPr>
      <w:r w:rsidDel="00000000" w:rsidR="00000000" w:rsidRPr="00000000">
        <w:rPr>
          <w:rtl w:val="0"/>
        </w:rPr>
      </w:r>
    </w:p>
    <w:p w:rsidR="00000000" w:rsidDel="00000000" w:rsidP="00000000" w:rsidRDefault="00000000" w:rsidRPr="00000000" w14:paraId="00000244">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sz w:val="34"/>
          <w:szCs w:val="34"/>
          <w:highlight w:val="yellow"/>
        </w:rPr>
      </w:pPr>
      <w:bookmarkStart w:colFirst="0" w:colLast="0" w:name="_xhuulit7czga" w:id="78"/>
      <w:bookmarkEnd w:id="78"/>
      <w:r w:rsidDel="00000000" w:rsidR="00000000" w:rsidRPr="00000000">
        <w:rPr>
          <w:rFonts w:ascii="Fira Code" w:cs="Fira Code" w:eastAsia="Fira Code" w:hAnsi="Fira Code"/>
          <w:sz w:val="34"/>
          <w:szCs w:val="34"/>
          <w:highlight w:val="yellow"/>
          <w:rtl w:val="0"/>
        </w:rPr>
        <w:t xml:space="preserve">Docker - Error response from daemon: Conflict. The container name "pg-database" is already in use by container “xxx”.  You have to remove (or rename) that container to be able to reuse that name.</w:t>
      </w:r>
    </w:p>
    <w:p w:rsidR="00000000" w:rsidDel="00000000" w:rsidP="00000000" w:rsidRDefault="00000000" w:rsidRPr="00000000" w14:paraId="0000024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sz w:val="25"/>
          <w:szCs w:val="25"/>
          <w:highlight w:val="yellow"/>
        </w:rPr>
      </w:pPr>
      <w:r w:rsidDel="00000000" w:rsidR="00000000" w:rsidRPr="00000000">
        <w:rPr>
          <w:rFonts w:ascii="Fira Code" w:cs="Fira Code" w:eastAsia="Fira Code" w:hAnsi="Fira Code"/>
          <w:sz w:val="25"/>
          <w:szCs w:val="25"/>
          <w:highlight w:val="yellow"/>
          <w:rtl w:val="0"/>
        </w:rPr>
        <w:t xml:space="preserve">Sometimes, when you try to restart a docker image configured with a network name, the above message appears. In this case, use the following command with the appropriate container name:</w:t>
        <w:br w:type="textWrapping"/>
        <w:t xml:space="preserve">&gt;&gt;&gt; If the container is running state, use </w:t>
      </w:r>
      <w:r w:rsidDel="00000000" w:rsidR="00000000" w:rsidRPr="00000000">
        <w:rPr>
          <w:rFonts w:ascii="Fira Code" w:cs="Fira Code" w:eastAsia="Fira Code" w:hAnsi="Fira Code"/>
          <w:sz w:val="24"/>
          <w:szCs w:val="24"/>
          <w:highlight w:val="yellow"/>
          <w:rtl w:val="0"/>
        </w:rPr>
        <w:t xml:space="preserve">docker stop &lt;container_name&gt;</w:t>
      </w:r>
      <w:r w:rsidDel="00000000" w:rsidR="00000000" w:rsidRPr="00000000">
        <w:rPr>
          <w:rFonts w:ascii="Fira Code" w:cs="Fira Code" w:eastAsia="Fira Code" w:hAnsi="Fira Code"/>
          <w:sz w:val="25"/>
          <w:szCs w:val="25"/>
          <w:highlight w:val="yellow"/>
          <w:rtl w:val="0"/>
        </w:rPr>
        <w:br w:type="textWrapping"/>
        <w:t xml:space="preserve">&gt;&gt;&gt; then, </w:t>
      </w:r>
      <w:r w:rsidDel="00000000" w:rsidR="00000000" w:rsidRPr="00000000">
        <w:rPr>
          <w:rFonts w:ascii="Fira Code" w:cs="Fira Code" w:eastAsia="Fira Code" w:hAnsi="Fira Code"/>
          <w:sz w:val="24"/>
          <w:szCs w:val="24"/>
          <w:highlight w:val="yellow"/>
          <w:rtl w:val="0"/>
        </w:rPr>
        <w:t xml:space="preserve">docker rm pg-database</w:t>
      </w:r>
      <w:r w:rsidDel="00000000" w:rsidR="00000000" w:rsidRPr="00000000">
        <w:rPr>
          <w:rFonts w:ascii="Fira Code" w:cs="Fira Code" w:eastAsia="Fira Code" w:hAnsi="Fira Code"/>
          <w:sz w:val="25"/>
          <w:szCs w:val="25"/>
          <w:highlight w:val="yellow"/>
          <w:rtl w:val="0"/>
        </w:rPr>
        <w:br w:type="textWrapping"/>
        <w:t xml:space="preserve">Or use </w:t>
      </w:r>
      <w:r w:rsidDel="00000000" w:rsidR="00000000" w:rsidRPr="00000000">
        <w:rPr>
          <w:rFonts w:ascii="Fira Code" w:cs="Fira Code" w:eastAsia="Fira Code" w:hAnsi="Fira Code"/>
          <w:sz w:val="24"/>
          <w:szCs w:val="24"/>
          <w:highlight w:val="yellow"/>
          <w:rtl w:val="0"/>
        </w:rPr>
        <w:t xml:space="preserve">docker start</w:t>
      </w:r>
      <w:r w:rsidDel="00000000" w:rsidR="00000000" w:rsidRPr="00000000">
        <w:rPr>
          <w:rFonts w:ascii="Fira Code" w:cs="Fira Code" w:eastAsia="Fira Code" w:hAnsi="Fira Code"/>
          <w:sz w:val="25"/>
          <w:szCs w:val="25"/>
          <w:highlight w:val="yellow"/>
          <w:rtl w:val="0"/>
        </w:rPr>
        <w:t xml:space="preserve"> instead of </w:t>
      </w:r>
      <w:r w:rsidDel="00000000" w:rsidR="00000000" w:rsidRPr="00000000">
        <w:rPr>
          <w:rFonts w:ascii="Fira Code" w:cs="Fira Code" w:eastAsia="Fira Code" w:hAnsi="Fira Code"/>
          <w:sz w:val="24"/>
          <w:szCs w:val="24"/>
          <w:highlight w:val="yellow"/>
          <w:rtl w:val="0"/>
        </w:rPr>
        <w:t xml:space="preserve">docker run</w:t>
      </w:r>
      <w:r w:rsidDel="00000000" w:rsidR="00000000" w:rsidRPr="00000000">
        <w:rPr>
          <w:rFonts w:ascii="Fira Code" w:cs="Fira Code" w:eastAsia="Fira Code" w:hAnsi="Fira Code"/>
          <w:sz w:val="25"/>
          <w:szCs w:val="25"/>
          <w:highlight w:val="yellow"/>
          <w:rtl w:val="0"/>
        </w:rPr>
        <w:t xml:space="preserve"> in order to restart the docker image without removing it.</w:t>
      </w:r>
    </w:p>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sz w:val="25"/>
          <w:szCs w:val="25"/>
        </w:rPr>
      </w:pPr>
      <w:r w:rsidDel="00000000" w:rsidR="00000000" w:rsidRPr="00000000">
        <w:rPr>
          <w:rtl w:val="0"/>
        </w:rPr>
      </w:r>
    </w:p>
    <w:p w:rsidR="00000000" w:rsidDel="00000000" w:rsidP="00000000" w:rsidRDefault="00000000" w:rsidRPr="00000000" w14:paraId="00000247">
      <w:pPr>
        <w:pStyle w:val="Heading2"/>
        <w:spacing w:after="200" w:lineRule="auto"/>
        <w:rPr>
          <w:rFonts w:ascii="Fira Code" w:cs="Fira Code" w:eastAsia="Fira Code" w:hAnsi="Fira Code"/>
          <w:sz w:val="34"/>
          <w:szCs w:val="34"/>
        </w:rPr>
      </w:pPr>
      <w:bookmarkStart w:colFirst="0" w:colLast="0" w:name="_ig1a3yga7iww" w:id="79"/>
      <w:bookmarkEnd w:id="79"/>
      <w:r w:rsidDel="00000000" w:rsidR="00000000" w:rsidRPr="00000000">
        <w:rPr>
          <w:rFonts w:ascii="Fira Code" w:cs="Fira Code" w:eastAsia="Fira Code" w:hAnsi="Fira Code"/>
          <w:sz w:val="34"/>
          <w:szCs w:val="34"/>
          <w:rtl w:val="0"/>
        </w:rPr>
        <w:t xml:space="preserve">Docker - ingestion when using docker-compose could not translate host name</w:t>
      </w:r>
    </w:p>
    <w:p w:rsidR="00000000" w:rsidDel="00000000" w:rsidP="00000000" w:rsidRDefault="00000000" w:rsidRPr="00000000" w14:paraId="00000248">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Typical error:</w:t>
      </w:r>
      <w:r w:rsidDel="00000000" w:rsidR="00000000" w:rsidRPr="00000000">
        <w:rPr>
          <w:rFonts w:ascii="Fira Code" w:cs="Fira Code" w:eastAsia="Fira Code" w:hAnsi="Fira Code"/>
          <w:rtl w:val="0"/>
        </w:rPr>
        <w:t xml:space="preserve">n.exc.OperationalError: (psycopg2.OperationalError) could not translate host name "pgdatabase" to address: Name or service not known</w:t>
      </w:r>
      <w:r w:rsidDel="00000000" w:rsidR="00000000" w:rsidRPr="00000000">
        <w:rPr>
          <w:rtl w:val="0"/>
        </w:rPr>
      </w:r>
    </w:p>
    <w:p w:rsidR="00000000" w:rsidDel="00000000" w:rsidP="00000000" w:rsidRDefault="00000000" w:rsidRPr="00000000" w14:paraId="00000249">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When running </w:t>
      </w:r>
      <w:r w:rsidDel="00000000" w:rsidR="00000000" w:rsidRPr="00000000">
        <w:rPr>
          <w:rFonts w:ascii="Fira Code" w:cs="Fira Code" w:eastAsia="Fira Code" w:hAnsi="Fira Code"/>
          <w:sz w:val="24"/>
          <w:szCs w:val="24"/>
          <w:shd w:fill="f3f3f3" w:val="clear"/>
          <w:rtl w:val="0"/>
        </w:rPr>
        <w:t xml:space="preserve">docker-compose up -d</w:t>
      </w:r>
      <w:r w:rsidDel="00000000" w:rsidR="00000000" w:rsidRPr="00000000">
        <w:rPr>
          <w:rFonts w:ascii="Fira Code" w:cs="Fira Code" w:eastAsia="Fira Code" w:hAnsi="Fira Code"/>
          <w:sz w:val="24"/>
          <w:szCs w:val="24"/>
          <w:rtl w:val="0"/>
        </w:rPr>
        <w:t xml:space="preserve"> see which network is created and use this for the ingestions script instead of pg-network and see the name of the database to use instead of pgdatabase</w:t>
      </w:r>
    </w:p>
    <w:p w:rsidR="00000000" w:rsidDel="00000000" w:rsidP="00000000" w:rsidRDefault="00000000" w:rsidRPr="00000000" w14:paraId="0000024A">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E.g.: </w:t>
      </w:r>
    </w:p>
    <w:p w:rsidR="00000000" w:rsidDel="00000000" w:rsidP="00000000" w:rsidRDefault="00000000" w:rsidRPr="00000000" w14:paraId="0000024B">
      <w:pPr>
        <w:numPr>
          <w:ilvl w:val="0"/>
          <w:numId w:val="34"/>
        </w:numPr>
        <w:ind w:left="720" w:hanging="360"/>
        <w:rPr>
          <w:rFonts w:ascii="Fira Code" w:cs="Fira Code" w:eastAsia="Fira Code" w:hAnsi="Fira Code"/>
          <w:sz w:val="26"/>
          <w:szCs w:val="26"/>
        </w:rPr>
      </w:pPr>
      <w:r w:rsidDel="00000000" w:rsidR="00000000" w:rsidRPr="00000000">
        <w:rPr>
          <w:rFonts w:ascii="Fira Code" w:cs="Fira Code" w:eastAsia="Fira Code" w:hAnsi="Fira Code"/>
          <w:sz w:val="24"/>
          <w:szCs w:val="24"/>
          <w:rtl w:val="0"/>
        </w:rPr>
        <w:t xml:space="preserve">pg-network becomes 2docker_default</w:t>
      </w:r>
    </w:p>
    <w:p w:rsidR="00000000" w:rsidDel="00000000" w:rsidP="00000000" w:rsidRDefault="00000000" w:rsidRPr="00000000" w14:paraId="0000024C">
      <w:pPr>
        <w:numPr>
          <w:ilvl w:val="0"/>
          <w:numId w:val="34"/>
        </w:numPr>
        <w:ind w:left="720" w:hanging="360"/>
        <w:rPr>
          <w:rFonts w:ascii="Fira Code" w:cs="Fira Code" w:eastAsia="Fira Code" w:hAnsi="Fira Code"/>
          <w:sz w:val="26"/>
          <w:szCs w:val="26"/>
        </w:rPr>
      </w:pPr>
      <w:r w:rsidDel="00000000" w:rsidR="00000000" w:rsidRPr="00000000">
        <w:rPr>
          <w:rFonts w:ascii="Fira Code" w:cs="Fira Code" w:eastAsia="Fira Code" w:hAnsi="Fira Code"/>
          <w:sz w:val="24"/>
          <w:szCs w:val="24"/>
          <w:rtl w:val="0"/>
        </w:rPr>
        <w:t xml:space="preserve">Pgdatabase becomes 2docker-pgdatabase-1</w:t>
      </w:r>
    </w:p>
    <w:p w:rsidR="00000000" w:rsidDel="00000000" w:rsidP="00000000" w:rsidRDefault="00000000" w:rsidRPr="00000000" w14:paraId="0000024D">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4E">
      <w:pPr>
        <w:pStyle w:val="Heading2"/>
        <w:rPr>
          <w:rFonts w:ascii="Fira Code" w:cs="Fira Code" w:eastAsia="Fira Code" w:hAnsi="Fira Code"/>
          <w:sz w:val="34"/>
          <w:szCs w:val="34"/>
        </w:rPr>
      </w:pPr>
      <w:bookmarkStart w:colFirst="0" w:colLast="0" w:name="_pbfmmpr43cka" w:id="80"/>
      <w:bookmarkEnd w:id="80"/>
      <w:r w:rsidDel="00000000" w:rsidR="00000000" w:rsidRPr="00000000">
        <w:rPr>
          <w:rtl w:val="0"/>
        </w:rPr>
      </w:r>
    </w:p>
    <w:p w:rsidR="00000000" w:rsidDel="00000000" w:rsidP="00000000" w:rsidRDefault="00000000" w:rsidRPr="00000000" w14:paraId="0000024F">
      <w:pPr>
        <w:pStyle w:val="Heading2"/>
        <w:rPr>
          <w:rFonts w:ascii="Fira Code" w:cs="Fira Code" w:eastAsia="Fira Code" w:hAnsi="Fira Code"/>
          <w:sz w:val="24"/>
          <w:szCs w:val="24"/>
        </w:rPr>
      </w:pPr>
      <w:bookmarkStart w:colFirst="0" w:colLast="0" w:name="_kciyqm2rt5yf" w:id="81"/>
      <w:bookmarkEnd w:id="81"/>
      <w:r w:rsidDel="00000000" w:rsidR="00000000" w:rsidRPr="00000000">
        <w:rPr>
          <w:rFonts w:ascii="Fira Code" w:cs="Fira Code" w:eastAsia="Fira Code" w:hAnsi="Fira Code"/>
          <w:sz w:val="34"/>
          <w:szCs w:val="34"/>
          <w:rtl w:val="0"/>
        </w:rPr>
        <w:t xml:space="preserve">Docker - Cannot install docker on MacOS/Windows 11 VM running on top of Linux (due to Nested virtualization).</w:t>
      </w:r>
      <w:r w:rsidDel="00000000" w:rsidR="00000000" w:rsidRPr="00000000">
        <w:rPr>
          <w:rtl w:val="0"/>
        </w:rPr>
      </w:r>
    </w:p>
    <w:p w:rsidR="00000000" w:rsidDel="00000000" w:rsidP="00000000" w:rsidRDefault="00000000" w:rsidRPr="00000000" w14:paraId="0000025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terraformRun this command before starting your VM:</w:t>
      </w:r>
    </w:p>
    <w:p w:rsidR="00000000" w:rsidDel="00000000" w:rsidP="00000000" w:rsidRDefault="00000000" w:rsidRPr="00000000" w14:paraId="00000251">
      <w:pPr>
        <w:numPr>
          <w:ilvl w:val="0"/>
          <w:numId w:val="5"/>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On Intel CPU:</w:t>
      </w:r>
    </w:p>
    <w:p w:rsidR="00000000" w:rsidDel="00000000" w:rsidP="00000000" w:rsidRDefault="00000000" w:rsidRPr="00000000" w14:paraId="00000252">
      <w:pPr>
        <w:ind w:left="72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modprobe -r kvm_intel</w:t>
      </w:r>
    </w:p>
    <w:p w:rsidR="00000000" w:rsidDel="00000000" w:rsidP="00000000" w:rsidRDefault="00000000" w:rsidRPr="00000000" w14:paraId="00000253">
      <w:pPr>
        <w:ind w:left="72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modprobe kvm_intel nested=1</w:t>
      </w:r>
    </w:p>
    <w:p w:rsidR="00000000" w:rsidDel="00000000" w:rsidP="00000000" w:rsidRDefault="00000000" w:rsidRPr="00000000" w14:paraId="00000254">
      <w:pPr>
        <w:numPr>
          <w:ilvl w:val="0"/>
          <w:numId w:val="35"/>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On AMD CPU:</w:t>
      </w:r>
    </w:p>
    <w:p w:rsidR="00000000" w:rsidDel="00000000" w:rsidP="00000000" w:rsidRDefault="00000000" w:rsidRPr="00000000" w14:paraId="00000255">
      <w:pPr>
        <w:ind w:left="72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modprobe -r kvm_amd</w:t>
      </w:r>
    </w:p>
    <w:p w:rsidR="00000000" w:rsidDel="00000000" w:rsidP="00000000" w:rsidRDefault="00000000" w:rsidRPr="00000000" w14:paraId="00000256">
      <w:pPr>
        <w:ind w:left="720" w:firstLine="0"/>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modprobe kvm_amd nested=1</w:t>
      </w:r>
      <w:r w:rsidDel="00000000" w:rsidR="00000000" w:rsidRPr="00000000">
        <w:rPr>
          <w:rtl w:val="0"/>
        </w:rPr>
      </w:r>
    </w:p>
    <w:p w:rsidR="00000000" w:rsidDel="00000000" w:rsidP="00000000" w:rsidRDefault="00000000" w:rsidRPr="00000000" w14:paraId="00000257">
      <w:pPr>
        <w:pStyle w:val="Heading2"/>
        <w:rPr>
          <w:rFonts w:ascii="Fira Code" w:cs="Fira Code" w:eastAsia="Fira Code" w:hAnsi="Fira Code"/>
        </w:rPr>
      </w:pPr>
      <w:bookmarkStart w:colFirst="0" w:colLast="0" w:name="_d4otc8bu2w5w" w:id="82"/>
      <w:bookmarkEnd w:id="82"/>
      <w:r w:rsidDel="00000000" w:rsidR="00000000" w:rsidRPr="00000000">
        <w:rPr>
          <w:rtl w:val="0"/>
        </w:rPr>
      </w:r>
    </w:p>
    <w:p w:rsidR="00000000" w:rsidDel="00000000" w:rsidP="00000000" w:rsidRDefault="00000000" w:rsidRPr="00000000" w14:paraId="00000258">
      <w:pPr>
        <w:pStyle w:val="Heading2"/>
        <w:spacing w:after="200" w:lineRule="auto"/>
        <w:rPr>
          <w:rFonts w:ascii="Fira Code" w:cs="Fira Code" w:eastAsia="Fira Code" w:hAnsi="Fira Code"/>
          <w:sz w:val="34"/>
          <w:szCs w:val="34"/>
        </w:rPr>
      </w:pPr>
      <w:bookmarkStart w:colFirst="0" w:colLast="0" w:name="_a47hxutbsjkf" w:id="83"/>
      <w:bookmarkEnd w:id="83"/>
      <w:r w:rsidDel="00000000" w:rsidR="00000000" w:rsidRPr="00000000">
        <w:rPr>
          <w:rFonts w:ascii="Fira Code" w:cs="Fira Code" w:eastAsia="Fira Code" w:hAnsi="Fira Code"/>
          <w:sz w:val="34"/>
          <w:szCs w:val="34"/>
          <w:rtl w:val="0"/>
        </w:rPr>
        <w:t xml:space="preserve">Docker - Connecting from VS Code</w:t>
      </w:r>
    </w:p>
    <w:p w:rsidR="00000000" w:rsidDel="00000000" w:rsidP="00000000" w:rsidRDefault="00000000" w:rsidRPr="00000000" w14:paraId="00000259">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It’s very easy to manage your docker container, images, network and compose projects from VS Code.</w:t>
      </w:r>
    </w:p>
    <w:p w:rsidR="00000000" w:rsidDel="00000000" w:rsidP="00000000" w:rsidRDefault="00000000" w:rsidRPr="00000000" w14:paraId="0000025A">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Just </w:t>
      </w:r>
      <w:hyperlink r:id="rId76">
        <w:r w:rsidDel="00000000" w:rsidR="00000000" w:rsidRPr="00000000">
          <w:rPr>
            <w:rFonts w:ascii="Fira Code" w:cs="Fira Code" w:eastAsia="Fira Code" w:hAnsi="Fira Code"/>
            <w:sz w:val="24"/>
            <w:szCs w:val="24"/>
            <w:u w:val="single"/>
            <w:rtl w:val="0"/>
          </w:rPr>
          <w:t xml:space="preserve">install the official extension</w:t>
        </w:r>
      </w:hyperlink>
      <w:r w:rsidDel="00000000" w:rsidR="00000000" w:rsidRPr="00000000">
        <w:rPr>
          <w:rFonts w:ascii="Fira Code" w:cs="Fira Code" w:eastAsia="Fira Code" w:hAnsi="Fira Code"/>
          <w:sz w:val="24"/>
          <w:szCs w:val="24"/>
          <w:rtl w:val="0"/>
        </w:rPr>
        <w:t xml:space="preserve"> and launch it from the left side icon.</w:t>
      </w:r>
    </w:p>
    <w:p w:rsidR="00000000" w:rsidDel="00000000" w:rsidP="00000000" w:rsidRDefault="00000000" w:rsidRPr="00000000" w14:paraId="0000025B">
      <w:pPr>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4514850" cy="4080490"/>
            <wp:effectExtent b="0" l="0" r="0" t="0"/>
            <wp:docPr id="21" name="image17.png"/>
            <a:graphic>
              <a:graphicData uri="http://schemas.openxmlformats.org/drawingml/2006/picture">
                <pic:pic>
                  <pic:nvPicPr>
                    <pic:cNvPr id="0" name="image17.png"/>
                    <pic:cNvPicPr preferRelativeResize="0"/>
                  </pic:nvPicPr>
                  <pic:blipFill>
                    <a:blip r:embed="rId77"/>
                    <a:srcRect b="52347" l="0" r="0" t="0"/>
                    <a:stretch>
                      <a:fillRect/>
                    </a:stretch>
                  </pic:blipFill>
                  <pic:spPr>
                    <a:xfrm>
                      <a:off x="0" y="0"/>
                      <a:ext cx="4514850" cy="408049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rFonts w:ascii="Fira Code" w:cs="Fira Code" w:eastAsia="Fira Code" w:hAnsi="Fira Code"/>
          <w:sz w:val="34"/>
          <w:szCs w:val="34"/>
        </w:rPr>
      </w:pPr>
      <w:r w:rsidDel="00000000" w:rsidR="00000000" w:rsidRPr="00000000">
        <w:rPr>
          <w:rFonts w:ascii="Fira Code" w:cs="Fira Code" w:eastAsia="Fira Code" w:hAnsi="Fira Code"/>
          <w:sz w:val="24"/>
          <w:szCs w:val="24"/>
          <w:rtl w:val="0"/>
        </w:rPr>
        <w:t xml:space="preserve">It will work even if your Docker runs on WSL2, as VS Code can easily connect with your Linux.</w:t>
        <w:br w:type="textWrapping"/>
      </w:r>
      <w:r w:rsidDel="00000000" w:rsidR="00000000" w:rsidRPr="00000000">
        <w:rPr>
          <w:rtl w:val="0"/>
        </w:rPr>
      </w:r>
    </w:p>
    <w:p w:rsidR="00000000" w:rsidDel="00000000" w:rsidP="00000000" w:rsidRDefault="00000000" w:rsidRPr="00000000" w14:paraId="0000025D">
      <w:pPr>
        <w:rPr>
          <w:rFonts w:ascii="Fira Code" w:cs="Fira Code" w:eastAsia="Fira Code" w:hAnsi="Fira Code"/>
          <w:sz w:val="24"/>
          <w:szCs w:val="24"/>
        </w:rPr>
      </w:pPr>
      <w:r w:rsidDel="00000000" w:rsidR="00000000" w:rsidRPr="00000000">
        <w:rPr>
          <w:rFonts w:ascii="Fira Code" w:cs="Fira Code" w:eastAsia="Fira Code" w:hAnsi="Fira Code"/>
          <w:sz w:val="34"/>
          <w:szCs w:val="34"/>
          <w:rtl w:val="0"/>
        </w:rPr>
        <w:t xml:space="preserve">Docker - How to stop a container?</w:t>
      </w:r>
      <w:r w:rsidDel="00000000" w:rsidR="00000000" w:rsidRPr="00000000">
        <w:rPr>
          <w:rtl w:val="0"/>
        </w:rPr>
      </w:r>
    </w:p>
    <w:p w:rsidR="00000000" w:rsidDel="00000000" w:rsidP="00000000" w:rsidRDefault="00000000" w:rsidRPr="00000000" w14:paraId="0000025E">
      <w:pPr>
        <w:rPr>
          <w:rFonts w:ascii="Fira Code" w:cs="Fira Code" w:eastAsia="Fira Code" w:hAnsi="Fira Code"/>
          <w:sz w:val="23"/>
          <w:szCs w:val="23"/>
          <w:shd w:fill="fafafa" w:val="clear"/>
        </w:rPr>
      </w:pPr>
      <w:r w:rsidDel="00000000" w:rsidR="00000000" w:rsidRPr="00000000">
        <w:rPr>
          <w:rFonts w:ascii="Fira Code" w:cs="Fira Code" w:eastAsia="Fira Code" w:hAnsi="Fira Code"/>
          <w:sz w:val="24"/>
          <w:szCs w:val="24"/>
          <w:rtl w:val="0"/>
        </w:rPr>
        <w:t xml:space="preserve">Use the following command:</w:t>
      </w:r>
      <w:r w:rsidDel="00000000" w:rsidR="00000000" w:rsidRPr="00000000">
        <w:rPr>
          <w:rtl w:val="0"/>
        </w:rPr>
      </w:r>
    </w:p>
    <w:p w:rsidR="00000000" w:rsidDel="00000000" w:rsidP="00000000" w:rsidRDefault="00000000" w:rsidRPr="00000000" w14:paraId="0000025F">
      <w:pPr>
        <w:rPr>
          <w:rFonts w:ascii="Fira Code" w:cs="Fira Code" w:eastAsia="Fira Code" w:hAnsi="Fira Code"/>
          <w:sz w:val="23"/>
          <w:szCs w:val="23"/>
          <w:shd w:fill="fafafa" w:val="clear"/>
        </w:rPr>
      </w:pPr>
      <w:r w:rsidDel="00000000" w:rsidR="00000000" w:rsidRPr="00000000">
        <w:rPr>
          <w:rFonts w:ascii="Fira Code" w:cs="Fira Code" w:eastAsia="Fira Code" w:hAnsi="Fira Code"/>
          <w:sz w:val="23"/>
          <w:szCs w:val="23"/>
          <w:shd w:fill="fafafa" w:val="clear"/>
          <w:rtl w:val="0"/>
        </w:rPr>
        <w:t xml:space="preserve">$ docker stop &lt;container_id&gt;</w:t>
      </w:r>
    </w:p>
    <w:p w:rsidR="00000000" w:rsidDel="00000000" w:rsidP="00000000" w:rsidRDefault="00000000" w:rsidRPr="00000000" w14:paraId="00000260">
      <w:pPr>
        <w:rPr>
          <w:rFonts w:ascii="Fira Code" w:cs="Fira Code" w:eastAsia="Fira Code" w:hAnsi="Fira Code"/>
          <w:sz w:val="23"/>
          <w:szCs w:val="23"/>
          <w:shd w:fill="fafafa" w:val="clear"/>
        </w:rPr>
      </w:pPr>
      <w:r w:rsidDel="00000000" w:rsidR="00000000" w:rsidRPr="00000000">
        <w:rPr>
          <w:rtl w:val="0"/>
        </w:rPr>
      </w:r>
    </w:p>
    <w:p w:rsidR="00000000" w:rsidDel="00000000" w:rsidP="00000000" w:rsidRDefault="00000000" w:rsidRPr="00000000" w14:paraId="00000261">
      <w:pPr>
        <w:pStyle w:val="Heading2"/>
        <w:rPr>
          <w:rFonts w:ascii="Fira Code" w:cs="Fira Code" w:eastAsia="Fira Code" w:hAnsi="Fira Code"/>
        </w:rPr>
      </w:pPr>
      <w:bookmarkStart w:colFirst="0" w:colLast="0" w:name="_fzlpka181rb7" w:id="84"/>
      <w:bookmarkEnd w:id="84"/>
      <w:r w:rsidDel="00000000" w:rsidR="00000000" w:rsidRPr="00000000">
        <w:rPr>
          <w:rFonts w:ascii="Fira Code" w:cs="Fira Code" w:eastAsia="Fira Code" w:hAnsi="Fira Code"/>
          <w:rtl w:val="0"/>
        </w:rPr>
        <w:t xml:space="preserve">Docker - PostgreSQL Database directory appears to contain a database. Database system is shut down</w:t>
      </w:r>
    </w:p>
    <w:p w:rsidR="00000000" w:rsidDel="00000000" w:rsidP="00000000" w:rsidRDefault="00000000" w:rsidRPr="00000000" w14:paraId="00000262">
      <w:pPr>
        <w:rPr>
          <w:rFonts w:ascii="Fira Code" w:cs="Fira Code" w:eastAsia="Fira Code" w:hAnsi="Fira Code"/>
        </w:rPr>
      </w:pPr>
      <w:r w:rsidDel="00000000" w:rsidR="00000000" w:rsidRPr="00000000">
        <w:rPr>
          <w:rFonts w:ascii="Fira Code" w:cs="Fira Code" w:eastAsia="Fira Code" w:hAnsi="Fira Code"/>
          <w:rtl w:val="0"/>
        </w:rPr>
        <w:t xml:space="preserve">When you see this in logs, your container with postgres is not accepting any requests, so if you attempt to connect, you'll get this error:</w:t>
      </w:r>
    </w:p>
    <w:p w:rsidR="00000000" w:rsidDel="00000000" w:rsidP="00000000" w:rsidRDefault="00000000" w:rsidRPr="00000000" w14:paraId="00000263">
      <w:pPr>
        <w:rPr>
          <w:rFonts w:ascii="Fira Code" w:cs="Fira Code" w:eastAsia="Fira Code" w:hAnsi="Fira Code"/>
        </w:rPr>
      </w:pPr>
      <w:r w:rsidDel="00000000" w:rsidR="00000000" w:rsidRPr="00000000">
        <w:rPr>
          <w:rFonts w:ascii="Fira Code" w:cs="Fira Code" w:eastAsia="Fira Code" w:hAnsi="Fira Code"/>
          <w:rtl w:val="0"/>
        </w:rPr>
        <w:t xml:space="preserve">connection failed: server closed the connection unexpectedly</w:t>
      </w:r>
    </w:p>
    <w:p w:rsidR="00000000" w:rsidDel="00000000" w:rsidP="00000000" w:rsidRDefault="00000000" w:rsidRPr="00000000" w14:paraId="00000264">
      <w:pPr>
        <w:rPr>
          <w:rFonts w:ascii="Fira Code" w:cs="Fira Code" w:eastAsia="Fira Code" w:hAnsi="Fira Code"/>
        </w:rPr>
      </w:pPr>
      <w:r w:rsidDel="00000000" w:rsidR="00000000" w:rsidRPr="00000000">
        <w:rPr>
          <w:rFonts w:ascii="Fira Code" w:cs="Fira Code" w:eastAsia="Fira Code" w:hAnsi="Fira Code"/>
          <w:rtl w:val="0"/>
        </w:rPr>
        <w:t xml:space="preserve">This probably means the server terminated abnormally before or while processing the request.</w:t>
      </w:r>
    </w:p>
    <w:p w:rsidR="00000000" w:rsidDel="00000000" w:rsidP="00000000" w:rsidRDefault="00000000" w:rsidRPr="00000000" w14:paraId="00000265">
      <w:pPr>
        <w:rPr>
          <w:rFonts w:ascii="Fira Code" w:cs="Fira Code" w:eastAsia="Fira Code" w:hAnsi="Fira Code"/>
        </w:rPr>
      </w:pPr>
      <w:r w:rsidDel="00000000" w:rsidR="00000000" w:rsidRPr="00000000">
        <w:rPr>
          <w:rFonts w:ascii="Fira Code" w:cs="Fira Code" w:eastAsia="Fira Code" w:hAnsi="Fira Code"/>
          <w:rtl w:val="0"/>
        </w:rPr>
        <w:t xml:space="preserve">In this case, you need to delete the directory with data (the one you map to the container with the -v flag) and restart the container. </w:t>
      </w:r>
    </w:p>
    <w:p w:rsidR="00000000" w:rsidDel="00000000" w:rsidP="00000000" w:rsidRDefault="00000000" w:rsidRPr="00000000" w14:paraId="00000266">
      <w:pPr>
        <w:pStyle w:val="Heading2"/>
        <w:rPr>
          <w:rFonts w:ascii="Fira Code" w:cs="Fira Code" w:eastAsia="Fira Code" w:hAnsi="Fira Code"/>
        </w:rPr>
      </w:pPr>
      <w:bookmarkStart w:colFirst="0" w:colLast="0" w:name="_boqa1j1rqf21" w:id="85"/>
      <w:bookmarkEnd w:id="85"/>
      <w:r w:rsidDel="00000000" w:rsidR="00000000" w:rsidRPr="00000000">
        <w:rPr>
          <w:rFonts w:ascii="Fira Code" w:cs="Fira Code" w:eastAsia="Fira Code" w:hAnsi="Fira Code"/>
          <w:rtl w:val="0"/>
        </w:rPr>
        <w:t xml:space="preserve">Docker not installable on Ubuntu</w:t>
      </w:r>
    </w:p>
    <w:p w:rsidR="00000000" w:rsidDel="00000000" w:rsidP="00000000" w:rsidRDefault="00000000" w:rsidRPr="00000000" w14:paraId="00000267">
      <w:pPr>
        <w:rPr>
          <w:rFonts w:ascii="Fira Code" w:cs="Fira Code" w:eastAsia="Fira Code" w:hAnsi="Fira Code"/>
        </w:rPr>
      </w:pPr>
      <w:r w:rsidDel="00000000" w:rsidR="00000000" w:rsidRPr="00000000">
        <w:rPr>
          <w:rFonts w:ascii="Fira Code" w:cs="Fira Code" w:eastAsia="Fira Code" w:hAnsi="Fira Code"/>
          <w:rtl w:val="0"/>
        </w:rPr>
        <w:t xml:space="preserve">On few versions of Ubuntu, snap command can be used to install Docker. </w:t>
      </w:r>
    </w:p>
    <w:p w:rsidR="00000000" w:rsidDel="00000000" w:rsidP="00000000" w:rsidRDefault="00000000" w:rsidRPr="00000000" w14:paraId="00000268">
      <w:pPr>
        <w:shd w:fill="1f1f1f" w:val="clear"/>
        <w:spacing w:line="360" w:lineRule="auto"/>
        <w:ind w:firstLine="720"/>
        <w:rPr>
          <w:rFonts w:ascii="Fira Code" w:cs="Fira Code" w:eastAsia="Fira Code" w:hAnsi="Fira Code"/>
          <w:color w:val="ce9178"/>
          <w:sz w:val="18"/>
          <w:szCs w:val="18"/>
        </w:rPr>
      </w:pPr>
      <w:r w:rsidDel="00000000" w:rsidR="00000000" w:rsidRPr="00000000">
        <w:rPr>
          <w:rFonts w:ascii="Fira Code" w:cs="Fira Code" w:eastAsia="Fira Code" w:hAnsi="Fira Code"/>
          <w:color w:val="dcdcaa"/>
          <w:sz w:val="18"/>
          <w:szCs w:val="18"/>
          <w:rtl w:val="0"/>
        </w:rPr>
        <w:t xml:space="preserve">sudo</w:t>
      </w:r>
      <w:r w:rsidDel="00000000" w:rsidR="00000000" w:rsidRPr="00000000">
        <w:rPr>
          <w:rFonts w:ascii="Fira Code" w:cs="Fira Code" w:eastAsia="Fira Code" w:hAnsi="Fira Code"/>
          <w:color w:val="cccccc"/>
          <w:sz w:val="18"/>
          <w:szCs w:val="18"/>
          <w:rtl w:val="0"/>
        </w:rPr>
        <w:t xml:space="preserve"> </w:t>
      </w:r>
      <w:r w:rsidDel="00000000" w:rsidR="00000000" w:rsidRPr="00000000">
        <w:rPr>
          <w:rFonts w:ascii="Fira Code" w:cs="Fira Code" w:eastAsia="Fira Code" w:hAnsi="Fira Code"/>
          <w:color w:val="ce9178"/>
          <w:sz w:val="18"/>
          <w:szCs w:val="18"/>
          <w:rtl w:val="0"/>
        </w:rPr>
        <w:t xml:space="preserve">snap</w:t>
      </w:r>
      <w:r w:rsidDel="00000000" w:rsidR="00000000" w:rsidRPr="00000000">
        <w:rPr>
          <w:rFonts w:ascii="Fira Code" w:cs="Fira Code" w:eastAsia="Fira Code" w:hAnsi="Fira Code"/>
          <w:color w:val="cccccc"/>
          <w:sz w:val="18"/>
          <w:szCs w:val="18"/>
          <w:rtl w:val="0"/>
        </w:rPr>
        <w:t xml:space="preserve"> </w:t>
      </w:r>
      <w:r w:rsidDel="00000000" w:rsidR="00000000" w:rsidRPr="00000000">
        <w:rPr>
          <w:rFonts w:ascii="Fira Code" w:cs="Fira Code" w:eastAsia="Fira Code" w:hAnsi="Fira Code"/>
          <w:color w:val="ce9178"/>
          <w:sz w:val="18"/>
          <w:szCs w:val="18"/>
          <w:rtl w:val="0"/>
        </w:rPr>
        <w:t xml:space="preserve">install</w:t>
      </w:r>
      <w:r w:rsidDel="00000000" w:rsidR="00000000" w:rsidRPr="00000000">
        <w:rPr>
          <w:rFonts w:ascii="Fira Code" w:cs="Fira Code" w:eastAsia="Fira Code" w:hAnsi="Fira Code"/>
          <w:color w:val="cccccc"/>
          <w:sz w:val="18"/>
          <w:szCs w:val="18"/>
          <w:rtl w:val="0"/>
        </w:rPr>
        <w:t xml:space="preserve"> </w:t>
      </w:r>
      <w:r w:rsidDel="00000000" w:rsidR="00000000" w:rsidRPr="00000000">
        <w:rPr>
          <w:rFonts w:ascii="Fira Code" w:cs="Fira Code" w:eastAsia="Fira Code" w:hAnsi="Fira Code"/>
          <w:color w:val="ce9178"/>
          <w:sz w:val="18"/>
          <w:szCs w:val="18"/>
          <w:rtl w:val="0"/>
        </w:rPr>
        <w:t xml:space="preserve">docker</w:t>
      </w:r>
    </w:p>
    <w:p w:rsidR="00000000" w:rsidDel="00000000" w:rsidP="00000000" w:rsidRDefault="00000000" w:rsidRPr="00000000" w14:paraId="00000269">
      <w:pPr>
        <w:ind w:firstLine="720"/>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26A">
      <w:pPr>
        <w:pStyle w:val="Heading2"/>
        <w:rPr>
          <w:rFonts w:ascii="Fira Code" w:cs="Fira Code" w:eastAsia="Fira Code" w:hAnsi="Fira Code"/>
        </w:rPr>
      </w:pPr>
      <w:bookmarkStart w:colFirst="0" w:colLast="0" w:name="_ernr8fo3viyr" w:id="86"/>
      <w:bookmarkEnd w:id="86"/>
      <w:r w:rsidDel="00000000" w:rsidR="00000000" w:rsidRPr="00000000">
        <w:rPr>
          <w:rFonts w:ascii="Fira Code" w:cs="Fira Code" w:eastAsia="Fira Code" w:hAnsi="Fira Code"/>
          <w:rtl w:val="0"/>
        </w:rPr>
        <w:t xml:space="preserve">Docker-Compose - mounting error</w:t>
      </w:r>
    </w:p>
    <w:p w:rsidR="00000000" w:rsidDel="00000000" w:rsidP="00000000" w:rsidRDefault="00000000" w:rsidRPr="00000000" w14:paraId="0000026B">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error: could not change permissions of directory "/var/lib/postgresql/data": Operation not permitted  volume </w:t>
      </w:r>
    </w:p>
    <w:p w:rsidR="00000000" w:rsidDel="00000000" w:rsidP="00000000" w:rsidRDefault="00000000" w:rsidRPr="00000000" w14:paraId="0000026C">
      <w:pPr>
        <w:ind w:left="0" w:firstLine="0"/>
        <w:rPr>
          <w:rFonts w:ascii="Fira Code" w:cs="Fira Code" w:eastAsia="Fira Code" w:hAnsi="Fira Code"/>
          <w:sz w:val="24"/>
          <w:szCs w:val="24"/>
        </w:rPr>
      </w:pPr>
      <w:r w:rsidDel="00000000" w:rsidR="00000000" w:rsidRPr="00000000">
        <w:rPr>
          <w:rFonts w:ascii="Fira Code" w:cs="Fira Code" w:eastAsia="Fira Code" w:hAnsi="Fira Code"/>
          <w:rtl w:val="0"/>
        </w:rPr>
        <w:t xml:space="preserve">if you have used the prev answer (just before this) and have created a local docker volume, then you need to tell the compose file about the named volume:</w:t>
      </w:r>
      <w:r w:rsidDel="00000000" w:rsidR="00000000" w:rsidRPr="00000000">
        <w:rPr>
          <w:rtl w:val="0"/>
        </w:rPr>
      </w:r>
    </w:p>
    <w:p w:rsidR="00000000" w:rsidDel="00000000" w:rsidP="00000000" w:rsidRDefault="00000000" w:rsidRPr="00000000" w14:paraId="0000026D">
      <w:pPr>
        <w:rPr>
          <w:rFonts w:ascii="Fira Code" w:cs="Fira Code" w:eastAsia="Fira Code" w:hAnsi="Fira Code"/>
          <w:color w:val="e1e4e8"/>
          <w:sz w:val="24"/>
          <w:szCs w:val="24"/>
        </w:rPr>
      </w:pPr>
      <w:r w:rsidDel="00000000" w:rsidR="00000000" w:rsidRPr="00000000">
        <w:rPr>
          <w:rFonts w:ascii="Fira Code" w:cs="Fira Code" w:eastAsia="Fira Code" w:hAnsi="Fira Code"/>
          <w:sz w:val="24"/>
          <w:szCs w:val="24"/>
          <w:rtl w:val="0"/>
        </w:rPr>
        <w:tab/>
      </w:r>
      <w:r w:rsidDel="00000000" w:rsidR="00000000" w:rsidRPr="00000000">
        <w:rPr>
          <w:rtl w:val="0"/>
        </w:rPr>
      </w:r>
    </w:p>
    <w:p w:rsidR="00000000" w:rsidDel="00000000" w:rsidP="00000000" w:rsidRDefault="00000000" w:rsidRPr="00000000" w14:paraId="0000026E">
      <w:pPr>
        <w:shd w:fill="24292e" w:val="clear"/>
        <w:spacing w:line="330" w:lineRule="auto"/>
        <w:rPr>
          <w:rFonts w:ascii="Fira Code" w:cs="Fira Code" w:eastAsia="Fira Code" w:hAnsi="Fira Code"/>
          <w:color w:val="e1e4e8"/>
          <w:sz w:val="24"/>
          <w:szCs w:val="24"/>
        </w:rPr>
      </w:pPr>
      <w:r w:rsidDel="00000000" w:rsidR="00000000" w:rsidRPr="00000000">
        <w:rPr>
          <w:rFonts w:ascii="Fira Code" w:cs="Fira Code" w:eastAsia="Fira Code" w:hAnsi="Fira Code"/>
          <w:color w:val="85e89d"/>
          <w:sz w:val="24"/>
          <w:szCs w:val="24"/>
          <w:rtl w:val="0"/>
        </w:rPr>
        <w:t xml:space="preserve">volumes</w:t>
      </w:r>
      <w:r w:rsidDel="00000000" w:rsidR="00000000" w:rsidRPr="00000000">
        <w:rPr>
          <w:rFonts w:ascii="Fira Code" w:cs="Fira Code" w:eastAsia="Fira Code" w:hAnsi="Fira Code"/>
          <w:color w:val="e1e4e8"/>
          <w:sz w:val="24"/>
          <w:szCs w:val="24"/>
          <w:rtl w:val="0"/>
        </w:rPr>
        <w:t xml:space="preserve">:  </w:t>
      </w:r>
    </w:p>
    <w:p w:rsidR="00000000" w:rsidDel="00000000" w:rsidP="00000000" w:rsidRDefault="00000000" w:rsidRPr="00000000" w14:paraId="0000026F">
      <w:pPr>
        <w:shd w:fill="24292e" w:val="clear"/>
        <w:spacing w:line="330" w:lineRule="auto"/>
        <w:ind w:firstLine="720"/>
        <w:rPr>
          <w:rFonts w:ascii="Fira Code" w:cs="Fira Code" w:eastAsia="Fira Code" w:hAnsi="Fira Code"/>
          <w:color w:val="6a737d"/>
          <w:sz w:val="24"/>
          <w:szCs w:val="24"/>
        </w:rPr>
      </w:pPr>
      <w:r w:rsidDel="00000000" w:rsidR="00000000" w:rsidRPr="00000000">
        <w:rPr>
          <w:rFonts w:ascii="Fira Code" w:cs="Fira Code" w:eastAsia="Fira Code" w:hAnsi="Fira Code"/>
          <w:color w:val="85e89d"/>
          <w:sz w:val="24"/>
          <w:szCs w:val="24"/>
          <w:rtl w:val="0"/>
        </w:rPr>
        <w:t xml:space="preserve">dtc_postgres_volume_local</w:t>
      </w:r>
      <w:r w:rsidDel="00000000" w:rsidR="00000000" w:rsidRPr="00000000">
        <w:rPr>
          <w:rFonts w:ascii="Fira Code" w:cs="Fira Code" w:eastAsia="Fira Code" w:hAnsi="Fira Code"/>
          <w:color w:val="e1e4e8"/>
          <w:sz w:val="24"/>
          <w:szCs w:val="24"/>
          <w:rtl w:val="0"/>
        </w:rPr>
        <w:t xml:space="preserve">:  </w:t>
      </w:r>
      <w:r w:rsidDel="00000000" w:rsidR="00000000" w:rsidRPr="00000000">
        <w:rPr>
          <w:rFonts w:ascii="Fira Code" w:cs="Fira Code" w:eastAsia="Fira Code" w:hAnsi="Fira Code"/>
          <w:color w:val="6a737d"/>
          <w:sz w:val="24"/>
          <w:szCs w:val="24"/>
          <w:rtl w:val="0"/>
        </w:rPr>
        <w:t xml:space="preserve"># Define the named volume here</w:t>
      </w:r>
    </w:p>
    <w:p w:rsidR="00000000" w:rsidDel="00000000" w:rsidP="00000000" w:rsidRDefault="00000000" w:rsidRPr="00000000" w14:paraId="00000270">
      <w:pPr>
        <w:shd w:fill="24292e" w:val="clear"/>
        <w:spacing w:line="330" w:lineRule="auto"/>
        <w:rPr>
          <w:rFonts w:ascii="Fira Code" w:cs="Fira Code" w:eastAsia="Fira Code" w:hAnsi="Fira Code"/>
          <w:color w:val="e1e4e8"/>
          <w:sz w:val="24"/>
          <w:szCs w:val="24"/>
        </w:rPr>
      </w:pPr>
      <w:r w:rsidDel="00000000" w:rsidR="00000000" w:rsidRPr="00000000">
        <w:rPr>
          <w:rtl w:val="0"/>
        </w:rPr>
      </w:r>
    </w:p>
    <w:p w:rsidR="00000000" w:rsidDel="00000000" w:rsidP="00000000" w:rsidRDefault="00000000" w:rsidRPr="00000000" w14:paraId="00000271">
      <w:pPr>
        <w:shd w:fill="24292e" w:val="clear"/>
        <w:spacing w:line="330" w:lineRule="auto"/>
        <w:rPr>
          <w:rFonts w:ascii="Fira Code" w:cs="Fira Code" w:eastAsia="Fira Code" w:hAnsi="Fira Code"/>
          <w:color w:val="6a737d"/>
          <w:sz w:val="24"/>
          <w:szCs w:val="24"/>
        </w:rPr>
      </w:pPr>
      <w:r w:rsidDel="00000000" w:rsidR="00000000" w:rsidRPr="00000000">
        <w:rPr>
          <w:rFonts w:ascii="Fira Code" w:cs="Fira Code" w:eastAsia="Fira Code" w:hAnsi="Fira Code"/>
          <w:color w:val="6a737d"/>
          <w:sz w:val="24"/>
          <w:szCs w:val="24"/>
          <w:rtl w:val="0"/>
        </w:rPr>
        <w:t xml:space="preserve"># services mentioned in the compose file auto become part of the same network!</w:t>
      </w:r>
    </w:p>
    <w:p w:rsidR="00000000" w:rsidDel="00000000" w:rsidP="00000000" w:rsidRDefault="00000000" w:rsidRPr="00000000" w14:paraId="00000272">
      <w:pPr>
        <w:shd w:fill="24292e" w:val="clear"/>
        <w:spacing w:line="330" w:lineRule="auto"/>
        <w:rPr>
          <w:rFonts w:ascii="Fira Code" w:cs="Fira Code" w:eastAsia="Fira Code" w:hAnsi="Fira Code"/>
          <w:color w:val="e1e4e8"/>
          <w:sz w:val="24"/>
          <w:szCs w:val="24"/>
        </w:rPr>
      </w:pPr>
      <w:r w:rsidDel="00000000" w:rsidR="00000000" w:rsidRPr="00000000">
        <w:rPr>
          <w:rFonts w:ascii="Fira Code" w:cs="Fira Code" w:eastAsia="Fira Code" w:hAnsi="Fira Code"/>
          <w:color w:val="85e89d"/>
          <w:sz w:val="24"/>
          <w:szCs w:val="24"/>
          <w:rtl w:val="0"/>
        </w:rPr>
        <w:t xml:space="preserve">services</w:t>
      </w:r>
      <w:r w:rsidDel="00000000" w:rsidR="00000000" w:rsidRPr="00000000">
        <w:rPr>
          <w:rFonts w:ascii="Fira Code" w:cs="Fira Code" w:eastAsia="Fira Code" w:hAnsi="Fira Code"/>
          <w:color w:val="e1e4e8"/>
          <w:sz w:val="24"/>
          <w:szCs w:val="24"/>
          <w:rtl w:val="0"/>
        </w:rPr>
        <w:t xml:space="preserve">:</w:t>
      </w:r>
    </w:p>
    <w:p w:rsidR="00000000" w:rsidDel="00000000" w:rsidP="00000000" w:rsidRDefault="00000000" w:rsidRPr="00000000" w14:paraId="00000273">
      <w:pPr>
        <w:shd w:fill="24292e" w:val="clear"/>
        <w:spacing w:line="330" w:lineRule="auto"/>
        <w:ind w:firstLine="720"/>
        <w:rPr>
          <w:rFonts w:ascii="Fira Code" w:cs="Fira Code" w:eastAsia="Fira Code" w:hAnsi="Fira Code"/>
          <w:color w:val="e1e4e8"/>
          <w:sz w:val="24"/>
          <w:szCs w:val="24"/>
        </w:rPr>
      </w:pPr>
      <w:r w:rsidDel="00000000" w:rsidR="00000000" w:rsidRPr="00000000">
        <w:rPr>
          <w:rFonts w:ascii="Fira Code" w:cs="Fira Code" w:eastAsia="Fira Code" w:hAnsi="Fira Code"/>
          <w:color w:val="e1e4e8"/>
          <w:sz w:val="24"/>
          <w:szCs w:val="24"/>
          <w:rtl w:val="0"/>
        </w:rPr>
        <w:t xml:space="preserve">your remaining code here . . . </w:t>
      </w:r>
    </w:p>
    <w:p w:rsidR="00000000" w:rsidDel="00000000" w:rsidP="00000000" w:rsidRDefault="00000000" w:rsidRPr="00000000" w14:paraId="00000274">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75">
      <w:pPr>
        <w:numPr>
          <w:ilvl w:val="0"/>
          <w:numId w:val="4"/>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now use docker volume inspect dtc_postgres_volume_local to see the location by checking the value of Mountpoint</w:t>
      </w:r>
    </w:p>
    <w:p w:rsidR="00000000" w:rsidDel="00000000" w:rsidP="00000000" w:rsidRDefault="00000000" w:rsidRPr="00000000" w14:paraId="00000276">
      <w:pPr>
        <w:numPr>
          <w:ilvl w:val="0"/>
          <w:numId w:val="4"/>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In my case, after i ran docker compose up the mounting dir created was named ‘docker_sql_dtc_postgres_volume_local’ whereas it should have used the already existing ‘dtc_postgres_volume_local’</w:t>
      </w:r>
    </w:p>
    <w:p w:rsidR="00000000" w:rsidDel="00000000" w:rsidP="00000000" w:rsidRDefault="00000000" w:rsidRPr="00000000" w14:paraId="00000277">
      <w:pPr>
        <w:numPr>
          <w:ilvl w:val="0"/>
          <w:numId w:val="4"/>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All i did to fix this is that I renamed the existing ‘dtc_postgres_volume_local’ to ‘docker_sql_dtc_postgres_volume_local’ and removed the newly created one (just be careful when doing this)</w:t>
      </w:r>
    </w:p>
    <w:p w:rsidR="00000000" w:rsidDel="00000000" w:rsidP="00000000" w:rsidRDefault="00000000" w:rsidRPr="00000000" w14:paraId="00000278">
      <w:pPr>
        <w:numPr>
          <w:ilvl w:val="0"/>
          <w:numId w:val="4"/>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run docker compose up again and check if the table is there or not!</w:t>
      </w:r>
      <w:r w:rsidDel="00000000" w:rsidR="00000000" w:rsidRPr="00000000">
        <w:rPr>
          <w:rtl w:val="0"/>
        </w:rPr>
      </w:r>
    </w:p>
    <w:p w:rsidR="00000000" w:rsidDel="00000000" w:rsidP="00000000" w:rsidRDefault="00000000" w:rsidRPr="00000000" w14:paraId="00000279">
      <w:pPr>
        <w:pStyle w:val="Heading2"/>
        <w:spacing w:after="200" w:lineRule="auto"/>
        <w:ind w:right="55.27559055118218"/>
        <w:rPr>
          <w:rFonts w:ascii="Fira Code" w:cs="Fira Code" w:eastAsia="Fira Code" w:hAnsi="Fira Code"/>
          <w:sz w:val="20"/>
          <w:szCs w:val="20"/>
        </w:rPr>
      </w:pPr>
      <w:bookmarkStart w:colFirst="0" w:colLast="0" w:name="_harwz4fjrjdp" w:id="87"/>
      <w:bookmarkEnd w:id="87"/>
      <w:r w:rsidDel="00000000" w:rsidR="00000000" w:rsidRPr="00000000">
        <w:rPr>
          <w:rFonts w:ascii="Fira Code" w:cs="Fira Code" w:eastAsia="Fira Code" w:hAnsi="Fira Code"/>
          <w:sz w:val="34"/>
          <w:szCs w:val="34"/>
          <w:rtl w:val="0"/>
        </w:rPr>
        <w:t xml:space="preserve">Docker-Compose - Error translating host name to address</w:t>
      </w:r>
      <w:r w:rsidDel="00000000" w:rsidR="00000000" w:rsidRPr="00000000">
        <w:rPr>
          <w:rtl w:val="0"/>
        </w:rPr>
      </w:r>
    </w:p>
    <w:p w:rsidR="00000000" w:rsidDel="00000000" w:rsidP="00000000" w:rsidRDefault="00000000" w:rsidRPr="00000000" w14:paraId="0000027A">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Couldn’t translate host name to address</w:t>
      </w:r>
    </w:p>
    <w:p w:rsidR="00000000" w:rsidDel="00000000" w:rsidP="00000000" w:rsidRDefault="00000000" w:rsidRPr="00000000" w14:paraId="0000027B">
      <w:pPr>
        <w:pStyle w:val="Heading2"/>
        <w:spacing w:after="200" w:lineRule="auto"/>
        <w:rPr>
          <w:rFonts w:ascii="Fira Code" w:cs="Fira Code" w:eastAsia="Fira Code" w:hAnsi="Fira Code"/>
          <w:sz w:val="34"/>
          <w:szCs w:val="34"/>
        </w:rPr>
      </w:pPr>
      <w:bookmarkStart w:colFirst="0" w:colLast="0" w:name="_tf680uo1i89d" w:id="88"/>
      <w:bookmarkEnd w:id="88"/>
      <w:r w:rsidDel="00000000" w:rsidR="00000000" w:rsidRPr="00000000">
        <w:rPr>
          <w:rFonts w:ascii="Fira Code" w:cs="Fira Code" w:eastAsia="Fira Code" w:hAnsi="Fira Code"/>
          <w:sz w:val="34"/>
          <w:szCs w:val="34"/>
        </w:rPr>
        <w:drawing>
          <wp:inline distB="114300" distT="114300" distL="114300" distR="114300">
            <wp:extent cx="4843463" cy="3433877"/>
            <wp:effectExtent b="0" l="0" r="0" t="0"/>
            <wp:docPr id="14" name="image16.png"/>
            <a:graphic>
              <a:graphicData uri="http://schemas.openxmlformats.org/drawingml/2006/picture">
                <pic:pic>
                  <pic:nvPicPr>
                    <pic:cNvPr id="0" name="image16.png"/>
                    <pic:cNvPicPr preferRelativeResize="0"/>
                  </pic:nvPicPr>
                  <pic:blipFill>
                    <a:blip r:embed="rId78"/>
                    <a:srcRect b="0" l="0" r="0" t="0"/>
                    <a:stretch>
                      <a:fillRect/>
                    </a:stretch>
                  </pic:blipFill>
                  <pic:spPr>
                    <a:xfrm>
                      <a:off x="0" y="0"/>
                      <a:ext cx="4843463" cy="3433877"/>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7D">
      <w:pPr>
        <w:spacing w:after="200" w:lineRule="auto"/>
        <w:rPr>
          <w:rFonts w:ascii="Fira Code" w:cs="Fira Code" w:eastAsia="Fira Code" w:hAnsi="Fira Code"/>
          <w:sz w:val="24"/>
          <w:szCs w:val="24"/>
          <w:highlight w:val="yellow"/>
        </w:rPr>
      </w:pPr>
      <w:r w:rsidDel="00000000" w:rsidR="00000000" w:rsidRPr="00000000">
        <w:rPr>
          <w:rFonts w:ascii="Fira Code" w:cs="Fira Code" w:eastAsia="Fira Code" w:hAnsi="Fira Code"/>
          <w:sz w:val="24"/>
          <w:szCs w:val="24"/>
          <w:rtl w:val="0"/>
        </w:rPr>
        <w:t xml:space="preserve">Make sure postgres database is running.</w:t>
        <w:br w:type="textWrapping"/>
        <w:br w:type="textWrapping"/>
        <w:t xml:space="preserve">​​Use the command to start containers in detached mode: </w:t>
      </w:r>
      <w:r w:rsidDel="00000000" w:rsidR="00000000" w:rsidRPr="00000000">
        <w:rPr>
          <w:rFonts w:ascii="Fira Code" w:cs="Fira Code" w:eastAsia="Fira Code" w:hAnsi="Fira Code"/>
          <w:sz w:val="24"/>
          <w:szCs w:val="24"/>
          <w:highlight w:val="yellow"/>
          <w:rtl w:val="0"/>
        </w:rPr>
        <w:t xml:space="preserve">docker-compose up -d</w:t>
      </w:r>
    </w:p>
    <w:p w:rsidR="00000000" w:rsidDel="00000000" w:rsidP="00000000" w:rsidRDefault="00000000" w:rsidRPr="00000000" w14:paraId="0000027E">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7F">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(data-engineering-zoomcamp) hw % docker compose up -d</w:t>
      </w:r>
    </w:p>
    <w:p w:rsidR="00000000" w:rsidDel="00000000" w:rsidP="00000000" w:rsidRDefault="00000000" w:rsidRPr="00000000" w14:paraId="00000280">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Running 2/2</w:t>
      </w:r>
    </w:p>
    <w:p w:rsidR="00000000" w:rsidDel="00000000" w:rsidP="00000000" w:rsidRDefault="00000000" w:rsidRPr="00000000" w14:paraId="00000281">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 Container pg-admin     Started                                                                                                                                                                      0.6s</w:t>
      </w:r>
    </w:p>
    <w:p w:rsidR="00000000" w:rsidDel="00000000" w:rsidP="00000000" w:rsidRDefault="00000000" w:rsidRPr="00000000" w14:paraId="00000282">
      <w:pPr>
        <w:spacing w:before="6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 Container pg-database  Started</w:t>
        <w:br w:type="textWrapping"/>
      </w:r>
    </w:p>
    <w:p w:rsidR="00000000" w:rsidDel="00000000" w:rsidP="00000000" w:rsidRDefault="00000000" w:rsidRPr="00000000" w14:paraId="00000283">
      <w:pPr>
        <w:spacing w:after="200" w:lineRule="auto"/>
        <w:rPr>
          <w:rFonts w:ascii="Fira Code" w:cs="Fira Code" w:eastAsia="Fira Code" w:hAnsi="Fira Code"/>
          <w:sz w:val="24"/>
          <w:szCs w:val="24"/>
          <w:highlight w:val="yellow"/>
        </w:rPr>
      </w:pPr>
      <w:r w:rsidDel="00000000" w:rsidR="00000000" w:rsidRPr="00000000">
        <w:rPr>
          <w:rFonts w:ascii="Fira Code" w:cs="Fira Code" w:eastAsia="Fira Code" w:hAnsi="Fira Code"/>
          <w:sz w:val="24"/>
          <w:szCs w:val="24"/>
          <w:rtl w:val="0"/>
        </w:rPr>
        <w:t xml:space="preserve">To view the containers use: </w:t>
      </w:r>
      <w:r w:rsidDel="00000000" w:rsidR="00000000" w:rsidRPr="00000000">
        <w:rPr>
          <w:rFonts w:ascii="Fira Code" w:cs="Fira Code" w:eastAsia="Fira Code" w:hAnsi="Fira Code"/>
          <w:sz w:val="24"/>
          <w:szCs w:val="24"/>
          <w:highlight w:val="yellow"/>
          <w:rtl w:val="0"/>
        </w:rPr>
        <w:t xml:space="preserve">docker ps.</w:t>
      </w:r>
    </w:p>
    <w:p w:rsidR="00000000" w:rsidDel="00000000" w:rsidP="00000000" w:rsidRDefault="00000000" w:rsidRPr="00000000" w14:paraId="00000284">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85">
      <w:pPr>
        <w:spacing w:after="20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(data-engineering-zoomcamp) hw % docker ps</w:t>
      </w:r>
    </w:p>
    <w:p w:rsidR="00000000" w:rsidDel="00000000" w:rsidP="00000000" w:rsidRDefault="00000000" w:rsidRPr="00000000" w14:paraId="00000286">
      <w:pPr>
        <w:spacing w:after="20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CONTAINER ID   IMAGE            COMMAND                  CREATED          STATUS          PORTS                           NAMES</w:t>
      </w:r>
    </w:p>
    <w:p w:rsidR="00000000" w:rsidDel="00000000" w:rsidP="00000000" w:rsidRDefault="00000000" w:rsidRPr="00000000" w14:paraId="00000287">
      <w:pPr>
        <w:spacing w:after="20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faf05090972e   postgres:13      "docker-entrypoint.s…"   39 seconds ago   Up 37 seconds   0.0.0.0:5432-&gt;5432/tcp          pg-database</w:t>
      </w:r>
    </w:p>
    <w:p w:rsidR="00000000" w:rsidDel="00000000" w:rsidP="00000000" w:rsidRDefault="00000000" w:rsidRPr="00000000" w14:paraId="00000288">
      <w:pPr>
        <w:spacing w:after="200" w:before="6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6344dcecd58f   dpage/pgadmin4   "/entrypoint.sh"         39 seconds ago   Up 37 seconds   443/tcp, 0.0.0.0:8080-&gt;80/tcp   pg-admin</w:t>
        <w:br w:type="textWrapping"/>
        <w:t xml:space="preserve">hw</w:t>
      </w:r>
    </w:p>
    <w:p w:rsidR="00000000" w:rsidDel="00000000" w:rsidP="00000000" w:rsidRDefault="00000000" w:rsidRPr="00000000" w14:paraId="00000289">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8A">
      <w:pPr>
        <w:spacing w:after="200" w:lineRule="auto"/>
        <w:rPr>
          <w:rFonts w:ascii="Fira Code" w:cs="Fira Code" w:eastAsia="Fira Code" w:hAnsi="Fira Code"/>
          <w:sz w:val="24"/>
          <w:szCs w:val="24"/>
          <w:highlight w:val="yellow"/>
        </w:rPr>
      </w:pPr>
      <w:r w:rsidDel="00000000" w:rsidR="00000000" w:rsidRPr="00000000">
        <w:rPr>
          <w:rFonts w:ascii="Fira Code" w:cs="Fira Code" w:eastAsia="Fira Code" w:hAnsi="Fira Code"/>
          <w:sz w:val="24"/>
          <w:szCs w:val="24"/>
          <w:rtl w:val="0"/>
        </w:rPr>
        <w:t xml:space="preserve">To view logs for a container: </w:t>
      </w:r>
      <w:r w:rsidDel="00000000" w:rsidR="00000000" w:rsidRPr="00000000">
        <w:rPr>
          <w:rFonts w:ascii="Fira Code" w:cs="Fira Code" w:eastAsia="Fira Code" w:hAnsi="Fira Code"/>
          <w:sz w:val="24"/>
          <w:szCs w:val="24"/>
          <w:highlight w:val="yellow"/>
          <w:rtl w:val="0"/>
        </w:rPr>
        <w:t xml:space="preserve">docker logs &lt;containerid&gt;</w:t>
      </w:r>
    </w:p>
    <w:p w:rsidR="00000000" w:rsidDel="00000000" w:rsidP="00000000" w:rsidRDefault="00000000" w:rsidRPr="00000000" w14:paraId="0000028B">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8C">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(data-engineering-zoomcamp) hw % docker logs faf05090972e</w:t>
      </w:r>
    </w:p>
    <w:p w:rsidR="00000000" w:rsidDel="00000000" w:rsidP="00000000" w:rsidRDefault="00000000" w:rsidRPr="00000000" w14:paraId="0000028D">
      <w:pPr>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28E">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PostgreSQL Database directory appears to contain a database; Skipping initialization</w:t>
      </w:r>
    </w:p>
    <w:p w:rsidR="00000000" w:rsidDel="00000000" w:rsidP="00000000" w:rsidRDefault="00000000" w:rsidRPr="00000000" w14:paraId="0000028F">
      <w:pPr>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290">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2022-01-25 05:58:45.948 UTC [1] LOG:  starting PostgreSQL 13.5 (Debian 13.5-1.pgdg110+1) on aarch64-unknown-linux-gnu, compiled by gcc (Debian 10.2.1-6) 10.2.1 20210110, 64-bit</w:t>
      </w:r>
    </w:p>
    <w:p w:rsidR="00000000" w:rsidDel="00000000" w:rsidP="00000000" w:rsidRDefault="00000000" w:rsidRPr="00000000" w14:paraId="00000291">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2022-01-25 05:58:45.948 UTC [1] LOG:  listening on IPv4 address "0.0.0.0", port 5432</w:t>
      </w:r>
    </w:p>
    <w:p w:rsidR="00000000" w:rsidDel="00000000" w:rsidP="00000000" w:rsidRDefault="00000000" w:rsidRPr="00000000" w14:paraId="00000292">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2022-01-25 05:58:45.948 UTC [1] LOG:  listening on IPv6 address "::", port 5432</w:t>
      </w:r>
    </w:p>
    <w:p w:rsidR="00000000" w:rsidDel="00000000" w:rsidP="00000000" w:rsidRDefault="00000000" w:rsidRPr="00000000" w14:paraId="00000293">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2022-01-25 05:58:45.954 UTC [1] LOG:  listening on Unix socket "/var/run/postgresql/.s.PGSQL.5432"</w:t>
      </w:r>
    </w:p>
    <w:p w:rsidR="00000000" w:rsidDel="00000000" w:rsidP="00000000" w:rsidRDefault="00000000" w:rsidRPr="00000000" w14:paraId="00000294">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2022-01-25 05:58:45.984 UTC [28] LOG:  database system was interrupted; last known up at 2022-01-24 17:48:35 UTC</w:t>
      </w:r>
    </w:p>
    <w:p w:rsidR="00000000" w:rsidDel="00000000" w:rsidP="00000000" w:rsidRDefault="00000000" w:rsidRPr="00000000" w14:paraId="00000295">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2022-01-25 05:58:48.581 UTC [28] LOG:  database system was not properly shut down; automatic recovery in </w:t>
      </w:r>
    </w:p>
    <w:p w:rsidR="00000000" w:rsidDel="00000000" w:rsidP="00000000" w:rsidRDefault="00000000" w:rsidRPr="00000000" w14:paraId="00000296">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progress</w:t>
      </w:r>
    </w:p>
    <w:p w:rsidR="00000000" w:rsidDel="00000000" w:rsidP="00000000" w:rsidRDefault="00000000" w:rsidRPr="00000000" w14:paraId="00000297">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2022-01-25 05:58:48.602 UTC [28] LOG:  redo starts at 0/872A5910</w:t>
      </w:r>
    </w:p>
    <w:p w:rsidR="00000000" w:rsidDel="00000000" w:rsidP="00000000" w:rsidRDefault="00000000" w:rsidRPr="00000000" w14:paraId="00000298">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2022-01-25 05:59:33.726 UTC [28] LOG:  invalid record length at 0/98A3C160: wanted 24, got 0</w:t>
      </w:r>
    </w:p>
    <w:p w:rsidR="00000000" w:rsidDel="00000000" w:rsidP="00000000" w:rsidRDefault="00000000" w:rsidRPr="00000000" w14:paraId="00000299">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2022-01-25 05:59:33.726 UTC [28</w:t>
      </w:r>
    </w:p>
    <w:p w:rsidR="00000000" w:rsidDel="00000000" w:rsidP="00000000" w:rsidRDefault="00000000" w:rsidRPr="00000000" w14:paraId="0000029A">
      <w:pPr>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29B">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LOG:  redo done at 0/98A3C128</w:t>
      </w:r>
    </w:p>
    <w:p w:rsidR="00000000" w:rsidDel="00000000" w:rsidP="00000000" w:rsidRDefault="00000000" w:rsidRPr="00000000" w14:paraId="0000029C">
      <w:pPr>
        <w:spacing w:before="6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2022-01-25 05:59:48.051 UTC [1] LOG:  database system is ready to accept connections</w:t>
      </w:r>
    </w:p>
    <w:p w:rsidR="00000000" w:rsidDel="00000000" w:rsidP="00000000" w:rsidRDefault="00000000" w:rsidRPr="00000000" w14:paraId="0000029D">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9E">
      <w:pPr>
        <w:spacing w:after="200" w:lineRule="auto"/>
        <w:rPr>
          <w:rFonts w:ascii="Fira Code" w:cs="Fira Code" w:eastAsia="Fira Code" w:hAnsi="Fira Code"/>
          <w:sz w:val="24"/>
          <w:szCs w:val="24"/>
          <w:highlight w:val="yellow"/>
        </w:rPr>
      </w:pPr>
      <w:r w:rsidDel="00000000" w:rsidR="00000000" w:rsidRPr="00000000">
        <w:rPr>
          <w:rFonts w:ascii="Fira Code" w:cs="Fira Code" w:eastAsia="Fira Code" w:hAnsi="Fira Code"/>
          <w:sz w:val="24"/>
          <w:szCs w:val="24"/>
          <w:rtl w:val="0"/>
        </w:rPr>
        <w:t xml:space="preserve">If docker ps doesn’t show pgdatabase running, run: </w:t>
      </w:r>
      <w:r w:rsidDel="00000000" w:rsidR="00000000" w:rsidRPr="00000000">
        <w:rPr>
          <w:rFonts w:ascii="Fira Code" w:cs="Fira Code" w:eastAsia="Fira Code" w:hAnsi="Fira Code"/>
          <w:sz w:val="24"/>
          <w:szCs w:val="24"/>
          <w:highlight w:val="yellow"/>
          <w:rtl w:val="0"/>
        </w:rPr>
        <w:t xml:space="preserve">docker ps -a</w:t>
      </w:r>
    </w:p>
    <w:p w:rsidR="00000000" w:rsidDel="00000000" w:rsidP="00000000" w:rsidRDefault="00000000" w:rsidRPr="00000000" w14:paraId="0000029F">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should show all containers, either running or stopped.</w:t>
      </w:r>
    </w:p>
    <w:p w:rsidR="00000000" w:rsidDel="00000000" w:rsidP="00000000" w:rsidRDefault="00000000" w:rsidRPr="00000000" w14:paraId="000002A0">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Get the container id for pgdatabase-1, and run </w:t>
      </w:r>
    </w:p>
    <w:p w:rsidR="00000000" w:rsidDel="00000000" w:rsidP="00000000" w:rsidRDefault="00000000" w:rsidRPr="00000000" w14:paraId="000002A1">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A2">
      <w:pPr>
        <w:pStyle w:val="Heading2"/>
        <w:spacing w:after="200" w:lineRule="auto"/>
        <w:rPr>
          <w:rFonts w:ascii="Fira Code" w:cs="Fira Code" w:eastAsia="Fira Code" w:hAnsi="Fira Code"/>
          <w:sz w:val="34"/>
          <w:szCs w:val="34"/>
        </w:rPr>
      </w:pPr>
      <w:bookmarkStart w:colFirst="0" w:colLast="0" w:name="_utqrw2b9ufhs" w:id="89"/>
      <w:bookmarkEnd w:id="89"/>
      <w:r w:rsidDel="00000000" w:rsidR="00000000" w:rsidRPr="00000000">
        <w:rPr>
          <w:rFonts w:ascii="Fira Code" w:cs="Fira Code" w:eastAsia="Fira Code" w:hAnsi="Fira Code"/>
          <w:sz w:val="34"/>
          <w:szCs w:val="34"/>
          <w:rtl w:val="0"/>
        </w:rPr>
        <w:t xml:space="preserve">Docker-Compose -  Data retention (could not translate host name "pg-database" to address: Name or service not known)</w:t>
      </w:r>
    </w:p>
    <w:p w:rsidR="00000000" w:rsidDel="00000000" w:rsidP="00000000" w:rsidRDefault="00000000" w:rsidRPr="00000000" w14:paraId="000002A3">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After executing `docker-compose up` - if you lose database data and are unable to successfully execute your Ingestion script (to re-populate your database) but receive the following error:</w:t>
      </w:r>
    </w:p>
    <w:p w:rsidR="00000000" w:rsidDel="00000000" w:rsidP="00000000" w:rsidRDefault="00000000" w:rsidRPr="00000000" w14:paraId="000002A4">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sqlalchemy.exc.OperationalError: (psycopg2.OperationalError) could not translate host name /data_pgadmin:/var/lib/pgadmin"pg-database" to address: Name or service not known</w:t>
      </w:r>
    </w:p>
    <w:p w:rsidR="00000000" w:rsidDel="00000000" w:rsidP="00000000" w:rsidRDefault="00000000" w:rsidRPr="00000000" w14:paraId="000002A5">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A6">
      <w:pPr>
        <w:rPr>
          <w:rFonts w:ascii="Fira Code" w:cs="Fira Code" w:eastAsia="Fira Code" w:hAnsi="Fira Code"/>
        </w:rPr>
      </w:pPr>
      <w:r w:rsidDel="00000000" w:rsidR="00000000" w:rsidRPr="00000000">
        <w:rPr>
          <w:rFonts w:ascii="Fira Code" w:cs="Fira Code" w:eastAsia="Fira Code" w:hAnsi="Fira Code"/>
          <w:sz w:val="24"/>
          <w:szCs w:val="24"/>
          <w:rtl w:val="0"/>
        </w:rPr>
        <w:t xml:space="preserve">Docker compose is creating its own default network since it is no longer specified in a docker execution command or file. Docker Compose will emit to logs the new network name. See the logs after executing `docker compose up` to find the network name and change the network name argument in your Ingestion script.</w:t>
      </w:r>
      <w:r w:rsidDel="00000000" w:rsidR="00000000" w:rsidRPr="00000000">
        <w:rPr>
          <w:rtl w:val="0"/>
        </w:rPr>
      </w:r>
    </w:p>
    <w:p w:rsidR="00000000" w:rsidDel="00000000" w:rsidP="00000000" w:rsidRDefault="00000000" w:rsidRPr="00000000" w14:paraId="000002A7">
      <w:pPr>
        <w:rPr>
          <w:rFonts w:ascii="Fira Code" w:cs="Fira Code" w:eastAsia="Fira Code" w:hAnsi="Fira Code"/>
        </w:rPr>
      </w:pPr>
      <w:r w:rsidDel="00000000" w:rsidR="00000000" w:rsidRPr="00000000">
        <w:rPr>
          <w:rFonts w:ascii="Fira Code" w:cs="Fira Code" w:eastAsia="Fira Code" w:hAnsi="Fira Code"/>
          <w:rtl w:val="0"/>
        </w:rPr>
        <w:t xml:space="preserve">If problems persist with </w:t>
      </w:r>
      <w:r w:rsidDel="00000000" w:rsidR="00000000" w:rsidRPr="00000000">
        <w:rPr>
          <w:rFonts w:ascii="Fira Code" w:cs="Fira Code" w:eastAsia="Fira Code" w:hAnsi="Fira Code"/>
          <w:rtl w:val="0"/>
        </w:rPr>
        <w:t xml:space="preserve">pgcli</w:t>
      </w:r>
      <w:r w:rsidDel="00000000" w:rsidR="00000000" w:rsidRPr="00000000">
        <w:rPr>
          <w:rFonts w:ascii="Fira Code" w:cs="Fira Code" w:eastAsia="Fira Code" w:hAnsi="Fira Code"/>
          <w:rtl w:val="0"/>
        </w:rPr>
        <w:t xml:space="preserve">, we can use HeidiSQL,usql</w:t>
      </w:r>
    </w:p>
    <w:p w:rsidR="00000000" w:rsidDel="00000000" w:rsidP="00000000" w:rsidRDefault="00000000" w:rsidRPr="00000000" w14:paraId="000002A8">
      <w:pPr>
        <w:rPr>
          <w:rFonts w:ascii="Fira Code" w:cs="Fira Code" w:eastAsia="Fira Code" w:hAnsi="Fira Code"/>
        </w:rPr>
      </w:pPr>
      <w:r w:rsidDel="00000000" w:rsidR="00000000" w:rsidRPr="00000000">
        <w:rPr>
          <w:rFonts w:ascii="Fira Code" w:cs="Fira Code" w:eastAsia="Fira Code" w:hAnsi="Fira Code"/>
          <w:rtl w:val="0"/>
        </w:rPr>
        <w:t xml:space="preserve">Krishna Anand</w:t>
      </w:r>
    </w:p>
    <w:p w:rsidR="00000000" w:rsidDel="00000000" w:rsidP="00000000" w:rsidRDefault="00000000" w:rsidRPr="00000000" w14:paraId="000002A9">
      <w:pPr>
        <w:rPr>
          <w:rFonts w:ascii="Fira Code" w:cs="Fira Code" w:eastAsia="Fira Code" w:hAnsi="Fira Code"/>
        </w:rPr>
      </w:pPr>
      <w:r w:rsidDel="00000000" w:rsidR="00000000" w:rsidRPr="00000000">
        <w:rPr>
          <w:rtl w:val="0"/>
        </w:rPr>
      </w:r>
    </w:p>
    <w:p w:rsidR="00000000" w:rsidDel="00000000" w:rsidP="00000000" w:rsidRDefault="00000000" w:rsidRPr="00000000" w14:paraId="000002AA">
      <w:pPr>
        <w:spacing w:after="200" w:lineRule="auto"/>
        <w:rPr>
          <w:rFonts w:ascii="Fira Code" w:cs="Fira Code" w:eastAsia="Fira Code" w:hAnsi="Fira Code"/>
          <w:sz w:val="24"/>
          <w:szCs w:val="24"/>
          <w:highlight w:val="yellow"/>
        </w:rPr>
      </w:pPr>
      <w:r w:rsidDel="00000000" w:rsidR="00000000" w:rsidRPr="00000000">
        <w:rPr>
          <w:rFonts w:ascii="Fira Code" w:cs="Fira Code" w:eastAsia="Fira Code" w:hAnsi="Fira Code"/>
          <w:sz w:val="24"/>
          <w:szCs w:val="24"/>
          <w:highlight w:val="yellow"/>
          <w:rtl w:val="0"/>
        </w:rPr>
        <w:t xml:space="preserve"> </w:t>
      </w:r>
    </w:p>
    <w:p w:rsidR="00000000" w:rsidDel="00000000" w:rsidP="00000000" w:rsidRDefault="00000000" w:rsidRPr="00000000" w14:paraId="000002AB">
      <w:pPr>
        <w:pStyle w:val="Heading2"/>
        <w:spacing w:after="200" w:lineRule="auto"/>
        <w:ind w:left="0" w:firstLine="0"/>
        <w:rPr>
          <w:rFonts w:ascii="Fira Code" w:cs="Fira Code" w:eastAsia="Fira Code" w:hAnsi="Fira Code"/>
          <w:sz w:val="34"/>
          <w:szCs w:val="34"/>
        </w:rPr>
      </w:pPr>
      <w:bookmarkStart w:colFirst="0" w:colLast="0" w:name="_a5bo7m3t1ntt" w:id="90"/>
      <w:bookmarkEnd w:id="90"/>
      <w:commentRangeStart w:id="0"/>
      <w:r w:rsidDel="00000000" w:rsidR="00000000" w:rsidRPr="00000000">
        <w:rPr>
          <w:rFonts w:ascii="Fira Code" w:cs="Fira Code" w:eastAsia="Fira Code" w:hAnsi="Fira Code"/>
          <w:sz w:val="34"/>
          <w:szCs w:val="34"/>
          <w:rtl w:val="0"/>
        </w:rPr>
        <w:t xml:space="preserve">Docker-Compose - Hostname does not resolve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2AC">
      <w:pPr>
        <w:spacing w:after="200" w:lineRule="auto"/>
        <w:rPr>
          <w:rFonts w:ascii="Fira Code" w:cs="Fira Code" w:eastAsia="Fira Code" w:hAnsi="Fira Code"/>
        </w:rPr>
      </w:pPr>
      <w:r w:rsidDel="00000000" w:rsidR="00000000" w:rsidRPr="00000000">
        <w:rPr>
          <w:rFonts w:ascii="Fira Code" w:cs="Fira Code" w:eastAsia="Fira Code" w:hAnsi="Fira Code"/>
          <w:sz w:val="24"/>
          <w:szCs w:val="24"/>
          <w:rtl w:val="0"/>
        </w:rPr>
        <w:t xml:space="preserve">It returns --&gt; </w:t>
      </w:r>
      <w:r w:rsidDel="00000000" w:rsidR="00000000" w:rsidRPr="00000000">
        <w:rPr>
          <w:rFonts w:ascii="Fira Code" w:cs="Fira Code" w:eastAsia="Fira Code" w:hAnsi="Fira Code"/>
          <w:rtl w:val="0"/>
        </w:rPr>
        <w:t xml:space="preserve">Error response from daemon: network 66ae65944d643fdebbc89bd0329f1409dec2c9e12248052f5f4c4be7d1bdc6a3 not found</w:t>
      </w:r>
    </w:p>
    <w:p w:rsidR="00000000" w:rsidDel="00000000" w:rsidP="00000000" w:rsidRDefault="00000000" w:rsidRPr="00000000" w14:paraId="000002AD">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Try:</w:t>
      </w:r>
    </w:p>
    <w:p w:rsidR="00000000" w:rsidDel="00000000" w:rsidP="00000000" w:rsidRDefault="00000000" w:rsidRPr="00000000" w14:paraId="000002AE">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highlight w:val="yellow"/>
          <w:rtl w:val="0"/>
        </w:rPr>
        <w:t xml:space="preserve">docker ps -a</w:t>
      </w:r>
      <w:r w:rsidDel="00000000" w:rsidR="00000000" w:rsidRPr="00000000">
        <w:rPr>
          <w:rFonts w:ascii="Fira Code" w:cs="Fira Code" w:eastAsia="Fira Code" w:hAnsi="Fira Code"/>
          <w:sz w:val="24"/>
          <w:szCs w:val="24"/>
          <w:rtl w:val="0"/>
        </w:rPr>
        <w:t xml:space="preserve"> to see all the stopped &amp; running containers</w:t>
      </w:r>
    </w:p>
    <w:p w:rsidR="00000000" w:rsidDel="00000000" w:rsidP="00000000" w:rsidRDefault="00000000" w:rsidRPr="00000000" w14:paraId="000002AF">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highlight w:val="yellow"/>
          <w:rtl w:val="0"/>
        </w:rPr>
        <w:t xml:space="preserve">d</w:t>
      </w:r>
      <w:r w:rsidDel="00000000" w:rsidR="00000000" w:rsidRPr="00000000">
        <w:rPr>
          <w:rFonts w:ascii="Fira Code" w:cs="Fira Code" w:eastAsia="Fira Code" w:hAnsi="Fira Code"/>
          <w:sz w:val="24"/>
          <w:szCs w:val="24"/>
          <w:rtl w:val="0"/>
        </w:rPr>
        <w:t xml:space="preserve"> to nuke all the containers</w:t>
      </w:r>
    </w:p>
    <w:p w:rsidR="00000000" w:rsidDel="00000000" w:rsidP="00000000" w:rsidRDefault="00000000" w:rsidRPr="00000000" w14:paraId="000002B0">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Try: </w:t>
      </w:r>
      <w:r w:rsidDel="00000000" w:rsidR="00000000" w:rsidRPr="00000000">
        <w:rPr>
          <w:rFonts w:ascii="Fira Code" w:cs="Fira Code" w:eastAsia="Fira Code" w:hAnsi="Fira Code"/>
          <w:sz w:val="24"/>
          <w:szCs w:val="24"/>
          <w:highlight w:val="yellow"/>
          <w:rtl w:val="0"/>
        </w:rPr>
        <w:t xml:space="preserve">docker-compose up -d</w:t>
      </w:r>
      <w:r w:rsidDel="00000000" w:rsidR="00000000" w:rsidRPr="00000000">
        <w:rPr>
          <w:rFonts w:ascii="Fira Code" w:cs="Fira Code" w:eastAsia="Fira Code" w:hAnsi="Fira Code"/>
          <w:sz w:val="24"/>
          <w:szCs w:val="24"/>
          <w:rtl w:val="0"/>
        </w:rPr>
        <w:t xml:space="preserve"> again ports</w:t>
      </w:r>
    </w:p>
    <w:p w:rsidR="00000000" w:rsidDel="00000000" w:rsidP="00000000" w:rsidRDefault="00000000" w:rsidRPr="00000000" w14:paraId="000002B1">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B2">
      <w:pPr>
        <w:spacing w:after="200" w:lineRule="auto"/>
        <w:rPr>
          <w:rFonts w:ascii="Fira Code" w:cs="Fira Code" w:eastAsia="Fira Code" w:hAnsi="Fira Code"/>
          <w:shd w:fill="f8f8f8" w:val="clear"/>
        </w:rPr>
      </w:pPr>
      <w:r w:rsidDel="00000000" w:rsidR="00000000" w:rsidRPr="00000000">
        <w:rPr>
          <w:rFonts w:ascii="Fira Code" w:cs="Fira Code" w:eastAsia="Fira Code" w:hAnsi="Fira Code"/>
          <w:sz w:val="24"/>
          <w:szCs w:val="24"/>
          <w:rtl w:val="0"/>
        </w:rPr>
        <w:t xml:space="preserve">On localhost:8080 server → </w:t>
      </w:r>
      <w:r w:rsidDel="00000000" w:rsidR="00000000" w:rsidRPr="00000000">
        <w:rPr>
          <w:rFonts w:ascii="Fira Code" w:cs="Fira Code" w:eastAsia="Fira Code" w:hAnsi="Fira Code"/>
          <w:shd w:fill="f8f8f8" w:val="clear"/>
          <w:rtl w:val="0"/>
        </w:rPr>
        <w:t xml:space="preserve">Unable to connect to server: could not translate host name 'pg-database' to address: Name does not resolve</w:t>
      </w:r>
    </w:p>
    <w:p w:rsidR="00000000" w:rsidDel="00000000" w:rsidP="00000000" w:rsidRDefault="00000000" w:rsidRPr="00000000" w14:paraId="000002B3">
      <w:pPr>
        <w:spacing w:after="200" w:lineRule="auto"/>
        <w:rPr>
          <w:rFonts w:ascii="Fira Code" w:cs="Fira Code" w:eastAsia="Fira Code" w:hAnsi="Fira Code"/>
          <w:sz w:val="24"/>
          <w:szCs w:val="24"/>
          <w:shd w:fill="f8f8f8" w:val="clear"/>
        </w:rPr>
      </w:pPr>
      <w:r w:rsidDel="00000000" w:rsidR="00000000" w:rsidRPr="00000000">
        <w:rPr>
          <w:rFonts w:ascii="Fira Code" w:cs="Fira Code" w:eastAsia="Fira Code" w:hAnsi="Fira Code"/>
          <w:sz w:val="24"/>
          <w:szCs w:val="24"/>
          <w:shd w:fill="f8f8f8" w:val="clear"/>
          <w:rtl w:val="0"/>
        </w:rPr>
        <w:t xml:space="preserve">Try: new host name, best without “ - ” e.g. pgdatabase</w:t>
      </w:r>
    </w:p>
    <w:p w:rsidR="00000000" w:rsidDel="00000000" w:rsidP="00000000" w:rsidRDefault="00000000" w:rsidRPr="00000000" w14:paraId="000002B4">
      <w:pPr>
        <w:spacing w:after="200" w:lineRule="auto"/>
        <w:rPr>
          <w:rFonts w:ascii="Fira Code" w:cs="Fira Code" w:eastAsia="Fira Code" w:hAnsi="Fira Code"/>
          <w:sz w:val="24"/>
          <w:szCs w:val="24"/>
          <w:highlight w:val="yellow"/>
        </w:rPr>
      </w:pPr>
      <w:r w:rsidDel="00000000" w:rsidR="00000000" w:rsidRPr="00000000">
        <w:rPr>
          <w:rFonts w:ascii="Fira Code" w:cs="Fira Code" w:eastAsia="Fira Code" w:hAnsi="Fira Code"/>
          <w:sz w:val="24"/>
          <w:szCs w:val="24"/>
          <w:shd w:fill="f8f8f8" w:val="clear"/>
          <w:rtl w:val="0"/>
        </w:rPr>
        <w:t xml:space="preserve">And on </w:t>
      </w:r>
      <w:r w:rsidDel="00000000" w:rsidR="00000000" w:rsidRPr="00000000">
        <w:rPr>
          <w:rFonts w:ascii="Fira Code" w:cs="Fira Code" w:eastAsia="Fira Code" w:hAnsi="Fira Code"/>
          <w:sz w:val="24"/>
          <w:szCs w:val="24"/>
          <w:highlight w:val="yellow"/>
          <w:rtl w:val="0"/>
        </w:rPr>
        <w:t xml:space="preserve">docker-compose.yml</w:t>
      </w:r>
      <w:r w:rsidDel="00000000" w:rsidR="00000000" w:rsidRPr="00000000">
        <w:rPr>
          <w:rFonts w:ascii="Fira Code" w:cs="Fira Code" w:eastAsia="Fira Code" w:hAnsi="Fira Code"/>
          <w:sz w:val="24"/>
          <w:szCs w:val="24"/>
          <w:shd w:fill="f8f8f8" w:val="clear"/>
          <w:rtl w:val="0"/>
        </w:rPr>
        <w:t xml:space="preserve">, should </w:t>
      </w:r>
      <w:r w:rsidDel="00000000" w:rsidR="00000000" w:rsidRPr="00000000">
        <w:rPr>
          <w:rFonts w:ascii="Fira Code" w:cs="Fira Code" w:eastAsia="Fira Code" w:hAnsi="Fira Code"/>
          <w:sz w:val="24"/>
          <w:szCs w:val="24"/>
          <w:highlight w:val="yellow"/>
          <w:rtl w:val="0"/>
        </w:rPr>
        <w:t xml:space="preserve">specify docker network &amp; specify the same network in both  containers </w:t>
      </w:r>
    </w:p>
    <w:p w:rsidR="00000000" w:rsidDel="00000000" w:rsidP="00000000" w:rsidRDefault="00000000" w:rsidRPr="00000000" w14:paraId="000002B5">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services:</w:t>
      </w:r>
    </w:p>
    <w:p w:rsidR="00000000" w:rsidDel="00000000" w:rsidP="00000000" w:rsidRDefault="00000000" w:rsidRPr="00000000" w14:paraId="000002B6">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pgdatabase:</w:t>
      </w:r>
    </w:p>
    <w:p w:rsidR="00000000" w:rsidDel="00000000" w:rsidP="00000000" w:rsidRDefault="00000000" w:rsidRPr="00000000" w14:paraId="000002B7">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image: postgres:13</w:t>
      </w:r>
    </w:p>
    <w:p w:rsidR="00000000" w:rsidDel="00000000" w:rsidP="00000000" w:rsidRDefault="00000000" w:rsidRPr="00000000" w14:paraId="000002B8">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environment:</w:t>
      </w:r>
    </w:p>
    <w:p w:rsidR="00000000" w:rsidDel="00000000" w:rsidP="00000000" w:rsidRDefault="00000000" w:rsidRPr="00000000" w14:paraId="000002B9">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POSTGRES_USER=root</w:t>
      </w:r>
    </w:p>
    <w:p w:rsidR="00000000" w:rsidDel="00000000" w:rsidP="00000000" w:rsidRDefault="00000000" w:rsidRPr="00000000" w14:paraId="000002BA">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POSTGRES_PASSWORD=root</w:t>
      </w:r>
    </w:p>
    <w:p w:rsidR="00000000" w:rsidDel="00000000" w:rsidP="00000000" w:rsidRDefault="00000000" w:rsidRPr="00000000" w14:paraId="000002BB">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POSTGRES_DB=ny_taxi</w:t>
      </w:r>
    </w:p>
    <w:p w:rsidR="00000000" w:rsidDel="00000000" w:rsidP="00000000" w:rsidRDefault="00000000" w:rsidRPr="00000000" w14:paraId="000002BC">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volumes:</w:t>
      </w:r>
    </w:p>
    <w:p w:rsidR="00000000" w:rsidDel="00000000" w:rsidP="00000000" w:rsidRDefault="00000000" w:rsidRPr="00000000" w14:paraId="000002BD">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"./ny_taxi_postgres_data:/var/lib/postgresql/data:rw"</w:t>
      </w:r>
    </w:p>
    <w:p w:rsidR="00000000" w:rsidDel="00000000" w:rsidP="00000000" w:rsidRDefault="00000000" w:rsidRPr="00000000" w14:paraId="000002BE">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ports:</w:t>
      </w:r>
    </w:p>
    <w:p w:rsidR="00000000" w:rsidDel="00000000" w:rsidP="00000000" w:rsidRDefault="00000000" w:rsidRPr="00000000" w14:paraId="000002BF">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"5431:5432"</w:t>
      </w:r>
    </w:p>
    <w:p w:rsidR="00000000" w:rsidDel="00000000" w:rsidP="00000000" w:rsidRDefault="00000000" w:rsidRPr="00000000" w14:paraId="000002C0">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networks:</w:t>
      </w:r>
    </w:p>
    <w:p w:rsidR="00000000" w:rsidDel="00000000" w:rsidP="00000000" w:rsidRDefault="00000000" w:rsidRPr="00000000" w14:paraId="000002C1">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pg-network       </w:t>
      </w:r>
    </w:p>
    <w:p w:rsidR="00000000" w:rsidDel="00000000" w:rsidP="00000000" w:rsidRDefault="00000000" w:rsidRPr="00000000" w14:paraId="000002C2">
      <w:pPr>
        <w:spacing w:line="240" w:lineRule="auto"/>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2C3">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pgadmin:</w:t>
      </w:r>
    </w:p>
    <w:p w:rsidR="00000000" w:rsidDel="00000000" w:rsidP="00000000" w:rsidRDefault="00000000" w:rsidRPr="00000000" w14:paraId="000002C4">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image: dpage/pgadmin4</w:t>
      </w:r>
    </w:p>
    <w:p w:rsidR="00000000" w:rsidDel="00000000" w:rsidP="00000000" w:rsidRDefault="00000000" w:rsidRPr="00000000" w14:paraId="000002C5">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environment:</w:t>
      </w:r>
    </w:p>
    <w:p w:rsidR="00000000" w:rsidDel="00000000" w:rsidP="00000000" w:rsidRDefault="00000000" w:rsidRPr="00000000" w14:paraId="000002C6">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PGADMIN_DEFAULT_EMAIL=admin@admin.com</w:t>
      </w:r>
    </w:p>
    <w:p w:rsidR="00000000" w:rsidDel="00000000" w:rsidP="00000000" w:rsidRDefault="00000000" w:rsidRPr="00000000" w14:paraId="000002C7">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PGADMIN_DEFAULT_PASSWORD=root</w:t>
      </w:r>
    </w:p>
    <w:p w:rsidR="00000000" w:rsidDel="00000000" w:rsidP="00000000" w:rsidRDefault="00000000" w:rsidRPr="00000000" w14:paraId="000002C8">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ports:</w:t>
      </w:r>
    </w:p>
    <w:p w:rsidR="00000000" w:rsidDel="00000000" w:rsidP="00000000" w:rsidRDefault="00000000" w:rsidRPr="00000000" w14:paraId="000002C9">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"8080:80"</w:t>
      </w:r>
    </w:p>
    <w:p w:rsidR="00000000" w:rsidDel="00000000" w:rsidP="00000000" w:rsidRDefault="00000000" w:rsidRPr="00000000" w14:paraId="000002CA">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networks:</w:t>
      </w:r>
    </w:p>
    <w:p w:rsidR="00000000" w:rsidDel="00000000" w:rsidP="00000000" w:rsidRDefault="00000000" w:rsidRPr="00000000" w14:paraId="000002CB">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pg-network</w:t>
      </w:r>
    </w:p>
    <w:p w:rsidR="00000000" w:rsidDel="00000000" w:rsidP="00000000" w:rsidRDefault="00000000" w:rsidRPr="00000000" w14:paraId="000002CC">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networks:</w:t>
      </w:r>
    </w:p>
    <w:p w:rsidR="00000000" w:rsidDel="00000000" w:rsidP="00000000" w:rsidRDefault="00000000" w:rsidRPr="00000000" w14:paraId="000002CD">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pg-network:</w:t>
      </w:r>
    </w:p>
    <w:p w:rsidR="00000000" w:rsidDel="00000000" w:rsidP="00000000" w:rsidRDefault="00000000" w:rsidRPr="00000000" w14:paraId="000002CE">
      <w:pPr>
        <w:spacing w:line="24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    name: pg-network</w:t>
      </w:r>
      <w:r w:rsidDel="00000000" w:rsidR="00000000" w:rsidRPr="00000000">
        <w:rPr>
          <w:rtl w:val="0"/>
        </w:rPr>
      </w:r>
    </w:p>
    <w:p w:rsidR="00000000" w:rsidDel="00000000" w:rsidP="00000000" w:rsidRDefault="00000000" w:rsidRPr="00000000" w14:paraId="000002CF">
      <w:pPr>
        <w:pStyle w:val="Heading2"/>
        <w:spacing w:after="200" w:lineRule="auto"/>
        <w:rPr>
          <w:rFonts w:ascii="Fira Code" w:cs="Fira Code" w:eastAsia="Fira Code" w:hAnsi="Fira Code"/>
          <w:sz w:val="34"/>
          <w:szCs w:val="34"/>
        </w:rPr>
      </w:pPr>
      <w:bookmarkStart w:colFirst="0" w:colLast="0" w:name="_lzgcppw6lu4g" w:id="91"/>
      <w:bookmarkEnd w:id="91"/>
      <w:r w:rsidDel="00000000" w:rsidR="00000000" w:rsidRPr="00000000">
        <w:rPr>
          <w:rtl w:val="0"/>
        </w:rPr>
      </w:r>
    </w:p>
    <w:p w:rsidR="00000000" w:rsidDel="00000000" w:rsidP="00000000" w:rsidRDefault="00000000" w:rsidRPr="00000000" w14:paraId="000002D0">
      <w:pPr>
        <w:pStyle w:val="Heading2"/>
        <w:spacing w:after="200" w:lineRule="auto"/>
        <w:rPr>
          <w:rFonts w:ascii="Fira Code" w:cs="Fira Code" w:eastAsia="Fira Code" w:hAnsi="Fira Code"/>
          <w:sz w:val="34"/>
          <w:szCs w:val="34"/>
        </w:rPr>
      </w:pPr>
      <w:bookmarkStart w:colFirst="0" w:colLast="0" w:name="_8ja9v42497sq" w:id="92"/>
      <w:bookmarkEnd w:id="92"/>
      <w:r w:rsidDel="00000000" w:rsidR="00000000" w:rsidRPr="00000000">
        <w:rPr>
          <w:rFonts w:ascii="Fira Code" w:cs="Fira Code" w:eastAsia="Fira Code" w:hAnsi="Fira Code"/>
          <w:sz w:val="34"/>
          <w:szCs w:val="34"/>
          <w:rtl w:val="0"/>
        </w:rPr>
        <w:t xml:space="preserve">Docker-Compose - Persist PGAdmin docker contents on GCP </w:t>
      </w:r>
    </w:p>
    <w:p w:rsidR="00000000" w:rsidDel="00000000" w:rsidP="00000000" w:rsidRDefault="00000000" w:rsidRPr="00000000" w14:paraId="000002D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 one common issue is when you run docker-compose on GCP, postgres won’t persist it’s data to mentioned path for example: </w:t>
      </w:r>
    </w:p>
    <w:p w:rsidR="00000000" w:rsidDel="00000000" w:rsidP="00000000" w:rsidRDefault="00000000" w:rsidRPr="00000000" w14:paraId="000002D2">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D3">
      <w:pPr>
        <w:spacing w:line="240" w:lineRule="auto"/>
        <w:rPr>
          <w:rFonts w:ascii="Fira Code" w:cs="Fira Code" w:eastAsia="Fira Code" w:hAnsi="Fira Code"/>
          <w:i w:val="1"/>
          <w:sz w:val="24"/>
          <w:szCs w:val="24"/>
          <w:shd w:fill="f3f3f3" w:val="clear"/>
        </w:rPr>
      </w:pPr>
      <w:r w:rsidDel="00000000" w:rsidR="00000000" w:rsidRPr="00000000">
        <w:rPr>
          <w:rFonts w:ascii="Fira Code" w:cs="Fira Code" w:eastAsia="Fira Code" w:hAnsi="Fira Code"/>
          <w:sz w:val="24"/>
          <w:szCs w:val="24"/>
          <w:shd w:fill="f3f3f3" w:val="clear"/>
          <w:rtl w:val="0"/>
        </w:rPr>
        <w:t xml:space="preserve">s</w:t>
      </w:r>
      <w:r w:rsidDel="00000000" w:rsidR="00000000" w:rsidRPr="00000000">
        <w:rPr>
          <w:rFonts w:ascii="Fira Code" w:cs="Fira Code" w:eastAsia="Fira Code" w:hAnsi="Fira Code"/>
          <w:i w:val="1"/>
          <w:sz w:val="24"/>
          <w:szCs w:val="24"/>
          <w:shd w:fill="f3f3f3" w:val="clear"/>
          <w:rtl w:val="0"/>
        </w:rPr>
        <w:t xml:space="preserve">ervices: </w:t>
      </w:r>
    </w:p>
    <w:p w:rsidR="00000000" w:rsidDel="00000000" w:rsidP="00000000" w:rsidRDefault="00000000" w:rsidRPr="00000000" w14:paraId="000002D4">
      <w:pPr>
        <w:spacing w:line="240" w:lineRule="auto"/>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ab/>
        <w:t xml:space="preserve">…</w:t>
      </w:r>
    </w:p>
    <w:p w:rsidR="00000000" w:rsidDel="00000000" w:rsidP="00000000" w:rsidRDefault="00000000" w:rsidRPr="00000000" w14:paraId="000002D5">
      <w:pPr>
        <w:spacing w:line="240" w:lineRule="auto"/>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ab/>
        <w:t xml:space="preserve">…</w:t>
      </w:r>
    </w:p>
    <w:p w:rsidR="00000000" w:rsidDel="00000000" w:rsidP="00000000" w:rsidRDefault="00000000" w:rsidRPr="00000000" w14:paraId="000002D6">
      <w:pPr>
        <w:spacing w:line="240" w:lineRule="auto"/>
        <w:ind w:left="720" w:firstLine="0"/>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 xml:space="preserve">pgadmin:</w:t>
      </w:r>
    </w:p>
    <w:p w:rsidR="00000000" w:rsidDel="00000000" w:rsidP="00000000" w:rsidRDefault="00000000" w:rsidRPr="00000000" w14:paraId="000002D7">
      <w:pPr>
        <w:spacing w:line="240" w:lineRule="auto"/>
        <w:ind w:left="720" w:firstLine="0"/>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ab/>
        <w:t xml:space="preserve">…</w:t>
      </w:r>
    </w:p>
    <w:p w:rsidR="00000000" w:rsidDel="00000000" w:rsidP="00000000" w:rsidRDefault="00000000" w:rsidRPr="00000000" w14:paraId="000002D8">
      <w:pPr>
        <w:spacing w:line="240" w:lineRule="auto"/>
        <w:ind w:left="720" w:firstLine="0"/>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ab/>
        <w:t xml:space="preserve">…</w:t>
      </w:r>
    </w:p>
    <w:p w:rsidR="00000000" w:rsidDel="00000000" w:rsidP="00000000" w:rsidRDefault="00000000" w:rsidRPr="00000000" w14:paraId="000002D9">
      <w:pPr>
        <w:spacing w:line="240" w:lineRule="auto"/>
        <w:ind w:left="720" w:firstLine="720"/>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 xml:space="preserve">Volumes: </w:t>
      </w:r>
    </w:p>
    <w:p w:rsidR="00000000" w:rsidDel="00000000" w:rsidP="00000000" w:rsidRDefault="00000000" w:rsidRPr="00000000" w14:paraId="000002DA">
      <w:pPr>
        <w:numPr>
          <w:ilvl w:val="0"/>
          <w:numId w:val="65"/>
        </w:numPr>
        <w:spacing w:line="240" w:lineRule="auto"/>
        <w:ind w:left="2160" w:hanging="360"/>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 xml:space="preserve">“./pgadmin”:/var/lib/pgadmin:wr”</w:t>
      </w:r>
    </w:p>
    <w:p w:rsidR="00000000" w:rsidDel="00000000" w:rsidP="00000000" w:rsidRDefault="00000000" w:rsidRPr="00000000" w14:paraId="000002DB">
      <w:pPr>
        <w:ind w:left="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D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Might not work so in this use you can use Docker Volume to make it persist, by simply changing</w:t>
      </w:r>
    </w:p>
    <w:p w:rsidR="00000000" w:rsidDel="00000000" w:rsidP="00000000" w:rsidRDefault="00000000" w:rsidRPr="00000000" w14:paraId="000002DD">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DE">
      <w:pPr>
        <w:spacing w:line="240" w:lineRule="auto"/>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 xml:space="preserve">services:</w:t>
      </w:r>
    </w:p>
    <w:p w:rsidR="00000000" w:rsidDel="00000000" w:rsidP="00000000" w:rsidRDefault="00000000" w:rsidRPr="00000000" w14:paraId="000002DF">
      <w:pPr>
        <w:spacing w:line="240" w:lineRule="auto"/>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ab/>
        <w:t xml:space="preserve">…</w:t>
      </w:r>
    </w:p>
    <w:p w:rsidR="00000000" w:rsidDel="00000000" w:rsidP="00000000" w:rsidRDefault="00000000" w:rsidRPr="00000000" w14:paraId="000002E0">
      <w:pPr>
        <w:spacing w:line="240" w:lineRule="auto"/>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ab/>
        <w:t xml:space="preserve">….</w:t>
      </w:r>
    </w:p>
    <w:p w:rsidR="00000000" w:rsidDel="00000000" w:rsidP="00000000" w:rsidRDefault="00000000" w:rsidRPr="00000000" w14:paraId="000002E1">
      <w:pPr>
        <w:spacing w:line="240" w:lineRule="auto"/>
        <w:ind w:left="720" w:firstLine="0"/>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 xml:space="preserve">pgadmin: </w:t>
      </w:r>
    </w:p>
    <w:p w:rsidR="00000000" w:rsidDel="00000000" w:rsidP="00000000" w:rsidRDefault="00000000" w:rsidRPr="00000000" w14:paraId="000002E2">
      <w:pPr>
        <w:spacing w:line="240" w:lineRule="auto"/>
        <w:ind w:left="720" w:firstLine="0"/>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ab/>
        <w:t xml:space="preserve">…</w:t>
      </w:r>
    </w:p>
    <w:p w:rsidR="00000000" w:rsidDel="00000000" w:rsidP="00000000" w:rsidRDefault="00000000" w:rsidRPr="00000000" w14:paraId="000002E3">
      <w:pPr>
        <w:spacing w:line="240" w:lineRule="auto"/>
        <w:ind w:left="720" w:firstLine="0"/>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ab/>
        <w:t xml:space="preserve">…</w:t>
      </w:r>
    </w:p>
    <w:p w:rsidR="00000000" w:rsidDel="00000000" w:rsidP="00000000" w:rsidRDefault="00000000" w:rsidRPr="00000000" w14:paraId="000002E4">
      <w:pPr>
        <w:spacing w:line="240" w:lineRule="auto"/>
        <w:ind w:left="720" w:firstLine="720"/>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 xml:space="preserve">Volumes: </w:t>
      </w:r>
    </w:p>
    <w:p w:rsidR="00000000" w:rsidDel="00000000" w:rsidP="00000000" w:rsidRDefault="00000000" w:rsidRPr="00000000" w14:paraId="000002E5">
      <w:pPr>
        <w:numPr>
          <w:ilvl w:val="0"/>
          <w:numId w:val="60"/>
        </w:numPr>
        <w:spacing w:line="240" w:lineRule="auto"/>
        <w:ind w:left="2160" w:hanging="360"/>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 xml:space="preserve">pgadmin:/var/l</w:t>
      </w:r>
      <w:r w:rsidDel="00000000" w:rsidR="00000000" w:rsidRPr="00000000">
        <w:rPr>
          <w:rFonts w:ascii="Fira Code" w:cs="Fira Code" w:eastAsia="Fira Code" w:hAnsi="Fira Code"/>
          <w:i w:val="1"/>
          <w:shd w:fill="f3f3f3" w:val="clear"/>
          <w:rtl w:val="0"/>
        </w:rPr>
        <w:t xml:space="preserve">i</w:t>
      </w:r>
      <w:r w:rsidDel="00000000" w:rsidR="00000000" w:rsidRPr="00000000">
        <w:rPr>
          <w:rFonts w:ascii="Fira Code" w:cs="Fira Code" w:eastAsia="Fira Code" w:hAnsi="Fira Code"/>
          <w:i w:val="1"/>
          <w:sz w:val="24"/>
          <w:szCs w:val="24"/>
          <w:shd w:fill="f3f3f3" w:val="clear"/>
          <w:rtl w:val="0"/>
        </w:rPr>
        <w:t xml:space="preserve">b/pgadmin</w:t>
      </w:r>
    </w:p>
    <w:p w:rsidR="00000000" w:rsidDel="00000000" w:rsidP="00000000" w:rsidRDefault="00000000" w:rsidRPr="00000000" w14:paraId="000002E6">
      <w:pPr>
        <w:spacing w:line="240" w:lineRule="auto"/>
        <w:ind w:left="0" w:firstLine="0"/>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 xml:space="preserve">volumes:</w:t>
      </w:r>
    </w:p>
    <w:p w:rsidR="00000000" w:rsidDel="00000000" w:rsidP="00000000" w:rsidRDefault="00000000" w:rsidRPr="00000000" w14:paraId="000002E7">
      <w:pPr>
        <w:spacing w:line="240" w:lineRule="auto"/>
        <w:ind w:left="0" w:firstLine="0"/>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 xml:space="preserve">   </w:t>
      </w:r>
      <w:r w:rsidDel="00000000" w:rsidR="00000000" w:rsidRPr="00000000">
        <w:rPr>
          <w:rFonts w:ascii="Fira Code" w:cs="Fira Code" w:eastAsia="Fira Code" w:hAnsi="Fira Code"/>
          <w:i w:val="1"/>
          <w:shd w:fill="f3f3f3" w:val="clear"/>
          <w:rtl w:val="0"/>
        </w:rPr>
        <w:t xml:space="preserve">P</w:t>
      </w:r>
      <w:r w:rsidDel="00000000" w:rsidR="00000000" w:rsidRPr="00000000">
        <w:rPr>
          <w:rFonts w:ascii="Fira Code" w:cs="Fira Code" w:eastAsia="Fira Code" w:hAnsi="Fira Code"/>
          <w:i w:val="1"/>
          <w:sz w:val="24"/>
          <w:szCs w:val="24"/>
          <w:shd w:fill="f3f3f3" w:val="clear"/>
          <w:rtl w:val="0"/>
        </w:rPr>
        <w:t xml:space="preserve">gadmin:</w:t>
      </w:r>
    </w:p>
    <w:p w:rsidR="00000000" w:rsidDel="00000000" w:rsidP="00000000" w:rsidRDefault="00000000" w:rsidRPr="00000000" w14:paraId="000002E8">
      <w:pPr>
        <w:spacing w:line="240" w:lineRule="auto"/>
        <w:ind w:left="0" w:firstLine="0"/>
        <w:rPr>
          <w:rFonts w:ascii="Fira Code" w:cs="Fira Code" w:eastAsia="Fira Code" w:hAnsi="Fira Code"/>
          <w:i w:val="1"/>
          <w:shd w:fill="f3f3f3" w:val="clear"/>
        </w:rPr>
      </w:pPr>
      <w:r w:rsidDel="00000000" w:rsidR="00000000" w:rsidRPr="00000000">
        <w:rPr>
          <w:rtl w:val="0"/>
        </w:rPr>
      </w:r>
    </w:p>
    <w:p w:rsidR="00000000" w:rsidDel="00000000" w:rsidP="00000000" w:rsidRDefault="00000000" w:rsidRPr="00000000" w14:paraId="000002E9">
      <w:pPr>
        <w:spacing w:line="240" w:lineRule="auto"/>
        <w:ind w:left="0" w:firstLine="0"/>
        <w:rPr>
          <w:rFonts w:ascii="Fira Code" w:cs="Fira Code" w:eastAsia="Fira Code" w:hAnsi="Fira Code"/>
          <w:i w:val="1"/>
          <w:shd w:fill="f3f3f3" w:val="clear"/>
        </w:rPr>
      </w:pPr>
      <w:r w:rsidDel="00000000" w:rsidR="00000000" w:rsidRPr="00000000">
        <w:rPr>
          <w:rtl w:val="0"/>
        </w:rPr>
      </w:r>
    </w:p>
    <w:p w:rsidR="00000000" w:rsidDel="00000000" w:rsidP="00000000" w:rsidRDefault="00000000" w:rsidRPr="00000000" w14:paraId="000002EA">
      <w:pPr>
        <w:pStyle w:val="Heading2"/>
        <w:spacing w:line="240" w:lineRule="auto"/>
        <w:rPr>
          <w:rFonts w:ascii="Fira Code" w:cs="Fira Code" w:eastAsia="Fira Code" w:hAnsi="Fira Code"/>
        </w:rPr>
      </w:pPr>
      <w:bookmarkStart w:colFirst="0" w:colLast="0" w:name="_mxtji1pqk8r9" w:id="93"/>
      <w:bookmarkEnd w:id="93"/>
      <w:r w:rsidDel="00000000" w:rsidR="00000000" w:rsidRPr="00000000">
        <w:rPr>
          <w:rFonts w:ascii="Fira Code" w:cs="Fira Code" w:eastAsia="Fira Code" w:hAnsi="Fira Code"/>
          <w:b w:val="1"/>
          <w:rtl w:val="0"/>
        </w:rPr>
        <w:t xml:space="preserve">D</w:t>
      </w:r>
      <w:r w:rsidDel="00000000" w:rsidR="00000000" w:rsidRPr="00000000">
        <w:rPr>
          <w:rFonts w:ascii="Fira Code" w:cs="Fira Code" w:eastAsia="Fira Code" w:hAnsi="Fira Code"/>
          <w:b w:val="1"/>
          <w:rtl w:val="0"/>
        </w:rPr>
        <w:t xml:space="preserve">ocker engine stopped</w:t>
      </w:r>
      <w:r w:rsidDel="00000000" w:rsidR="00000000" w:rsidRPr="00000000">
        <w:rPr>
          <w:rFonts w:ascii="Fira Code" w:cs="Fira Code" w:eastAsia="Fira Code" w:hAnsi="Fira Code"/>
          <w:rtl w:val="0"/>
        </w:rPr>
        <w:t xml:space="preserve">_</w:t>
      </w:r>
      <w:r w:rsidDel="00000000" w:rsidR="00000000" w:rsidRPr="00000000">
        <w:rPr>
          <w:rFonts w:ascii="Fira Code" w:cs="Fira Code" w:eastAsia="Fira Code" w:hAnsi="Fira Code"/>
          <w:rtl w:val="0"/>
        </w:rPr>
        <w:t xml:space="preserve">failed to fetch extensions </w:t>
      </w:r>
    </w:p>
    <w:p w:rsidR="00000000" w:rsidDel="00000000" w:rsidP="00000000" w:rsidRDefault="00000000" w:rsidRPr="00000000" w14:paraId="000002EB">
      <w:pPr>
        <w:rPr>
          <w:rFonts w:ascii="Fira Code" w:cs="Fira Code" w:eastAsia="Fira Code" w:hAnsi="Fira Code"/>
        </w:rPr>
      </w:pPr>
      <w:r w:rsidDel="00000000" w:rsidR="00000000" w:rsidRPr="00000000">
        <w:rPr>
          <w:rtl w:val="0"/>
        </w:rPr>
      </w:r>
    </w:p>
    <w:p w:rsidR="00000000" w:rsidDel="00000000" w:rsidP="00000000" w:rsidRDefault="00000000" w:rsidRPr="00000000" w14:paraId="000002EC">
      <w:pPr>
        <w:numPr>
          <w:ilvl w:val="0"/>
          <w:numId w:val="57"/>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The docker will keep on crashing continuously </w:t>
      </w:r>
    </w:p>
    <w:p w:rsidR="00000000" w:rsidDel="00000000" w:rsidP="00000000" w:rsidRDefault="00000000" w:rsidRPr="00000000" w14:paraId="000002ED">
      <w:pPr>
        <w:numPr>
          <w:ilvl w:val="0"/>
          <w:numId w:val="57"/>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Not working after restart</w:t>
      </w:r>
    </w:p>
    <w:p w:rsidR="00000000" w:rsidDel="00000000" w:rsidP="00000000" w:rsidRDefault="00000000" w:rsidRPr="00000000" w14:paraId="000002EE">
      <w:pPr>
        <w:rPr>
          <w:rFonts w:ascii="Fira Code" w:cs="Fira Code" w:eastAsia="Fira Code" w:hAnsi="Fira Code"/>
        </w:rPr>
      </w:pPr>
      <w:r w:rsidDel="00000000" w:rsidR="00000000" w:rsidRPr="00000000">
        <w:rPr>
          <w:rFonts w:ascii="Fira Code" w:cs="Fira Code" w:eastAsia="Fira Code" w:hAnsi="Fira Code"/>
          <w:rtl w:val="0"/>
        </w:rPr>
        <w:t xml:space="preserve">docker engine stopped </w:t>
      </w:r>
    </w:p>
    <w:p w:rsidR="00000000" w:rsidDel="00000000" w:rsidP="00000000" w:rsidRDefault="00000000" w:rsidRPr="00000000" w14:paraId="000002EF">
      <w:pPr>
        <w:rPr>
          <w:rFonts w:ascii="Fira Code" w:cs="Fira Code" w:eastAsia="Fira Code" w:hAnsi="Fira Code"/>
        </w:rPr>
      </w:pPr>
      <w:r w:rsidDel="00000000" w:rsidR="00000000" w:rsidRPr="00000000">
        <w:rPr>
          <w:rFonts w:ascii="Fira Code" w:cs="Fira Code" w:eastAsia="Fira Code" w:hAnsi="Fira Code"/>
          <w:rtl w:val="0"/>
        </w:rPr>
        <w:t xml:space="preserve">And failed to fetch extensions pop ups will on screen non-stop </w:t>
      </w:r>
    </w:p>
    <w:p w:rsidR="00000000" w:rsidDel="00000000" w:rsidP="00000000" w:rsidRDefault="00000000" w:rsidRPr="00000000" w14:paraId="000002F0">
      <w:pPr>
        <w:rPr>
          <w:rFonts w:ascii="Fira Code" w:cs="Fira Code" w:eastAsia="Fira Code" w:hAnsi="Fira Code"/>
        </w:rPr>
      </w:pPr>
      <w:r w:rsidDel="00000000" w:rsidR="00000000" w:rsidRPr="00000000">
        <w:rPr>
          <w:rFonts w:ascii="Fira Code" w:cs="Fira Code" w:eastAsia="Fira Code" w:hAnsi="Fira Code"/>
          <w:rtl w:val="0"/>
        </w:rPr>
        <w:t xml:space="preserve">Solution : </w:t>
      </w:r>
    </w:p>
    <w:p w:rsidR="00000000" w:rsidDel="00000000" w:rsidP="00000000" w:rsidRDefault="00000000" w:rsidRPr="00000000" w14:paraId="000002F1">
      <w:pPr>
        <w:numPr>
          <w:ilvl w:val="0"/>
          <w:numId w:val="27"/>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Try checking if latest version of docker is installed / Try updating the docker</w:t>
      </w:r>
    </w:p>
    <w:p w:rsidR="00000000" w:rsidDel="00000000" w:rsidP="00000000" w:rsidRDefault="00000000" w:rsidRPr="00000000" w14:paraId="000002F2">
      <w:pPr>
        <w:numPr>
          <w:ilvl w:val="0"/>
          <w:numId w:val="27"/>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If Problem still persist then final solution is to reinstall docker </w:t>
      </w:r>
    </w:p>
    <w:p w:rsidR="00000000" w:rsidDel="00000000" w:rsidP="00000000" w:rsidRDefault="00000000" w:rsidRPr="00000000" w14:paraId="000002F3">
      <w:pPr>
        <w:numPr>
          <w:ilvl w:val="0"/>
          <w:numId w:val="27"/>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(Just have to fetch images again else no issues)</w:t>
      </w:r>
    </w:p>
    <w:p w:rsidR="00000000" w:rsidDel="00000000" w:rsidP="00000000" w:rsidRDefault="00000000" w:rsidRPr="00000000" w14:paraId="000002F4">
      <w:pPr>
        <w:rPr>
          <w:rFonts w:ascii="Fira Code" w:cs="Fira Code" w:eastAsia="Fira Code" w:hAnsi="Fira Code"/>
        </w:rPr>
      </w:pPr>
      <w:r w:rsidDel="00000000" w:rsidR="00000000" w:rsidRPr="00000000">
        <w:rPr>
          <w:rtl w:val="0"/>
        </w:rPr>
      </w:r>
    </w:p>
    <w:p w:rsidR="00000000" w:rsidDel="00000000" w:rsidP="00000000" w:rsidRDefault="00000000" w:rsidRPr="00000000" w14:paraId="000002F5">
      <w:pPr>
        <w:rPr>
          <w:rFonts w:ascii="Fira Code" w:cs="Fira Code" w:eastAsia="Fira Code" w:hAnsi="Fira Code"/>
        </w:rPr>
      </w:pPr>
      <w:r w:rsidDel="00000000" w:rsidR="00000000" w:rsidRPr="00000000">
        <w:rPr>
          <w:rtl w:val="0"/>
        </w:rPr>
      </w:r>
    </w:p>
    <w:p w:rsidR="00000000" w:rsidDel="00000000" w:rsidP="00000000" w:rsidRDefault="00000000" w:rsidRPr="00000000" w14:paraId="000002F6">
      <w:pPr>
        <w:pStyle w:val="Heading2"/>
        <w:spacing w:after="200" w:lineRule="auto"/>
        <w:rPr>
          <w:rFonts w:ascii="Fira Code" w:cs="Fira Code" w:eastAsia="Fira Code" w:hAnsi="Fira Code"/>
          <w:sz w:val="34"/>
          <w:szCs w:val="34"/>
        </w:rPr>
      </w:pPr>
      <w:bookmarkStart w:colFirst="0" w:colLast="0" w:name="_iwamc9gxx4ob" w:id="94"/>
      <w:bookmarkEnd w:id="94"/>
      <w:r w:rsidDel="00000000" w:rsidR="00000000" w:rsidRPr="00000000">
        <w:rPr>
          <w:rFonts w:ascii="Fira Code" w:cs="Fira Code" w:eastAsia="Fira Code" w:hAnsi="Fira Code"/>
          <w:sz w:val="34"/>
          <w:szCs w:val="34"/>
          <w:rtl w:val="0"/>
        </w:rPr>
        <w:t xml:space="preserve">Docker-Compose - Persist PGAdmin configuration</w:t>
      </w:r>
    </w:p>
    <w:p w:rsidR="00000000" w:rsidDel="00000000" w:rsidP="00000000" w:rsidRDefault="00000000" w:rsidRPr="00000000" w14:paraId="000002F7">
      <w:pPr>
        <w:rPr>
          <w:rFonts w:ascii="Fira Code" w:cs="Fira Code" w:eastAsia="Fira Code" w:hAnsi="Fira Code"/>
        </w:rPr>
      </w:pPr>
      <w:r w:rsidDel="00000000" w:rsidR="00000000" w:rsidRPr="00000000">
        <w:rPr>
          <w:rFonts w:ascii="Fira Code" w:cs="Fira Code" w:eastAsia="Fira Code" w:hAnsi="Fira Code"/>
          <w:rtl w:val="0"/>
        </w:rPr>
        <w:t xml:space="preserve">As per the lessons, </w:t>
      </w:r>
    </w:p>
    <w:p w:rsidR="00000000" w:rsidDel="00000000" w:rsidP="00000000" w:rsidRDefault="00000000" w:rsidRPr="00000000" w14:paraId="000002F8">
      <w:pPr>
        <w:rPr>
          <w:rFonts w:ascii="Fira Code" w:cs="Fira Code" w:eastAsia="Fira Code" w:hAnsi="Fira Code"/>
        </w:rPr>
      </w:pPr>
      <w:r w:rsidDel="00000000" w:rsidR="00000000" w:rsidRPr="00000000">
        <w:rPr>
          <w:rFonts w:ascii="Fira Code" w:cs="Fira Code" w:eastAsia="Fira Code" w:hAnsi="Fira Code"/>
          <w:rtl w:val="0"/>
        </w:rPr>
        <w:t xml:space="preserve"> Persisting pgAdmin configuration (i.e. server name) is done by adding a “volumes” section:</w:t>
      </w:r>
    </w:p>
    <w:p w:rsidR="00000000" w:rsidDel="00000000" w:rsidP="00000000" w:rsidRDefault="00000000" w:rsidRPr="00000000" w14:paraId="000002F9">
      <w:pPr>
        <w:rPr>
          <w:rFonts w:ascii="Fira Code" w:cs="Fira Code" w:eastAsia="Fira Code" w:hAnsi="Fira Code"/>
        </w:rPr>
      </w:pPr>
      <w:r w:rsidDel="00000000" w:rsidR="00000000" w:rsidRPr="00000000">
        <w:rPr>
          <w:rtl w:val="0"/>
        </w:rPr>
      </w:r>
    </w:p>
    <w:p w:rsidR="00000000" w:rsidDel="00000000" w:rsidP="00000000" w:rsidRDefault="00000000" w:rsidRPr="00000000" w14:paraId="000002FA">
      <w:pPr>
        <w:shd w:fill="282a36" w:val="clear"/>
        <w:spacing w:line="360" w:lineRule="auto"/>
        <w:rPr>
          <w:rFonts w:ascii="Fira Code" w:cs="Fira Code" w:eastAsia="Fira Code" w:hAnsi="Fira Code"/>
          <w:color w:val="8be9fd"/>
          <w:sz w:val="18"/>
          <w:szCs w:val="18"/>
        </w:rPr>
      </w:pPr>
      <w:r w:rsidDel="00000000" w:rsidR="00000000" w:rsidRPr="00000000">
        <w:rPr>
          <w:rFonts w:ascii="Fira Code" w:cs="Fira Code" w:eastAsia="Fira Code" w:hAnsi="Fira Code"/>
          <w:color w:val="8be9fd"/>
          <w:sz w:val="18"/>
          <w:szCs w:val="18"/>
          <w:rtl w:val="0"/>
        </w:rPr>
        <w:t xml:space="preserve">services:</w:t>
      </w:r>
    </w:p>
    <w:p w:rsidR="00000000" w:rsidDel="00000000" w:rsidP="00000000" w:rsidRDefault="00000000" w:rsidRPr="00000000" w14:paraId="000002FB">
      <w:pPr>
        <w:shd w:fill="282a36" w:val="clear"/>
        <w:spacing w:line="360" w:lineRule="auto"/>
        <w:rPr>
          <w:rFonts w:ascii="Fira Code" w:cs="Fira Code" w:eastAsia="Fira Code" w:hAnsi="Fira Code"/>
          <w:color w:val="8be9fd"/>
          <w:sz w:val="18"/>
          <w:szCs w:val="18"/>
        </w:rPr>
      </w:pPr>
      <w:r w:rsidDel="00000000" w:rsidR="00000000" w:rsidRPr="00000000">
        <w:rPr>
          <w:rFonts w:ascii="Fira Code" w:cs="Fira Code" w:eastAsia="Fira Code" w:hAnsi="Fira Code"/>
          <w:color w:val="8be9fd"/>
          <w:sz w:val="18"/>
          <w:szCs w:val="18"/>
          <w:rtl w:val="0"/>
        </w:rPr>
        <w:t xml:space="preserve"> pgdatabase:</w:t>
      </w:r>
    </w:p>
    <w:p w:rsidR="00000000" w:rsidDel="00000000" w:rsidP="00000000" w:rsidRDefault="00000000" w:rsidRPr="00000000" w14:paraId="000002FC">
      <w:pPr>
        <w:shd w:fill="282a36" w:val="clear"/>
        <w:spacing w:line="360" w:lineRule="auto"/>
        <w:rPr>
          <w:rFonts w:ascii="Fira Code" w:cs="Fira Code" w:eastAsia="Fira Code" w:hAnsi="Fira Code"/>
          <w:color w:val="8be9fd"/>
          <w:sz w:val="18"/>
          <w:szCs w:val="18"/>
        </w:rPr>
      </w:pPr>
      <w:r w:rsidDel="00000000" w:rsidR="00000000" w:rsidRPr="00000000">
        <w:rPr>
          <w:rFonts w:ascii="Fira Code" w:cs="Fira Code" w:eastAsia="Fira Code" w:hAnsi="Fira Code"/>
          <w:color w:val="8be9fd"/>
          <w:sz w:val="18"/>
          <w:szCs w:val="18"/>
          <w:rtl w:val="0"/>
        </w:rPr>
        <w:t xml:space="preserve">[...]</w:t>
      </w:r>
    </w:p>
    <w:p w:rsidR="00000000" w:rsidDel="00000000" w:rsidP="00000000" w:rsidRDefault="00000000" w:rsidRPr="00000000" w14:paraId="000002FD">
      <w:pPr>
        <w:shd w:fill="282a36" w:val="clear"/>
        <w:spacing w:line="360" w:lineRule="auto"/>
        <w:rPr>
          <w:rFonts w:ascii="Fira Code" w:cs="Fira Code" w:eastAsia="Fira Code" w:hAnsi="Fira Code"/>
          <w:color w:val="8be9fd"/>
          <w:sz w:val="18"/>
          <w:szCs w:val="18"/>
        </w:rPr>
      </w:pPr>
      <w:r w:rsidDel="00000000" w:rsidR="00000000" w:rsidRPr="00000000">
        <w:rPr>
          <w:rtl w:val="0"/>
        </w:rPr>
      </w:r>
    </w:p>
    <w:p w:rsidR="00000000" w:rsidDel="00000000" w:rsidP="00000000" w:rsidRDefault="00000000" w:rsidRPr="00000000" w14:paraId="000002FE">
      <w:pPr>
        <w:shd w:fill="282a36" w:val="clear"/>
        <w:spacing w:line="360" w:lineRule="auto"/>
        <w:rPr>
          <w:rFonts w:ascii="Fira Code" w:cs="Fira Code" w:eastAsia="Fira Code" w:hAnsi="Fira Code"/>
          <w:color w:val="ff79c6"/>
          <w:sz w:val="18"/>
          <w:szCs w:val="18"/>
        </w:rPr>
      </w:pPr>
      <w:r w:rsidDel="00000000" w:rsidR="00000000" w:rsidRPr="00000000">
        <w:rPr>
          <w:rFonts w:ascii="Fira Code" w:cs="Fira Code" w:eastAsia="Fira Code" w:hAnsi="Fira Code"/>
          <w:color w:val="8be9fd"/>
          <w:sz w:val="18"/>
          <w:szCs w:val="18"/>
          <w:rtl w:val="0"/>
        </w:rPr>
        <w:t xml:space="preserve">pgadmin</w:t>
      </w:r>
      <w:r w:rsidDel="00000000" w:rsidR="00000000" w:rsidRPr="00000000">
        <w:rPr>
          <w:rFonts w:ascii="Fira Code" w:cs="Fira Code" w:eastAsia="Fira Code" w:hAnsi="Fira Code"/>
          <w:color w:val="ff79c6"/>
          <w:sz w:val="18"/>
          <w:szCs w:val="18"/>
          <w:rtl w:val="0"/>
        </w:rPr>
        <w:t xml:space="preserve">:</w:t>
      </w:r>
    </w:p>
    <w:p w:rsidR="00000000" w:rsidDel="00000000" w:rsidP="00000000" w:rsidRDefault="00000000" w:rsidRPr="00000000" w14:paraId="000002FF">
      <w:pPr>
        <w:shd w:fill="282a36" w:val="clear"/>
        <w:spacing w:line="360" w:lineRule="auto"/>
        <w:rPr>
          <w:rFonts w:ascii="Fira Code" w:cs="Fira Code" w:eastAsia="Fira Code" w:hAnsi="Fira Code"/>
          <w:color w:val="f1fa8c"/>
          <w:sz w:val="18"/>
          <w:szCs w:val="18"/>
        </w:rPr>
      </w:pPr>
      <w:r w:rsidDel="00000000" w:rsidR="00000000" w:rsidRPr="00000000">
        <w:rPr>
          <w:rFonts w:ascii="Fira Code" w:cs="Fira Code" w:eastAsia="Fira Code" w:hAnsi="Fira Code"/>
          <w:color w:val="f8f8f2"/>
          <w:sz w:val="18"/>
          <w:szCs w:val="18"/>
          <w:rtl w:val="0"/>
        </w:rPr>
        <w:t xml:space="preserve">   </w:t>
      </w:r>
      <w:r w:rsidDel="00000000" w:rsidR="00000000" w:rsidRPr="00000000">
        <w:rPr>
          <w:rFonts w:ascii="Fira Code" w:cs="Fira Code" w:eastAsia="Fira Code" w:hAnsi="Fira Code"/>
          <w:color w:val="8be9fd"/>
          <w:sz w:val="18"/>
          <w:szCs w:val="18"/>
          <w:rtl w:val="0"/>
        </w:rPr>
        <w:t xml:space="preserve">image</w:t>
      </w:r>
      <w:r w:rsidDel="00000000" w:rsidR="00000000" w:rsidRPr="00000000">
        <w:rPr>
          <w:rFonts w:ascii="Fira Code" w:cs="Fira Code" w:eastAsia="Fira Code" w:hAnsi="Fira Code"/>
          <w:color w:val="ff79c6"/>
          <w:sz w:val="18"/>
          <w:szCs w:val="18"/>
          <w:rtl w:val="0"/>
        </w:rPr>
        <w:t xml:space="preserve">:</w:t>
      </w:r>
      <w:r w:rsidDel="00000000" w:rsidR="00000000" w:rsidRPr="00000000">
        <w:rPr>
          <w:rFonts w:ascii="Fira Code" w:cs="Fira Code" w:eastAsia="Fira Code" w:hAnsi="Fira Code"/>
          <w:color w:val="f8f8f2"/>
          <w:sz w:val="18"/>
          <w:szCs w:val="18"/>
          <w:rtl w:val="0"/>
        </w:rPr>
        <w:t xml:space="preserve"> </w:t>
      </w:r>
      <w:r w:rsidDel="00000000" w:rsidR="00000000" w:rsidRPr="00000000">
        <w:rPr>
          <w:rFonts w:ascii="Fira Code" w:cs="Fira Code" w:eastAsia="Fira Code" w:hAnsi="Fira Code"/>
          <w:color w:val="f1fa8c"/>
          <w:sz w:val="18"/>
          <w:szCs w:val="18"/>
          <w:rtl w:val="0"/>
        </w:rPr>
        <w:t xml:space="preserve">dpage/pgadmin4</w:t>
      </w:r>
    </w:p>
    <w:p w:rsidR="00000000" w:rsidDel="00000000" w:rsidP="00000000" w:rsidRDefault="00000000" w:rsidRPr="00000000" w14:paraId="00000300">
      <w:pPr>
        <w:shd w:fill="282a36" w:val="clear"/>
        <w:spacing w:line="360" w:lineRule="auto"/>
        <w:rPr>
          <w:rFonts w:ascii="Fira Code" w:cs="Fira Code" w:eastAsia="Fira Code" w:hAnsi="Fira Code"/>
          <w:color w:val="ff79c6"/>
          <w:sz w:val="18"/>
          <w:szCs w:val="18"/>
        </w:rPr>
      </w:pPr>
      <w:r w:rsidDel="00000000" w:rsidR="00000000" w:rsidRPr="00000000">
        <w:rPr>
          <w:rFonts w:ascii="Fira Code" w:cs="Fira Code" w:eastAsia="Fira Code" w:hAnsi="Fira Code"/>
          <w:color w:val="f8f8f2"/>
          <w:sz w:val="18"/>
          <w:szCs w:val="18"/>
          <w:rtl w:val="0"/>
        </w:rPr>
        <w:t xml:space="preserve">   </w:t>
      </w:r>
      <w:r w:rsidDel="00000000" w:rsidR="00000000" w:rsidRPr="00000000">
        <w:rPr>
          <w:rFonts w:ascii="Fira Code" w:cs="Fira Code" w:eastAsia="Fira Code" w:hAnsi="Fira Code"/>
          <w:color w:val="8be9fd"/>
          <w:sz w:val="18"/>
          <w:szCs w:val="18"/>
          <w:rtl w:val="0"/>
        </w:rPr>
        <w:t xml:space="preserve">environment</w:t>
      </w:r>
      <w:r w:rsidDel="00000000" w:rsidR="00000000" w:rsidRPr="00000000">
        <w:rPr>
          <w:rFonts w:ascii="Fira Code" w:cs="Fira Code" w:eastAsia="Fira Code" w:hAnsi="Fira Code"/>
          <w:color w:val="ff79c6"/>
          <w:sz w:val="18"/>
          <w:szCs w:val="18"/>
          <w:rtl w:val="0"/>
        </w:rPr>
        <w:t xml:space="preserve">:</w:t>
      </w:r>
    </w:p>
    <w:p w:rsidR="00000000" w:rsidDel="00000000" w:rsidP="00000000" w:rsidRDefault="00000000" w:rsidRPr="00000000" w14:paraId="00000301">
      <w:pPr>
        <w:shd w:fill="282a36" w:val="clear"/>
        <w:spacing w:line="360" w:lineRule="auto"/>
        <w:rPr>
          <w:rFonts w:ascii="Fira Code" w:cs="Fira Code" w:eastAsia="Fira Code" w:hAnsi="Fira Code"/>
          <w:color w:val="f1fa8c"/>
          <w:sz w:val="18"/>
          <w:szCs w:val="18"/>
        </w:rPr>
      </w:pPr>
      <w:r w:rsidDel="00000000" w:rsidR="00000000" w:rsidRPr="00000000">
        <w:rPr>
          <w:rFonts w:ascii="Fira Code" w:cs="Fira Code" w:eastAsia="Fira Code" w:hAnsi="Fira Code"/>
          <w:color w:val="f8f8f2"/>
          <w:sz w:val="18"/>
          <w:szCs w:val="18"/>
          <w:rtl w:val="0"/>
        </w:rPr>
        <w:t xml:space="preserve">     </w:t>
      </w:r>
      <w:r w:rsidDel="00000000" w:rsidR="00000000" w:rsidRPr="00000000">
        <w:rPr>
          <w:rFonts w:ascii="Fira Code" w:cs="Fira Code" w:eastAsia="Fira Code" w:hAnsi="Fira Code"/>
          <w:color w:val="ff79c6"/>
          <w:sz w:val="18"/>
          <w:szCs w:val="18"/>
          <w:rtl w:val="0"/>
        </w:rPr>
        <w:t xml:space="preserve">-</w:t>
      </w:r>
      <w:r w:rsidDel="00000000" w:rsidR="00000000" w:rsidRPr="00000000">
        <w:rPr>
          <w:rFonts w:ascii="Fira Code" w:cs="Fira Code" w:eastAsia="Fira Code" w:hAnsi="Fira Code"/>
          <w:color w:val="f8f8f2"/>
          <w:sz w:val="18"/>
          <w:szCs w:val="18"/>
          <w:rtl w:val="0"/>
        </w:rPr>
        <w:t xml:space="preserve"> </w:t>
      </w:r>
      <w:r w:rsidDel="00000000" w:rsidR="00000000" w:rsidRPr="00000000">
        <w:rPr>
          <w:rFonts w:ascii="Fira Code" w:cs="Fira Code" w:eastAsia="Fira Code" w:hAnsi="Fira Code"/>
          <w:color w:val="f1fa8c"/>
          <w:sz w:val="18"/>
          <w:szCs w:val="18"/>
          <w:rtl w:val="0"/>
        </w:rPr>
        <w:t xml:space="preserve">PGADMIN_DEFAULT_EMAIL=admin@admin.com</w:t>
      </w:r>
    </w:p>
    <w:p w:rsidR="00000000" w:rsidDel="00000000" w:rsidP="00000000" w:rsidRDefault="00000000" w:rsidRPr="00000000" w14:paraId="00000302">
      <w:pPr>
        <w:shd w:fill="282a36" w:val="clear"/>
        <w:spacing w:line="360" w:lineRule="auto"/>
        <w:rPr>
          <w:rFonts w:ascii="Fira Code" w:cs="Fira Code" w:eastAsia="Fira Code" w:hAnsi="Fira Code"/>
          <w:color w:val="f1fa8c"/>
          <w:sz w:val="18"/>
          <w:szCs w:val="18"/>
        </w:rPr>
      </w:pPr>
      <w:r w:rsidDel="00000000" w:rsidR="00000000" w:rsidRPr="00000000">
        <w:rPr>
          <w:rFonts w:ascii="Fira Code" w:cs="Fira Code" w:eastAsia="Fira Code" w:hAnsi="Fira Code"/>
          <w:color w:val="f8f8f2"/>
          <w:sz w:val="18"/>
          <w:szCs w:val="18"/>
          <w:rtl w:val="0"/>
        </w:rPr>
        <w:t xml:space="preserve">     </w:t>
      </w:r>
      <w:r w:rsidDel="00000000" w:rsidR="00000000" w:rsidRPr="00000000">
        <w:rPr>
          <w:rFonts w:ascii="Fira Code" w:cs="Fira Code" w:eastAsia="Fira Code" w:hAnsi="Fira Code"/>
          <w:color w:val="ff79c6"/>
          <w:sz w:val="18"/>
          <w:szCs w:val="18"/>
          <w:rtl w:val="0"/>
        </w:rPr>
        <w:t xml:space="preserve">-</w:t>
      </w:r>
      <w:r w:rsidDel="00000000" w:rsidR="00000000" w:rsidRPr="00000000">
        <w:rPr>
          <w:rFonts w:ascii="Fira Code" w:cs="Fira Code" w:eastAsia="Fira Code" w:hAnsi="Fira Code"/>
          <w:color w:val="f8f8f2"/>
          <w:sz w:val="18"/>
          <w:szCs w:val="18"/>
          <w:rtl w:val="0"/>
        </w:rPr>
        <w:t xml:space="preserve"> </w:t>
      </w:r>
      <w:r w:rsidDel="00000000" w:rsidR="00000000" w:rsidRPr="00000000">
        <w:rPr>
          <w:rFonts w:ascii="Fira Code" w:cs="Fira Code" w:eastAsia="Fira Code" w:hAnsi="Fira Code"/>
          <w:color w:val="f1fa8c"/>
          <w:sz w:val="18"/>
          <w:szCs w:val="18"/>
          <w:rtl w:val="0"/>
        </w:rPr>
        <w:t xml:space="preserve">PGADMIN_DEFAULT_PASSWORD=root</w:t>
      </w:r>
    </w:p>
    <w:p w:rsidR="00000000" w:rsidDel="00000000" w:rsidP="00000000" w:rsidRDefault="00000000" w:rsidRPr="00000000" w14:paraId="00000303">
      <w:pPr>
        <w:shd w:fill="282a36" w:val="clear"/>
        <w:spacing w:line="360" w:lineRule="auto"/>
        <w:rPr>
          <w:rFonts w:ascii="Fira Code" w:cs="Fira Code" w:eastAsia="Fira Code" w:hAnsi="Fira Code"/>
          <w:b w:val="1"/>
          <w:color w:val="ff79c6"/>
          <w:sz w:val="18"/>
          <w:szCs w:val="18"/>
        </w:rPr>
      </w:pPr>
      <w:r w:rsidDel="00000000" w:rsidR="00000000" w:rsidRPr="00000000">
        <w:rPr>
          <w:rFonts w:ascii="Fira Code" w:cs="Fira Code" w:eastAsia="Fira Code" w:hAnsi="Fira Code"/>
          <w:b w:val="1"/>
          <w:color w:val="f8f8f2"/>
          <w:sz w:val="18"/>
          <w:szCs w:val="18"/>
          <w:rtl w:val="0"/>
        </w:rPr>
        <w:t xml:space="preserve">   </w:t>
      </w:r>
      <w:r w:rsidDel="00000000" w:rsidR="00000000" w:rsidRPr="00000000">
        <w:rPr>
          <w:rFonts w:ascii="Fira Code" w:cs="Fira Code" w:eastAsia="Fira Code" w:hAnsi="Fira Code"/>
          <w:b w:val="1"/>
          <w:color w:val="8be9fd"/>
          <w:sz w:val="18"/>
          <w:szCs w:val="18"/>
          <w:rtl w:val="0"/>
        </w:rPr>
        <w:t xml:space="preserve">volumes</w:t>
      </w:r>
      <w:r w:rsidDel="00000000" w:rsidR="00000000" w:rsidRPr="00000000">
        <w:rPr>
          <w:rFonts w:ascii="Fira Code" w:cs="Fira Code" w:eastAsia="Fira Code" w:hAnsi="Fira Code"/>
          <w:b w:val="1"/>
          <w:color w:val="ff79c6"/>
          <w:sz w:val="18"/>
          <w:szCs w:val="18"/>
          <w:rtl w:val="0"/>
        </w:rPr>
        <w:t xml:space="preserve">:</w:t>
      </w:r>
    </w:p>
    <w:p w:rsidR="00000000" w:rsidDel="00000000" w:rsidP="00000000" w:rsidRDefault="00000000" w:rsidRPr="00000000" w14:paraId="00000304">
      <w:pPr>
        <w:shd w:fill="282a36" w:val="clear"/>
        <w:spacing w:line="360" w:lineRule="auto"/>
        <w:rPr>
          <w:rFonts w:ascii="Fira Code" w:cs="Fira Code" w:eastAsia="Fira Code" w:hAnsi="Fira Code"/>
          <w:b w:val="1"/>
          <w:color w:val="e9f284"/>
          <w:sz w:val="18"/>
          <w:szCs w:val="18"/>
        </w:rPr>
      </w:pPr>
      <w:r w:rsidDel="00000000" w:rsidR="00000000" w:rsidRPr="00000000">
        <w:rPr>
          <w:rFonts w:ascii="Fira Code" w:cs="Fira Code" w:eastAsia="Fira Code" w:hAnsi="Fira Code"/>
          <w:color w:val="f8f8f2"/>
          <w:sz w:val="18"/>
          <w:szCs w:val="18"/>
          <w:rtl w:val="0"/>
        </w:rPr>
        <w:t xml:space="preserve">     </w:t>
      </w:r>
      <w:r w:rsidDel="00000000" w:rsidR="00000000" w:rsidRPr="00000000">
        <w:rPr>
          <w:rFonts w:ascii="Fira Code" w:cs="Fira Code" w:eastAsia="Fira Code" w:hAnsi="Fira Code"/>
          <w:b w:val="1"/>
          <w:color w:val="ff79c6"/>
          <w:sz w:val="18"/>
          <w:szCs w:val="18"/>
          <w:rtl w:val="0"/>
        </w:rPr>
        <w:t xml:space="preserve">-</w:t>
      </w:r>
      <w:r w:rsidDel="00000000" w:rsidR="00000000" w:rsidRPr="00000000">
        <w:rPr>
          <w:rFonts w:ascii="Fira Code" w:cs="Fira Code" w:eastAsia="Fira Code" w:hAnsi="Fira Code"/>
          <w:b w:val="1"/>
          <w:color w:val="f8f8f2"/>
          <w:sz w:val="18"/>
          <w:szCs w:val="18"/>
          <w:rtl w:val="0"/>
        </w:rPr>
        <w:t xml:space="preserve"> </w:t>
      </w:r>
      <w:r w:rsidDel="00000000" w:rsidR="00000000" w:rsidRPr="00000000">
        <w:rPr>
          <w:rFonts w:ascii="Fira Code" w:cs="Fira Code" w:eastAsia="Fira Code" w:hAnsi="Fira Code"/>
          <w:b w:val="1"/>
          <w:color w:val="e9f284"/>
          <w:sz w:val="18"/>
          <w:szCs w:val="18"/>
          <w:rtl w:val="0"/>
        </w:rPr>
        <w:t xml:space="preserve">"</w:t>
      </w:r>
      <w:r w:rsidDel="00000000" w:rsidR="00000000" w:rsidRPr="00000000">
        <w:rPr>
          <w:rFonts w:ascii="Fira Code" w:cs="Fira Code" w:eastAsia="Fira Code" w:hAnsi="Fira Code"/>
          <w:b w:val="1"/>
          <w:color w:val="f1fa8c"/>
          <w:sz w:val="18"/>
          <w:szCs w:val="18"/>
          <w:rtl w:val="0"/>
        </w:rPr>
        <w:t xml:space="preserve">./pgAdmin_data:/var/lib/pgadmin/sessions:rw</w:t>
      </w:r>
      <w:r w:rsidDel="00000000" w:rsidR="00000000" w:rsidRPr="00000000">
        <w:rPr>
          <w:rFonts w:ascii="Fira Code" w:cs="Fira Code" w:eastAsia="Fira Code" w:hAnsi="Fira Code"/>
          <w:b w:val="1"/>
          <w:color w:val="e9f284"/>
          <w:sz w:val="18"/>
          <w:szCs w:val="18"/>
          <w:rtl w:val="0"/>
        </w:rPr>
        <w:t xml:space="preserve">"</w:t>
      </w:r>
    </w:p>
    <w:p w:rsidR="00000000" w:rsidDel="00000000" w:rsidP="00000000" w:rsidRDefault="00000000" w:rsidRPr="00000000" w14:paraId="00000305">
      <w:pPr>
        <w:shd w:fill="282a36" w:val="clear"/>
        <w:spacing w:line="360" w:lineRule="auto"/>
        <w:rPr>
          <w:rFonts w:ascii="Fira Code" w:cs="Fira Code" w:eastAsia="Fira Code" w:hAnsi="Fira Code"/>
          <w:color w:val="ff79c6"/>
          <w:sz w:val="18"/>
          <w:szCs w:val="18"/>
        </w:rPr>
      </w:pPr>
      <w:r w:rsidDel="00000000" w:rsidR="00000000" w:rsidRPr="00000000">
        <w:rPr>
          <w:rFonts w:ascii="Fira Code" w:cs="Fira Code" w:eastAsia="Fira Code" w:hAnsi="Fira Code"/>
          <w:color w:val="f8f8f2"/>
          <w:sz w:val="18"/>
          <w:szCs w:val="18"/>
          <w:rtl w:val="0"/>
        </w:rPr>
        <w:t xml:space="preserve">   </w:t>
      </w:r>
      <w:r w:rsidDel="00000000" w:rsidR="00000000" w:rsidRPr="00000000">
        <w:rPr>
          <w:rFonts w:ascii="Fira Code" w:cs="Fira Code" w:eastAsia="Fira Code" w:hAnsi="Fira Code"/>
          <w:color w:val="8be9fd"/>
          <w:sz w:val="18"/>
          <w:szCs w:val="18"/>
          <w:rtl w:val="0"/>
        </w:rPr>
        <w:t xml:space="preserve">ports</w:t>
      </w:r>
      <w:r w:rsidDel="00000000" w:rsidR="00000000" w:rsidRPr="00000000">
        <w:rPr>
          <w:rFonts w:ascii="Fira Code" w:cs="Fira Code" w:eastAsia="Fira Code" w:hAnsi="Fira Code"/>
          <w:color w:val="ff79c6"/>
          <w:sz w:val="18"/>
          <w:szCs w:val="18"/>
          <w:rtl w:val="0"/>
        </w:rPr>
        <w:t xml:space="preserve">:</w:t>
      </w:r>
    </w:p>
    <w:p w:rsidR="00000000" w:rsidDel="00000000" w:rsidP="00000000" w:rsidRDefault="00000000" w:rsidRPr="00000000" w14:paraId="00000306">
      <w:pPr>
        <w:shd w:fill="282a36" w:val="clear"/>
        <w:spacing w:line="360" w:lineRule="auto"/>
        <w:rPr>
          <w:rFonts w:ascii="Fira Code" w:cs="Fira Code" w:eastAsia="Fira Code" w:hAnsi="Fira Code"/>
          <w:color w:val="e9f284"/>
          <w:sz w:val="18"/>
          <w:szCs w:val="18"/>
        </w:rPr>
      </w:pPr>
      <w:r w:rsidDel="00000000" w:rsidR="00000000" w:rsidRPr="00000000">
        <w:rPr>
          <w:rFonts w:ascii="Fira Code" w:cs="Fira Code" w:eastAsia="Fira Code" w:hAnsi="Fira Code"/>
          <w:color w:val="f8f8f2"/>
          <w:sz w:val="18"/>
          <w:szCs w:val="18"/>
          <w:rtl w:val="0"/>
        </w:rPr>
        <w:t xml:space="preserve">     </w:t>
      </w:r>
      <w:r w:rsidDel="00000000" w:rsidR="00000000" w:rsidRPr="00000000">
        <w:rPr>
          <w:rFonts w:ascii="Fira Code" w:cs="Fira Code" w:eastAsia="Fira Code" w:hAnsi="Fira Code"/>
          <w:color w:val="ff79c6"/>
          <w:sz w:val="18"/>
          <w:szCs w:val="18"/>
          <w:rtl w:val="0"/>
        </w:rPr>
        <w:t xml:space="preserve">-</w:t>
      </w:r>
      <w:r w:rsidDel="00000000" w:rsidR="00000000" w:rsidRPr="00000000">
        <w:rPr>
          <w:rFonts w:ascii="Fira Code" w:cs="Fira Code" w:eastAsia="Fira Code" w:hAnsi="Fira Code"/>
          <w:color w:val="f8f8f2"/>
          <w:sz w:val="18"/>
          <w:szCs w:val="18"/>
          <w:rtl w:val="0"/>
        </w:rPr>
        <w:t xml:space="preserve"> </w:t>
      </w:r>
      <w:r w:rsidDel="00000000" w:rsidR="00000000" w:rsidRPr="00000000">
        <w:rPr>
          <w:rFonts w:ascii="Fira Code" w:cs="Fira Code" w:eastAsia="Fira Code" w:hAnsi="Fira Code"/>
          <w:color w:val="e9f284"/>
          <w:sz w:val="18"/>
          <w:szCs w:val="18"/>
          <w:rtl w:val="0"/>
        </w:rPr>
        <w:t xml:space="preserve">"</w:t>
      </w:r>
      <w:r w:rsidDel="00000000" w:rsidR="00000000" w:rsidRPr="00000000">
        <w:rPr>
          <w:rFonts w:ascii="Fira Code" w:cs="Fira Code" w:eastAsia="Fira Code" w:hAnsi="Fira Code"/>
          <w:color w:val="f1fa8c"/>
          <w:sz w:val="18"/>
          <w:szCs w:val="18"/>
          <w:rtl w:val="0"/>
        </w:rPr>
        <w:t xml:space="preserve">8080:80</w:t>
      </w:r>
      <w:r w:rsidDel="00000000" w:rsidR="00000000" w:rsidRPr="00000000">
        <w:rPr>
          <w:rFonts w:ascii="Fira Code" w:cs="Fira Code" w:eastAsia="Fira Code" w:hAnsi="Fira Code"/>
          <w:color w:val="e9f284"/>
          <w:sz w:val="18"/>
          <w:szCs w:val="18"/>
          <w:rtl w:val="0"/>
        </w:rPr>
        <w:t xml:space="preserve">"</w:t>
      </w:r>
    </w:p>
    <w:p w:rsidR="00000000" w:rsidDel="00000000" w:rsidP="00000000" w:rsidRDefault="00000000" w:rsidRPr="00000000" w14:paraId="00000307">
      <w:pPr>
        <w:rPr>
          <w:rFonts w:ascii="Fira Code" w:cs="Fira Code" w:eastAsia="Fira Code" w:hAnsi="Fira Code"/>
        </w:rPr>
      </w:pPr>
      <w:r w:rsidDel="00000000" w:rsidR="00000000" w:rsidRPr="00000000">
        <w:rPr>
          <w:rtl w:val="0"/>
        </w:rPr>
      </w:r>
    </w:p>
    <w:p w:rsidR="00000000" w:rsidDel="00000000" w:rsidP="00000000" w:rsidRDefault="00000000" w:rsidRPr="00000000" w14:paraId="00000308">
      <w:pPr>
        <w:rPr>
          <w:rFonts w:ascii="Fira Code" w:cs="Fira Code" w:eastAsia="Fira Code" w:hAnsi="Fira Code"/>
        </w:rPr>
      </w:pPr>
      <w:r w:rsidDel="00000000" w:rsidR="00000000" w:rsidRPr="00000000">
        <w:rPr>
          <w:rFonts w:ascii="Fira Code" w:cs="Fira Code" w:eastAsia="Fira Code" w:hAnsi="Fira Code"/>
          <w:rtl w:val="0"/>
        </w:rPr>
        <w:t xml:space="preserve">In the example above, ”pgAdmin_data” is a folder on the host machine, and “/var/lib/pgadmin/sessions” is the session settings folder in the pgAdmin container.</w:t>
      </w:r>
    </w:p>
    <w:p w:rsidR="00000000" w:rsidDel="00000000" w:rsidP="00000000" w:rsidRDefault="00000000" w:rsidRPr="00000000" w14:paraId="00000309">
      <w:pPr>
        <w:rPr>
          <w:rFonts w:ascii="Fira Code" w:cs="Fira Code" w:eastAsia="Fira Code" w:hAnsi="Fira Code"/>
        </w:rPr>
      </w:pPr>
      <w:r w:rsidDel="00000000" w:rsidR="00000000" w:rsidRPr="00000000">
        <w:rPr>
          <w:rFonts w:ascii="Fira Code" w:cs="Fira Code" w:eastAsia="Fira Code" w:hAnsi="Fira Code"/>
          <w:rtl w:val="0"/>
        </w:rPr>
        <w:t xml:space="preserve">Before running docker-compose up on the YAML file, we also need to give the pgAdmin container access to write to the “pgAdmin_data” folder. The container runs with a username called “5050” and user group “5050”. The bash command to give access over the mounted volume is:</w:t>
      </w:r>
    </w:p>
    <w:p w:rsidR="00000000" w:rsidDel="00000000" w:rsidP="00000000" w:rsidRDefault="00000000" w:rsidRPr="00000000" w14:paraId="0000030A">
      <w:pPr>
        <w:shd w:fill="282a36" w:val="clear"/>
        <w:spacing w:line="360" w:lineRule="auto"/>
        <w:rPr>
          <w:rFonts w:ascii="Fira Code" w:cs="Fira Code" w:eastAsia="Fira Code" w:hAnsi="Fira Code"/>
          <w:color w:val="8be9fd"/>
          <w:sz w:val="18"/>
          <w:szCs w:val="18"/>
        </w:rPr>
      </w:pPr>
      <w:r w:rsidDel="00000000" w:rsidR="00000000" w:rsidRPr="00000000">
        <w:rPr>
          <w:rFonts w:ascii="Fira Code" w:cs="Fira Code" w:eastAsia="Fira Code" w:hAnsi="Fira Code"/>
          <w:color w:val="8be9fd"/>
          <w:sz w:val="18"/>
          <w:szCs w:val="18"/>
          <w:rtl w:val="0"/>
        </w:rPr>
        <w:t xml:space="preserve">sudo chown -R 5050:5050 pgAdmin_data</w:t>
      </w:r>
    </w:p>
    <w:p w:rsidR="00000000" w:rsidDel="00000000" w:rsidP="00000000" w:rsidRDefault="00000000" w:rsidRPr="00000000" w14:paraId="0000030B">
      <w:pPr>
        <w:rPr>
          <w:rFonts w:ascii="Fira Code" w:cs="Fira Code" w:eastAsia="Fira Code" w:hAnsi="Fira Code"/>
          <w:color w:val="8be9fd"/>
          <w:sz w:val="18"/>
          <w:szCs w:val="18"/>
        </w:rPr>
      </w:pPr>
      <w:r w:rsidDel="00000000" w:rsidR="00000000" w:rsidRPr="00000000">
        <w:rPr>
          <w:rtl w:val="0"/>
        </w:rPr>
      </w:r>
    </w:p>
    <w:p w:rsidR="00000000" w:rsidDel="00000000" w:rsidP="00000000" w:rsidRDefault="00000000" w:rsidRPr="00000000" w14:paraId="0000030C">
      <w:pPr>
        <w:pStyle w:val="Heading2"/>
        <w:spacing w:after="200" w:lineRule="auto"/>
        <w:rPr>
          <w:rFonts w:ascii="Fira Code" w:cs="Fira Code" w:eastAsia="Fira Code" w:hAnsi="Fira Code"/>
          <w:sz w:val="34"/>
          <w:szCs w:val="34"/>
        </w:rPr>
      </w:pPr>
      <w:bookmarkStart w:colFirst="0" w:colLast="0" w:name="_nbz27xkjhocj" w:id="95"/>
      <w:bookmarkEnd w:id="95"/>
      <w:r w:rsidDel="00000000" w:rsidR="00000000" w:rsidRPr="00000000">
        <w:rPr>
          <w:rFonts w:ascii="Fira Code" w:cs="Fira Code" w:eastAsia="Fira Code" w:hAnsi="Fira Code"/>
          <w:sz w:val="34"/>
          <w:szCs w:val="34"/>
          <w:rtl w:val="0"/>
        </w:rPr>
        <w:t xml:space="preserve">Docker-Compose - dial unix /var/run/docker.sock: connect: permission denied</w:t>
      </w:r>
    </w:p>
    <w:p w:rsidR="00000000" w:rsidDel="00000000" w:rsidP="00000000" w:rsidRDefault="00000000" w:rsidRPr="00000000" w14:paraId="0000030D">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happens if you did not create the docker group and added your user. Follow these steps from the link:</w:t>
      </w:r>
    </w:p>
    <w:p w:rsidR="00000000" w:rsidDel="00000000" w:rsidP="00000000" w:rsidRDefault="00000000" w:rsidRPr="00000000" w14:paraId="0000030E">
      <w:pPr>
        <w:spacing w:after="200" w:lineRule="auto"/>
        <w:rPr>
          <w:rFonts w:ascii="Fira Code" w:cs="Fira Code" w:eastAsia="Fira Code" w:hAnsi="Fira Code"/>
          <w:sz w:val="24"/>
          <w:szCs w:val="24"/>
        </w:rPr>
      </w:pPr>
      <w:hyperlink r:id="rId79">
        <w:r w:rsidDel="00000000" w:rsidR="00000000" w:rsidRPr="00000000">
          <w:rPr>
            <w:rFonts w:ascii="Fira Code" w:cs="Fira Code" w:eastAsia="Fira Code" w:hAnsi="Fira Code"/>
            <w:color w:val="1155cc"/>
            <w:sz w:val="24"/>
            <w:szCs w:val="24"/>
            <w:u w:val="single"/>
            <w:rtl w:val="0"/>
          </w:rPr>
          <w:t xml:space="preserve">guides/docker-without-sudo.md at main · sindresorhus/guides · GitHub</w:t>
        </w:r>
      </w:hyperlink>
      <w:r w:rsidDel="00000000" w:rsidR="00000000" w:rsidRPr="00000000">
        <w:rPr>
          <w:rtl w:val="0"/>
        </w:rPr>
      </w:r>
    </w:p>
    <w:p w:rsidR="00000000" w:rsidDel="00000000" w:rsidP="00000000" w:rsidRDefault="00000000" w:rsidRPr="00000000" w14:paraId="0000030F">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And then press </w:t>
      </w:r>
      <w:r w:rsidDel="00000000" w:rsidR="00000000" w:rsidRPr="00000000">
        <w:rPr>
          <w:rFonts w:ascii="Fira Code" w:cs="Fira Code" w:eastAsia="Fira Code" w:hAnsi="Fira Code"/>
          <w:sz w:val="24"/>
          <w:szCs w:val="24"/>
          <w:shd w:fill="f3f3f3" w:val="clear"/>
          <w:rtl w:val="0"/>
        </w:rPr>
        <w:t xml:space="preserve">ctrl+D</w:t>
      </w:r>
      <w:r w:rsidDel="00000000" w:rsidR="00000000" w:rsidRPr="00000000">
        <w:rPr>
          <w:rFonts w:ascii="Fira Code" w:cs="Fira Code" w:eastAsia="Fira Code" w:hAnsi="Fira Code"/>
          <w:sz w:val="24"/>
          <w:szCs w:val="24"/>
          <w:rtl w:val="0"/>
        </w:rPr>
        <w:t xml:space="preserve"> to log-out and log-in again. pgAdmin: Maintain state so that it remembers your previous connection</w:t>
      </w:r>
    </w:p>
    <w:p w:rsidR="00000000" w:rsidDel="00000000" w:rsidP="00000000" w:rsidRDefault="00000000" w:rsidRPr="00000000" w14:paraId="00000310">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 are tired of having to setup your database connection each time that you fire up the containers, all you have to do is create a volume for pgAdmin:</w:t>
      </w:r>
    </w:p>
    <w:p w:rsidR="00000000" w:rsidDel="00000000" w:rsidP="00000000" w:rsidRDefault="00000000" w:rsidRPr="00000000" w14:paraId="00000311">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 your </w:t>
      </w:r>
      <w:r w:rsidDel="00000000" w:rsidR="00000000" w:rsidRPr="00000000">
        <w:rPr>
          <w:rFonts w:ascii="Fira Code" w:cs="Fira Code" w:eastAsia="Fira Code" w:hAnsi="Fira Code"/>
          <w:sz w:val="24"/>
          <w:szCs w:val="24"/>
          <w:shd w:fill="f3f3f3" w:val="clear"/>
          <w:rtl w:val="0"/>
        </w:rPr>
        <w:t xml:space="preserve">docker-compose.yaml</w:t>
      </w:r>
      <w:r w:rsidDel="00000000" w:rsidR="00000000" w:rsidRPr="00000000">
        <w:rPr>
          <w:rFonts w:ascii="Fira Code" w:cs="Fira Code" w:eastAsia="Fira Code" w:hAnsi="Fira Code"/>
          <w:sz w:val="24"/>
          <w:szCs w:val="24"/>
          <w:rtl w:val="0"/>
        </w:rPr>
        <w:t xml:space="preserve"> file, enter the following into your </w:t>
      </w:r>
      <w:r w:rsidDel="00000000" w:rsidR="00000000" w:rsidRPr="00000000">
        <w:rPr>
          <w:rFonts w:ascii="Fira Code" w:cs="Fira Code" w:eastAsia="Fira Code" w:hAnsi="Fira Code"/>
          <w:i w:val="1"/>
          <w:sz w:val="24"/>
          <w:szCs w:val="24"/>
          <w:rtl w:val="0"/>
        </w:rPr>
        <w:t xml:space="preserve">pgAdmin</w:t>
      </w:r>
      <w:r w:rsidDel="00000000" w:rsidR="00000000" w:rsidRPr="00000000">
        <w:rPr>
          <w:rFonts w:ascii="Fira Code" w:cs="Fira Code" w:eastAsia="Fira Code" w:hAnsi="Fira Code"/>
          <w:sz w:val="24"/>
          <w:szCs w:val="24"/>
          <w:rtl w:val="0"/>
        </w:rPr>
        <w:t xml:space="preserve"> declaration:</w:t>
      </w:r>
    </w:p>
    <w:p w:rsidR="00000000" w:rsidDel="00000000" w:rsidP="00000000" w:rsidRDefault="00000000" w:rsidRPr="00000000" w14:paraId="00000312">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sz w:val="24"/>
          <w:szCs w:val="24"/>
          <w:shd w:fill="f3f3f3" w:val="clear"/>
          <w:rtl w:val="0"/>
        </w:rPr>
        <w:t xml:space="preserve">volumes:</w:t>
      </w:r>
    </w:p>
    <w:p w:rsidR="00000000" w:rsidDel="00000000" w:rsidP="00000000" w:rsidRDefault="00000000" w:rsidRPr="00000000" w14:paraId="00000313">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type: volume</w:t>
      </w:r>
    </w:p>
    <w:p w:rsidR="00000000" w:rsidDel="00000000" w:rsidP="00000000" w:rsidRDefault="00000000" w:rsidRPr="00000000" w14:paraId="00000314">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source: pgadmin_data</w:t>
      </w:r>
    </w:p>
    <w:p w:rsidR="00000000" w:rsidDel="00000000" w:rsidP="00000000" w:rsidRDefault="00000000" w:rsidRPr="00000000" w14:paraId="00000315">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target: /var/lib/pgadmin</w:t>
      </w:r>
    </w:p>
    <w:p w:rsidR="00000000" w:rsidDel="00000000" w:rsidP="00000000" w:rsidRDefault="00000000" w:rsidRPr="00000000" w14:paraId="00000316">
      <w:pPr>
        <w:spacing w:line="240" w:lineRule="auto"/>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317">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Also add the following to the end of the file:ls</w:t>
      </w:r>
    </w:p>
    <w:p w:rsidR="00000000" w:rsidDel="00000000" w:rsidP="00000000" w:rsidRDefault="00000000" w:rsidRPr="00000000" w14:paraId="00000318">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volumes:</w:t>
      </w:r>
    </w:p>
    <w:p w:rsidR="00000000" w:rsidDel="00000000" w:rsidP="00000000" w:rsidRDefault="00000000" w:rsidRPr="00000000" w14:paraId="00000319">
      <w:pPr>
        <w:spacing w:line="24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  Pgadmin_data:</w:t>
      </w:r>
      <w:r w:rsidDel="00000000" w:rsidR="00000000" w:rsidRPr="00000000">
        <w:rPr>
          <w:rtl w:val="0"/>
        </w:rPr>
      </w:r>
    </w:p>
    <w:p w:rsidR="00000000" w:rsidDel="00000000" w:rsidP="00000000" w:rsidRDefault="00000000" w:rsidRPr="00000000" w14:paraId="0000031A">
      <w:pPr>
        <w:pStyle w:val="Heading2"/>
        <w:spacing w:after="200" w:lineRule="auto"/>
        <w:rPr>
          <w:rFonts w:ascii="Fira Code" w:cs="Fira Code" w:eastAsia="Fira Code" w:hAnsi="Fira Code"/>
          <w:sz w:val="34"/>
          <w:szCs w:val="34"/>
        </w:rPr>
      </w:pPr>
      <w:bookmarkStart w:colFirst="0" w:colLast="0" w:name="_ovu897p5a4dv" w:id="96"/>
      <w:bookmarkEnd w:id="96"/>
      <w:r w:rsidDel="00000000" w:rsidR="00000000" w:rsidRPr="00000000">
        <w:rPr>
          <w:rFonts w:ascii="Fira Code" w:cs="Fira Code" w:eastAsia="Fira Code" w:hAnsi="Fira Code"/>
          <w:sz w:val="34"/>
          <w:szCs w:val="34"/>
          <w:rtl w:val="0"/>
        </w:rPr>
        <w:t xml:space="preserve">Docker-Compose - docker-compose still not available after changing .bashrc</w:t>
      </w:r>
    </w:p>
    <w:p w:rsidR="00000000" w:rsidDel="00000000" w:rsidP="00000000" w:rsidRDefault="00000000" w:rsidRPr="00000000" w14:paraId="0000031B">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is happen to me after following 1.4.1 video where we are installing docker compose in our Google Cloud VM. In my case, the docker-compose file downloaded from github named </w:t>
      </w:r>
      <w:r w:rsidDel="00000000" w:rsidR="00000000" w:rsidRPr="00000000">
        <w:rPr>
          <w:rFonts w:ascii="Fira Code" w:cs="Fira Code" w:eastAsia="Fira Code" w:hAnsi="Fira Code"/>
          <w:sz w:val="24"/>
          <w:szCs w:val="24"/>
          <w:highlight w:val="yellow"/>
          <w:rtl w:val="0"/>
        </w:rPr>
        <w:t xml:space="preserve">docker-compose-linux-x86_64 </w:t>
      </w:r>
      <w:r w:rsidDel="00000000" w:rsidR="00000000" w:rsidRPr="00000000">
        <w:rPr>
          <w:rFonts w:ascii="Fira Code" w:cs="Fira Code" w:eastAsia="Fira Code" w:hAnsi="Fira Code"/>
          <w:sz w:val="24"/>
          <w:szCs w:val="24"/>
          <w:rtl w:val="0"/>
        </w:rPr>
        <w:t xml:space="preserve">while it is more convenient to use </w:t>
      </w:r>
      <w:r w:rsidDel="00000000" w:rsidR="00000000" w:rsidRPr="00000000">
        <w:rPr>
          <w:rFonts w:ascii="Fira Code" w:cs="Fira Code" w:eastAsia="Fira Code" w:hAnsi="Fira Code"/>
          <w:sz w:val="24"/>
          <w:szCs w:val="24"/>
          <w:highlight w:val="yellow"/>
          <w:rtl w:val="0"/>
        </w:rPr>
        <w:t xml:space="preserve">docker-compose</w:t>
      </w:r>
      <w:r w:rsidDel="00000000" w:rsidR="00000000" w:rsidRPr="00000000">
        <w:rPr>
          <w:rFonts w:ascii="Fira Code" w:cs="Fira Code" w:eastAsia="Fira Code" w:hAnsi="Fira Code"/>
          <w:sz w:val="24"/>
          <w:szCs w:val="24"/>
          <w:rtl w:val="0"/>
        </w:rPr>
        <w:t xml:space="preserve"> command instead. So just change the </w:t>
      </w:r>
      <w:r w:rsidDel="00000000" w:rsidR="00000000" w:rsidRPr="00000000">
        <w:rPr>
          <w:rFonts w:ascii="Fira Code" w:cs="Fira Code" w:eastAsia="Fira Code" w:hAnsi="Fira Code"/>
          <w:sz w:val="24"/>
          <w:szCs w:val="24"/>
          <w:highlight w:val="yellow"/>
          <w:rtl w:val="0"/>
        </w:rPr>
        <w:t xml:space="preserve">docker-compose-linux-x86_64</w:t>
      </w:r>
      <w:r w:rsidDel="00000000" w:rsidR="00000000" w:rsidRPr="00000000">
        <w:rPr>
          <w:rFonts w:ascii="Fira Code" w:cs="Fira Code" w:eastAsia="Fira Code" w:hAnsi="Fira Code"/>
          <w:sz w:val="24"/>
          <w:szCs w:val="24"/>
          <w:rtl w:val="0"/>
        </w:rPr>
        <w:t xml:space="preserve"> into </w:t>
      </w:r>
      <w:r w:rsidDel="00000000" w:rsidR="00000000" w:rsidRPr="00000000">
        <w:rPr>
          <w:rFonts w:ascii="Fira Code" w:cs="Fira Code" w:eastAsia="Fira Code" w:hAnsi="Fira Code"/>
          <w:sz w:val="24"/>
          <w:szCs w:val="24"/>
          <w:highlight w:val="yellow"/>
          <w:rtl w:val="0"/>
        </w:rPr>
        <w:t xml:space="preserve">docker-compose</w:t>
      </w: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31C">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31D">
      <w:pPr>
        <w:pStyle w:val="Heading2"/>
        <w:spacing w:after="200" w:lineRule="auto"/>
        <w:rPr>
          <w:rFonts w:ascii="Fira Code" w:cs="Fira Code" w:eastAsia="Fira Code" w:hAnsi="Fira Code"/>
          <w:sz w:val="34"/>
          <w:szCs w:val="34"/>
        </w:rPr>
      </w:pPr>
      <w:bookmarkStart w:colFirst="0" w:colLast="0" w:name="_bfaeyisz4bcg" w:id="97"/>
      <w:bookmarkEnd w:id="97"/>
      <w:r w:rsidDel="00000000" w:rsidR="00000000" w:rsidRPr="00000000">
        <w:rPr>
          <w:rFonts w:ascii="Fira Code" w:cs="Fira Code" w:eastAsia="Fira Code" w:hAnsi="Fira Code"/>
          <w:sz w:val="34"/>
          <w:szCs w:val="34"/>
          <w:rtl w:val="0"/>
        </w:rPr>
        <w:t xml:space="preserve">Docker-Compose - Error getting credentials after running docker-compose up -d</w:t>
      </w:r>
    </w:p>
    <w:p w:rsidR="00000000" w:rsidDel="00000000" w:rsidP="00000000" w:rsidRDefault="00000000" w:rsidRPr="00000000" w14:paraId="0000031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Installing pass via ‘sudo apt install pass’ helped to solve the issue. More about this can be found here: </w:t>
      </w:r>
      <w:hyperlink r:id="rId80">
        <w:r w:rsidDel="00000000" w:rsidR="00000000" w:rsidRPr="00000000">
          <w:rPr>
            <w:rFonts w:ascii="Fira Code" w:cs="Fira Code" w:eastAsia="Fira Code" w:hAnsi="Fira Code"/>
            <w:sz w:val="24"/>
            <w:szCs w:val="24"/>
            <w:u w:val="single"/>
            <w:rtl w:val="0"/>
          </w:rPr>
          <w:t xml:space="preserve">https://github.com/moby/buildkit/issues/1078</w:t>
        </w:r>
      </w:hyperlink>
      <w:r w:rsidDel="00000000" w:rsidR="00000000" w:rsidRPr="00000000">
        <w:rPr>
          <w:rtl w:val="0"/>
        </w:rPr>
      </w:r>
    </w:p>
    <w:p w:rsidR="00000000" w:rsidDel="00000000" w:rsidP="00000000" w:rsidRDefault="00000000" w:rsidRPr="00000000" w14:paraId="0000031F">
      <w:pPr>
        <w:rPr>
          <w:rFonts w:ascii="Fira Code" w:cs="Fira Code" w:eastAsia="Fira Code" w:hAnsi="Fira Code"/>
        </w:rPr>
      </w:pPr>
      <w:r w:rsidDel="00000000" w:rsidR="00000000" w:rsidRPr="00000000">
        <w:rPr>
          <w:rtl w:val="0"/>
        </w:rPr>
      </w:r>
    </w:p>
    <w:p w:rsidR="00000000" w:rsidDel="00000000" w:rsidP="00000000" w:rsidRDefault="00000000" w:rsidRPr="00000000" w14:paraId="00000320">
      <w:pPr>
        <w:pStyle w:val="Heading2"/>
        <w:spacing w:after="200" w:lineRule="auto"/>
        <w:rPr>
          <w:rFonts w:ascii="Fira Code" w:cs="Fira Code" w:eastAsia="Fira Code" w:hAnsi="Fira Code"/>
          <w:sz w:val="34"/>
          <w:szCs w:val="34"/>
        </w:rPr>
      </w:pPr>
      <w:bookmarkStart w:colFirst="0" w:colLast="0" w:name="_g7d4z34d51xn" w:id="98"/>
      <w:bookmarkEnd w:id="98"/>
      <w:r w:rsidDel="00000000" w:rsidR="00000000" w:rsidRPr="00000000">
        <w:rPr>
          <w:rFonts w:ascii="Fira Code" w:cs="Fira Code" w:eastAsia="Fira Code" w:hAnsi="Fira Code"/>
          <w:sz w:val="34"/>
          <w:szCs w:val="34"/>
          <w:rtl w:val="0"/>
        </w:rPr>
        <w:t xml:space="preserve">Docker-Compose - Errors pertaining to docker-compose.yml and pgadmin setup</w:t>
      </w:r>
    </w:p>
    <w:p w:rsidR="00000000" w:rsidDel="00000000" w:rsidP="00000000" w:rsidRDefault="00000000" w:rsidRPr="00000000" w14:paraId="00000321">
      <w:pPr>
        <w:rPr>
          <w:rFonts w:ascii="Fira Code" w:cs="Fira Code" w:eastAsia="Fira Code" w:hAnsi="Fira Code"/>
        </w:rPr>
      </w:pPr>
      <w:r w:rsidDel="00000000" w:rsidR="00000000" w:rsidRPr="00000000">
        <w:rPr>
          <w:rFonts w:ascii="Fira Code" w:cs="Fira Code" w:eastAsia="Fira Code" w:hAnsi="Fira Code"/>
          <w:rtl w:val="0"/>
        </w:rPr>
        <w:t xml:space="preserve">For everyone who's having problem with Docker compose, getting the data in postgres and similar issues, please take care of the following:</w:t>
      </w:r>
    </w:p>
    <w:p w:rsidR="00000000" w:rsidDel="00000000" w:rsidP="00000000" w:rsidRDefault="00000000" w:rsidRPr="00000000" w14:paraId="00000322">
      <w:pPr>
        <w:numPr>
          <w:ilvl w:val="0"/>
          <w:numId w:val="48"/>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create a new volume on docker (either using the command line or docker desktop app)</w:t>
      </w:r>
    </w:p>
    <w:p w:rsidR="00000000" w:rsidDel="00000000" w:rsidP="00000000" w:rsidRDefault="00000000" w:rsidRPr="00000000" w14:paraId="00000323">
      <w:pPr>
        <w:numPr>
          <w:ilvl w:val="0"/>
          <w:numId w:val="48"/>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make the following changes to your docker-compose.yml file (see attachment)</w:t>
      </w:r>
    </w:p>
    <w:p w:rsidR="00000000" w:rsidDel="00000000" w:rsidP="00000000" w:rsidRDefault="00000000" w:rsidRPr="00000000" w14:paraId="00000324">
      <w:pPr>
        <w:ind w:left="720" w:firstLine="0"/>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325">
      <w:pPr>
        <w:numPr>
          <w:ilvl w:val="0"/>
          <w:numId w:val="48"/>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set low_memory=false when importing the csv file (df = pd.read_csv('yellow_tripdata_2021-01.csv', nrows=1000, low_memory=False))</w:t>
      </w:r>
    </w:p>
    <w:p w:rsidR="00000000" w:rsidDel="00000000" w:rsidP="00000000" w:rsidRDefault="00000000" w:rsidRPr="00000000" w14:paraId="00000326">
      <w:pPr>
        <w:numPr>
          <w:ilvl w:val="0"/>
          <w:numId w:val="48"/>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use the below function (in the upload-data.ipynb) for better tracking of your ingestion process (see attachment)</w:t>
      </w:r>
    </w:p>
    <w:p w:rsidR="00000000" w:rsidDel="00000000" w:rsidP="00000000" w:rsidRDefault="00000000" w:rsidRPr="00000000" w14:paraId="00000327">
      <w:pPr>
        <w:ind w:left="720" w:firstLine="0"/>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4252123" cy="3262635"/>
            <wp:effectExtent b="0" l="0" r="0" t="0"/>
            <wp:docPr id="65" name="image64.png"/>
            <a:graphic>
              <a:graphicData uri="http://schemas.openxmlformats.org/drawingml/2006/picture">
                <pic:pic>
                  <pic:nvPicPr>
                    <pic:cNvPr id="0" name="image64.png"/>
                    <pic:cNvPicPr preferRelativeResize="0"/>
                  </pic:nvPicPr>
                  <pic:blipFill>
                    <a:blip r:embed="rId81"/>
                    <a:srcRect b="0" l="0" r="0" t="0"/>
                    <a:stretch>
                      <a:fillRect/>
                    </a:stretch>
                  </pic:blipFill>
                  <pic:spPr>
                    <a:xfrm>
                      <a:off x="0" y="0"/>
                      <a:ext cx="4252123" cy="3262635"/>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numPr>
          <w:ilvl w:val="0"/>
          <w:numId w:val="48"/>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Order of execution: </w:t>
      </w:r>
    </w:p>
    <w:p w:rsidR="00000000" w:rsidDel="00000000" w:rsidP="00000000" w:rsidRDefault="00000000" w:rsidRPr="00000000" w14:paraId="00000329">
      <w:pPr>
        <w:numPr>
          <w:ilvl w:val="1"/>
          <w:numId w:val="48"/>
        </w:numPr>
        <w:spacing w:after="0" w:afterAutospacing="0"/>
        <w:ind w:left="1440" w:hanging="360"/>
        <w:rPr>
          <w:rFonts w:ascii="Fira Code" w:cs="Fira Code" w:eastAsia="Fira Code" w:hAnsi="Fira Code"/>
        </w:rPr>
      </w:pPr>
      <w:r w:rsidDel="00000000" w:rsidR="00000000" w:rsidRPr="00000000">
        <w:rPr>
          <w:rFonts w:ascii="Fira Code" w:cs="Fira Code" w:eastAsia="Fira Code" w:hAnsi="Fira Code"/>
          <w:rtl w:val="0"/>
        </w:rPr>
        <w:t xml:space="preserve">(1) open terminal in 2_docker_sql folder and run docker compose up </w:t>
      </w:r>
    </w:p>
    <w:p w:rsidR="00000000" w:rsidDel="00000000" w:rsidP="00000000" w:rsidRDefault="00000000" w:rsidRPr="00000000" w14:paraId="0000032A">
      <w:pPr>
        <w:numPr>
          <w:ilvl w:val="1"/>
          <w:numId w:val="48"/>
        </w:numPr>
        <w:spacing w:after="0" w:afterAutospacing="0"/>
        <w:ind w:left="1440" w:hanging="360"/>
        <w:rPr>
          <w:rFonts w:ascii="Fira Code" w:cs="Fira Code" w:eastAsia="Fira Code" w:hAnsi="Fira Code"/>
        </w:rPr>
      </w:pPr>
      <w:r w:rsidDel="00000000" w:rsidR="00000000" w:rsidRPr="00000000">
        <w:rPr>
          <w:rFonts w:ascii="Fira Code" w:cs="Fira Code" w:eastAsia="Fira Code" w:hAnsi="Fira Code"/>
          <w:rtl w:val="0"/>
        </w:rPr>
        <w:t xml:space="preserve">(2) ensure no other containers are running except the one you just executed (pgadmin and pgdatabase) </w:t>
      </w:r>
    </w:p>
    <w:p w:rsidR="00000000" w:rsidDel="00000000" w:rsidP="00000000" w:rsidRDefault="00000000" w:rsidRPr="00000000" w14:paraId="0000032B">
      <w:pPr>
        <w:numPr>
          <w:ilvl w:val="1"/>
          <w:numId w:val="48"/>
        </w:numPr>
        <w:spacing w:after="0" w:afterAutospacing="0"/>
        <w:ind w:left="1440" w:hanging="360"/>
        <w:rPr>
          <w:rFonts w:ascii="Fira Code" w:cs="Fira Code" w:eastAsia="Fira Code" w:hAnsi="Fira Code"/>
        </w:rPr>
      </w:pPr>
      <w:r w:rsidDel="00000000" w:rsidR="00000000" w:rsidRPr="00000000">
        <w:rPr>
          <w:rFonts w:ascii="Fira Code" w:cs="Fira Code" w:eastAsia="Fira Code" w:hAnsi="Fira Code"/>
          <w:rtl w:val="0"/>
        </w:rPr>
        <w:t xml:space="preserve">(3) open jupyter notebook and begin the data ingestion. </w:t>
      </w:r>
    </w:p>
    <w:p w:rsidR="00000000" w:rsidDel="00000000" w:rsidP="00000000" w:rsidRDefault="00000000" w:rsidRPr="00000000" w14:paraId="0000032C">
      <w:pPr>
        <w:numPr>
          <w:ilvl w:val="1"/>
          <w:numId w:val="48"/>
        </w:numPr>
        <w:spacing w:after="0" w:afterAutospacing="0"/>
        <w:ind w:left="1440" w:hanging="360"/>
        <w:rPr>
          <w:rFonts w:ascii="Fira Code" w:cs="Fira Code" w:eastAsia="Fira Code" w:hAnsi="Fira Code"/>
        </w:rPr>
      </w:pPr>
      <w:hyperlink r:id="rId82">
        <w:r w:rsidDel="00000000" w:rsidR="00000000" w:rsidRPr="00000000">
          <w:rPr>
            <w:color w:val="0000ee"/>
            <w:u w:val="single"/>
            <w:shd w:fill="auto" w:val="clear"/>
            <w:rtl w:val="0"/>
          </w:rPr>
          <w:t xml:space="preserve">alexey.s.grigoriev@gmail.com</w:t>
        </w:r>
      </w:hyperlink>
      <w:r w:rsidDel="00000000" w:rsidR="00000000" w:rsidRPr="00000000">
        <w:rPr>
          <w:rFonts w:ascii="Fira Code" w:cs="Fira Code" w:eastAsia="Fira Code" w:hAnsi="Fira Code"/>
          <w:rtl w:val="0"/>
        </w:rPr>
        <w:t xml:space="preserve"> Should we have to ingest the data ourselves?  Shouldnt docker-compose up create pgcli and postgres image, and then run the dockerfile with the “python ingest-data.py” and put the data into the table?</w:t>
      </w:r>
    </w:p>
    <w:p w:rsidR="00000000" w:rsidDel="00000000" w:rsidP="00000000" w:rsidRDefault="00000000" w:rsidRPr="00000000" w14:paraId="0000032D">
      <w:pPr>
        <w:numPr>
          <w:ilvl w:val="1"/>
          <w:numId w:val="48"/>
        </w:numPr>
        <w:ind w:left="1440" w:hanging="360"/>
        <w:rPr>
          <w:rFonts w:ascii="Fira Code" w:cs="Fira Code" w:eastAsia="Fira Code" w:hAnsi="Fira Code"/>
        </w:rPr>
      </w:pPr>
      <w:r w:rsidDel="00000000" w:rsidR="00000000" w:rsidRPr="00000000">
        <w:rPr>
          <w:rFonts w:ascii="Fira Code" w:cs="Fira Code" w:eastAsia="Fira Code" w:hAnsi="Fira Code"/>
          <w:rtl w:val="0"/>
        </w:rPr>
        <w:t xml:space="preserve">(4) open pgadmin and set up a server (make sure you use the same configurations as your docker-compose.yml file like the same name (pgdatabase), port, databasename (ny_taxi) etc.</w:t>
      </w:r>
      <w:r w:rsidDel="00000000" w:rsidR="00000000" w:rsidRPr="00000000">
        <w:rPr>
          <w:rtl w:val="0"/>
        </w:rPr>
      </w:r>
    </w:p>
    <w:p w:rsidR="00000000" w:rsidDel="00000000" w:rsidP="00000000" w:rsidRDefault="00000000" w:rsidRPr="00000000" w14:paraId="0000032E">
      <w:pPr>
        <w:rPr>
          <w:rFonts w:ascii="Fira Code" w:cs="Fira Code" w:eastAsia="Fira Code" w:hAnsi="Fira Code"/>
        </w:rPr>
      </w:pPr>
      <w:r w:rsidDel="00000000" w:rsidR="00000000" w:rsidRPr="00000000">
        <w:rPr>
          <w:rtl w:val="0"/>
        </w:rPr>
      </w:r>
    </w:p>
    <w:p w:rsidR="00000000" w:rsidDel="00000000" w:rsidP="00000000" w:rsidRDefault="00000000" w:rsidRPr="00000000" w14:paraId="0000032F">
      <w:pPr>
        <w:pStyle w:val="Heading2"/>
        <w:rPr>
          <w:rFonts w:ascii="Fira Code" w:cs="Fira Code" w:eastAsia="Fira Code" w:hAnsi="Fira Code"/>
        </w:rPr>
      </w:pPr>
      <w:bookmarkStart w:colFirst="0" w:colLast="0" w:name="_kkglfb6lmqai" w:id="99"/>
      <w:bookmarkEnd w:id="99"/>
      <w:r w:rsidDel="00000000" w:rsidR="00000000" w:rsidRPr="00000000">
        <w:rPr>
          <w:rFonts w:ascii="Fira Code" w:cs="Fira Code" w:eastAsia="Fira Code" w:hAnsi="Fira Code"/>
          <w:rtl w:val="0"/>
        </w:rPr>
        <w:t xml:space="preserve">Docker Compose up -d error getting credentials - err: exec: "docker-credential-desktop": executable file not found in %PATH%, out: ``</w:t>
      </w:r>
    </w:p>
    <w:p w:rsidR="00000000" w:rsidDel="00000000" w:rsidP="00000000" w:rsidRDefault="00000000" w:rsidRPr="00000000" w14:paraId="0000033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Locate config.json file for docker (check your home directory; Users/username/.docker).</w:t>
      </w:r>
    </w:p>
    <w:p w:rsidR="00000000" w:rsidDel="00000000" w:rsidP="00000000" w:rsidRDefault="00000000" w:rsidRPr="00000000" w14:paraId="0000033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Modify credsStore to credStore</w:t>
      </w:r>
    </w:p>
    <w:p w:rsidR="00000000" w:rsidDel="00000000" w:rsidP="00000000" w:rsidRDefault="00000000" w:rsidRPr="00000000" w14:paraId="00000332">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Save and re-run</w:t>
      </w:r>
    </w:p>
    <w:p w:rsidR="00000000" w:rsidDel="00000000" w:rsidP="00000000" w:rsidRDefault="00000000" w:rsidRPr="00000000" w14:paraId="00000333">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334">
      <w:pPr>
        <w:pStyle w:val="Heading2"/>
        <w:rPr>
          <w:rFonts w:ascii="Fira Code" w:cs="Fira Code" w:eastAsia="Fira Code" w:hAnsi="Fira Code"/>
          <w:sz w:val="34"/>
          <w:szCs w:val="34"/>
        </w:rPr>
      </w:pPr>
      <w:bookmarkStart w:colFirst="0" w:colLast="0" w:name="_vbnb8iyxkb7d" w:id="100"/>
      <w:bookmarkEnd w:id="100"/>
      <w:r w:rsidDel="00000000" w:rsidR="00000000" w:rsidRPr="00000000">
        <w:rPr>
          <w:rFonts w:ascii="Fira Code" w:cs="Fira Code" w:eastAsia="Fira Code" w:hAnsi="Fira Code"/>
          <w:sz w:val="34"/>
          <w:szCs w:val="34"/>
          <w:rtl w:val="0"/>
        </w:rPr>
        <w:t xml:space="preserve">Docker-Compose - Which docker-compose binary to use for WSL?</w:t>
      </w:r>
    </w:p>
    <w:p w:rsidR="00000000" w:rsidDel="00000000" w:rsidP="00000000" w:rsidRDefault="00000000" w:rsidRPr="00000000" w14:paraId="00000335">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To figure out which docker-compose you need to download from </w:t>
      </w:r>
      <w:hyperlink r:id="rId83">
        <w:r w:rsidDel="00000000" w:rsidR="00000000" w:rsidRPr="00000000">
          <w:rPr>
            <w:rFonts w:ascii="Fira Code" w:cs="Fira Code" w:eastAsia="Fira Code" w:hAnsi="Fira Code"/>
            <w:sz w:val="24"/>
            <w:szCs w:val="24"/>
            <w:u w:val="single"/>
            <w:rtl w:val="0"/>
          </w:rPr>
          <w:t xml:space="preserve">https://github.com/docker/compose/releases</w:t>
        </w:r>
      </w:hyperlink>
      <w:r w:rsidDel="00000000" w:rsidR="00000000" w:rsidRPr="00000000">
        <w:rPr>
          <w:rFonts w:ascii="Fira Code" w:cs="Fira Code" w:eastAsia="Fira Code" w:hAnsi="Fira Code"/>
          <w:sz w:val="24"/>
          <w:szCs w:val="24"/>
          <w:rtl w:val="0"/>
        </w:rPr>
        <w:t xml:space="preserve"> you can check your system with these commands:</w:t>
      </w:r>
    </w:p>
    <w:p w:rsidR="00000000" w:rsidDel="00000000" w:rsidP="00000000" w:rsidRDefault="00000000" w:rsidRPr="00000000" w14:paraId="00000336">
      <w:pPr>
        <w:numPr>
          <w:ilvl w:val="0"/>
          <w:numId w:val="82"/>
        </w:numPr>
        <w:ind w:left="720" w:hanging="360"/>
        <w:rPr>
          <w:sz w:val="24"/>
          <w:szCs w:val="24"/>
        </w:rPr>
      </w:pPr>
      <w:r w:rsidDel="00000000" w:rsidR="00000000" w:rsidRPr="00000000">
        <w:rPr>
          <w:rFonts w:ascii="Fira Code" w:cs="Fira Code" w:eastAsia="Fira Code" w:hAnsi="Fira Code"/>
          <w:sz w:val="24"/>
          <w:szCs w:val="24"/>
          <w:shd w:fill="f3f3f3" w:val="clear"/>
          <w:rtl w:val="0"/>
        </w:rPr>
        <w:t xml:space="preserve">uname -s</w:t>
      </w:r>
      <w:r w:rsidDel="00000000" w:rsidR="00000000" w:rsidRPr="00000000">
        <w:rPr>
          <w:rFonts w:ascii="Fira Code" w:cs="Fira Code" w:eastAsia="Fira Code" w:hAnsi="Fira Code"/>
          <w:sz w:val="24"/>
          <w:szCs w:val="24"/>
          <w:rtl w:val="0"/>
        </w:rPr>
        <w:t xml:space="preserve">  -&gt; return Linux most likely</w:t>
      </w:r>
    </w:p>
    <w:p w:rsidR="00000000" w:rsidDel="00000000" w:rsidP="00000000" w:rsidRDefault="00000000" w:rsidRPr="00000000" w14:paraId="00000337">
      <w:pPr>
        <w:numPr>
          <w:ilvl w:val="0"/>
          <w:numId w:val="82"/>
        </w:numPr>
        <w:ind w:left="720" w:hanging="360"/>
        <w:rPr>
          <w:sz w:val="24"/>
          <w:szCs w:val="24"/>
        </w:rPr>
      </w:pPr>
      <w:r w:rsidDel="00000000" w:rsidR="00000000" w:rsidRPr="00000000">
        <w:rPr>
          <w:rFonts w:ascii="Fira Code" w:cs="Fira Code" w:eastAsia="Fira Code" w:hAnsi="Fira Code"/>
          <w:sz w:val="24"/>
          <w:szCs w:val="24"/>
          <w:shd w:fill="f3f3f3" w:val="clear"/>
          <w:rtl w:val="0"/>
        </w:rPr>
        <w:t xml:space="preserve">uname -m</w:t>
      </w:r>
      <w:r w:rsidDel="00000000" w:rsidR="00000000" w:rsidRPr="00000000">
        <w:rPr>
          <w:rFonts w:ascii="Fira Code" w:cs="Fira Code" w:eastAsia="Fira Code" w:hAnsi="Fira Code"/>
          <w:sz w:val="24"/>
          <w:szCs w:val="24"/>
          <w:rtl w:val="0"/>
        </w:rPr>
        <w:t xml:space="preserve"> -&gt; return "flavor"</w:t>
      </w:r>
    </w:p>
    <w:p w:rsidR="00000000" w:rsidDel="00000000" w:rsidP="00000000" w:rsidRDefault="00000000" w:rsidRPr="00000000" w14:paraId="00000338">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Or try this command - </w:t>
      </w:r>
    </w:p>
    <w:p w:rsidR="00000000" w:rsidDel="00000000" w:rsidP="00000000" w:rsidRDefault="00000000" w:rsidRPr="00000000" w14:paraId="00000339">
      <w:pPr>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sudo curl -L "https://github.com/docker/compose/releases/download/1.29.2/docker-compose-$(uname -s)-$(uname -m)" -o /usr/local/bin/docker-compose</w:t>
      </w:r>
      <w:r w:rsidDel="00000000" w:rsidR="00000000" w:rsidRPr="00000000">
        <w:rPr>
          <w:rtl w:val="0"/>
        </w:rPr>
      </w:r>
    </w:p>
    <w:p w:rsidR="00000000" w:rsidDel="00000000" w:rsidP="00000000" w:rsidRDefault="00000000" w:rsidRPr="00000000" w14:paraId="0000033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33B">
      <w:pPr>
        <w:pStyle w:val="Heading2"/>
        <w:rPr>
          <w:rFonts w:ascii="Fira Code" w:cs="Fira Code" w:eastAsia="Fira Code" w:hAnsi="Fira Code"/>
          <w:sz w:val="34"/>
          <w:szCs w:val="34"/>
        </w:rPr>
      </w:pPr>
      <w:bookmarkStart w:colFirst="0" w:colLast="0" w:name="_r88j73f6g2hg" w:id="101"/>
      <w:bookmarkEnd w:id="101"/>
      <w:r w:rsidDel="00000000" w:rsidR="00000000" w:rsidRPr="00000000">
        <w:rPr>
          <w:rFonts w:ascii="Fira Code" w:cs="Fira Code" w:eastAsia="Fira Code" w:hAnsi="Fira Code"/>
          <w:sz w:val="34"/>
          <w:szCs w:val="34"/>
          <w:rtl w:val="0"/>
        </w:rPr>
        <w:t xml:space="preserve">Docker-Compose - Error undefined volume in Windows/WSL</w:t>
      </w:r>
    </w:p>
    <w:p w:rsidR="00000000" w:rsidDel="00000000" w:rsidP="00000000" w:rsidRDefault="00000000" w:rsidRPr="00000000" w14:paraId="0000033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 wrote the docker-compose.yaml file exactly like the video, you might run into an error like this:dev</w:t>
      </w:r>
    </w:p>
    <w:p w:rsidR="00000000" w:rsidDel="00000000" w:rsidP="00000000" w:rsidRDefault="00000000" w:rsidRPr="00000000" w14:paraId="0000033D">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33E">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service "pgdatabase" refers to undefined volume dtc_postgres_volume_local: invalid compose project</w:t>
      </w:r>
    </w:p>
    <w:p w:rsidR="00000000" w:rsidDel="00000000" w:rsidP="00000000" w:rsidRDefault="00000000" w:rsidRPr="00000000" w14:paraId="0000033F">
      <w:pPr>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34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 order to make it work, you need to include the volume in your docker-compose file. Just add the following:</w:t>
      </w:r>
    </w:p>
    <w:p w:rsidR="00000000" w:rsidDel="00000000" w:rsidP="00000000" w:rsidRDefault="00000000" w:rsidRPr="00000000" w14:paraId="00000341">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volumes:</w:t>
      </w:r>
    </w:p>
    <w:p w:rsidR="00000000" w:rsidDel="00000000" w:rsidP="00000000" w:rsidRDefault="00000000" w:rsidRPr="00000000" w14:paraId="00000342">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dtc_postgres_volume_local:</w:t>
      </w:r>
    </w:p>
    <w:p w:rsidR="00000000" w:rsidDel="00000000" w:rsidP="00000000" w:rsidRDefault="00000000" w:rsidRPr="00000000" w14:paraId="00000343">
      <w:pPr>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34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(Make sure volumes are at the same level as services.)</w:t>
      </w:r>
      <w:r w:rsidDel="00000000" w:rsidR="00000000" w:rsidRPr="00000000">
        <w:rPr>
          <w:rtl w:val="0"/>
        </w:rPr>
      </w:r>
    </w:p>
    <w:p w:rsidR="00000000" w:rsidDel="00000000" w:rsidP="00000000" w:rsidRDefault="00000000" w:rsidRPr="00000000" w14:paraId="00000345">
      <w:pPr>
        <w:pStyle w:val="Heading2"/>
        <w:rPr>
          <w:rFonts w:ascii="Fira Code" w:cs="Fira Code" w:eastAsia="Fira Code" w:hAnsi="Fira Code"/>
          <w:sz w:val="34"/>
          <w:szCs w:val="34"/>
        </w:rPr>
      </w:pPr>
      <w:bookmarkStart w:colFirst="0" w:colLast="0" w:name="_f65j6ehldvd2" w:id="102"/>
      <w:bookmarkEnd w:id="102"/>
      <w:r w:rsidDel="00000000" w:rsidR="00000000" w:rsidRPr="00000000">
        <w:rPr>
          <w:rFonts w:ascii="Fira Code" w:cs="Fira Code" w:eastAsia="Fira Code" w:hAnsi="Fira Code"/>
          <w:sz w:val="34"/>
          <w:szCs w:val="34"/>
          <w:rtl w:val="0"/>
        </w:rPr>
        <w:t xml:space="preserve">WSL Docker directory permissions error</w:t>
      </w:r>
    </w:p>
    <w:p w:rsidR="00000000" w:rsidDel="00000000" w:rsidP="00000000" w:rsidRDefault="00000000" w:rsidRPr="00000000" w14:paraId="00000346">
      <w:pPr>
        <w:rPr>
          <w:rFonts w:ascii="Fira Code" w:cs="Fira Code" w:eastAsia="Fira Code" w:hAnsi="Fira Code"/>
          <w:color w:val="ff0000"/>
          <w:sz w:val="24"/>
          <w:szCs w:val="24"/>
        </w:rPr>
      </w:pPr>
      <w:r w:rsidDel="00000000" w:rsidR="00000000" w:rsidRPr="00000000">
        <w:rPr>
          <w:rFonts w:ascii="Fira Code" w:cs="Fira Code" w:eastAsia="Fira Code" w:hAnsi="Fira Code"/>
          <w:b w:val="1"/>
          <w:sz w:val="24"/>
          <w:szCs w:val="24"/>
          <w:rtl w:val="0"/>
        </w:rPr>
        <w:t xml:space="preserve">Error:</w:t>
      </w: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color w:val="ff0000"/>
          <w:sz w:val="24"/>
          <w:szCs w:val="24"/>
          <w:rtl w:val="0"/>
        </w:rPr>
        <w:t xml:space="preserve">initdb: error: could not change permissions of directory</w:t>
      </w:r>
    </w:p>
    <w:p w:rsidR="00000000" w:rsidDel="00000000" w:rsidP="00000000" w:rsidRDefault="00000000" w:rsidRPr="00000000" w14:paraId="00000347">
      <w:pPr>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Issue:</w:t>
      </w:r>
      <w:r w:rsidDel="00000000" w:rsidR="00000000" w:rsidRPr="00000000">
        <w:rPr>
          <w:rFonts w:ascii="Fira Code" w:cs="Fira Code" w:eastAsia="Fira Code" w:hAnsi="Fira Code"/>
          <w:sz w:val="24"/>
          <w:szCs w:val="24"/>
          <w:rtl w:val="0"/>
        </w:rPr>
        <w:t xml:space="preserve"> WSL and Windows do not manage permissions in the same way causing conflict if using the Windows file system rather than the WSL file system.</w:t>
      </w:r>
      <w:r w:rsidDel="00000000" w:rsidR="00000000" w:rsidRPr="00000000">
        <w:rPr>
          <w:rtl w:val="0"/>
        </w:rPr>
      </w:r>
    </w:p>
    <w:p w:rsidR="00000000" w:rsidDel="00000000" w:rsidP="00000000" w:rsidRDefault="00000000" w:rsidRPr="00000000" w14:paraId="00000348">
      <w:pPr>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Solution:</w:t>
      </w:r>
      <w:r w:rsidDel="00000000" w:rsidR="00000000" w:rsidRPr="00000000">
        <w:rPr>
          <w:rFonts w:ascii="Fira Code" w:cs="Fira Code" w:eastAsia="Fira Code" w:hAnsi="Fira Code"/>
          <w:sz w:val="24"/>
          <w:szCs w:val="24"/>
          <w:rtl w:val="0"/>
        </w:rPr>
        <w:t xml:space="preserve"> Use Docker volumes.</w:t>
      </w:r>
    </w:p>
    <w:p w:rsidR="00000000" w:rsidDel="00000000" w:rsidP="00000000" w:rsidRDefault="00000000" w:rsidRPr="00000000" w14:paraId="00000349">
      <w:pPr>
        <w:ind w:left="720" w:firstLine="0"/>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Why:</w:t>
      </w:r>
      <w:r w:rsidDel="00000000" w:rsidR="00000000" w:rsidRPr="00000000">
        <w:rPr>
          <w:rFonts w:ascii="Fira Code" w:cs="Fira Code" w:eastAsia="Fira Code" w:hAnsi="Fira Code"/>
          <w:sz w:val="24"/>
          <w:szCs w:val="24"/>
          <w:rtl w:val="0"/>
        </w:rPr>
        <w:t xml:space="preserve"> Volume is used for storage of persistent data and not for use of transferring files. A local volume is unnecessary.</w:t>
      </w:r>
    </w:p>
    <w:p w:rsidR="00000000" w:rsidDel="00000000" w:rsidP="00000000" w:rsidRDefault="00000000" w:rsidRPr="00000000" w14:paraId="0000034A">
      <w:pPr>
        <w:ind w:firstLine="720"/>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Benefit:</w:t>
      </w:r>
      <w:r w:rsidDel="00000000" w:rsidR="00000000" w:rsidRPr="00000000">
        <w:rPr>
          <w:rFonts w:ascii="Fira Code" w:cs="Fira Code" w:eastAsia="Fira Code" w:hAnsi="Fira Code"/>
          <w:sz w:val="24"/>
          <w:szCs w:val="24"/>
          <w:rtl w:val="0"/>
        </w:rPr>
        <w:t xml:space="preserve"> This resolves permission issues and allows for better management of volumes. </w:t>
      </w:r>
    </w:p>
    <w:p w:rsidR="00000000" w:rsidDel="00000000" w:rsidP="00000000" w:rsidRDefault="00000000" w:rsidRPr="00000000" w14:paraId="0000034B">
      <w:pPr>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NOTE: </w:t>
      </w:r>
      <w:r w:rsidDel="00000000" w:rsidR="00000000" w:rsidRPr="00000000">
        <w:rPr>
          <w:rFonts w:ascii="Fira Code" w:cs="Fira Code" w:eastAsia="Fira Code" w:hAnsi="Fira Code"/>
          <w:sz w:val="24"/>
          <w:szCs w:val="24"/>
          <w:rtl w:val="0"/>
        </w:rPr>
        <w:t xml:space="preserve">the ‘user:’ is not necessary if using docker volumes, but is if using local drive.</w:t>
      </w:r>
    </w:p>
    <w:p w:rsidR="00000000" w:rsidDel="00000000" w:rsidP="00000000" w:rsidRDefault="00000000" w:rsidRPr="00000000" w14:paraId="0000034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&lt;/&gt;  docker-compose.yaml</w:t>
      </w:r>
    </w:p>
    <w:p w:rsidR="00000000" w:rsidDel="00000000" w:rsidP="00000000" w:rsidRDefault="00000000" w:rsidRPr="00000000" w14:paraId="0000034D">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569cd6"/>
          <w:sz w:val="23"/>
          <w:szCs w:val="23"/>
          <w:rtl w:val="0"/>
        </w:rPr>
        <w:t xml:space="preserve">services</w:t>
      </w:r>
      <w:r w:rsidDel="00000000" w:rsidR="00000000" w:rsidRPr="00000000">
        <w:rPr>
          <w:rFonts w:ascii="Fira Code" w:cs="Fira Code" w:eastAsia="Fira Code" w:hAnsi="Fira Code"/>
          <w:color w:val="cccccc"/>
          <w:sz w:val="23"/>
          <w:szCs w:val="23"/>
          <w:rtl w:val="0"/>
        </w:rPr>
        <w:t xml:space="preserve">:</w:t>
      </w:r>
    </w:p>
    <w:p w:rsidR="00000000" w:rsidDel="00000000" w:rsidP="00000000" w:rsidRDefault="00000000" w:rsidRPr="00000000" w14:paraId="0000034E">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postgres</w:t>
      </w:r>
      <w:r w:rsidDel="00000000" w:rsidR="00000000" w:rsidRPr="00000000">
        <w:rPr>
          <w:rFonts w:ascii="Fira Code" w:cs="Fira Code" w:eastAsia="Fira Code" w:hAnsi="Fira Code"/>
          <w:color w:val="cccccc"/>
          <w:sz w:val="23"/>
          <w:szCs w:val="23"/>
          <w:rtl w:val="0"/>
        </w:rPr>
        <w:t xml:space="preserve">:</w:t>
      </w:r>
    </w:p>
    <w:p w:rsidR="00000000" w:rsidDel="00000000" w:rsidP="00000000" w:rsidRDefault="00000000" w:rsidRPr="00000000" w14:paraId="0000034F">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image</w:t>
      </w: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ce9178"/>
          <w:sz w:val="23"/>
          <w:szCs w:val="23"/>
          <w:rtl w:val="0"/>
        </w:rPr>
        <w:t xml:space="preserve">postgres:15-alpine</w:t>
      </w:r>
    </w:p>
    <w:p w:rsidR="00000000" w:rsidDel="00000000" w:rsidP="00000000" w:rsidRDefault="00000000" w:rsidRPr="00000000" w14:paraId="00000350">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container_name</w:t>
      </w: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ce9178"/>
          <w:sz w:val="23"/>
          <w:szCs w:val="23"/>
          <w:rtl w:val="0"/>
        </w:rPr>
        <w:t xml:space="preserve">postgres</w:t>
      </w:r>
    </w:p>
    <w:p w:rsidR="00000000" w:rsidDel="00000000" w:rsidP="00000000" w:rsidRDefault="00000000" w:rsidRPr="00000000" w14:paraId="00000351">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user</w:t>
      </w: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ce9178"/>
          <w:sz w:val="23"/>
          <w:szCs w:val="23"/>
          <w:rtl w:val="0"/>
        </w:rPr>
        <w:t xml:space="preserve">"0:0"</w:t>
      </w:r>
    </w:p>
    <w:p w:rsidR="00000000" w:rsidDel="00000000" w:rsidP="00000000" w:rsidRDefault="00000000" w:rsidRPr="00000000" w14:paraId="00000352">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environment</w:t>
      </w:r>
      <w:r w:rsidDel="00000000" w:rsidR="00000000" w:rsidRPr="00000000">
        <w:rPr>
          <w:rFonts w:ascii="Fira Code" w:cs="Fira Code" w:eastAsia="Fira Code" w:hAnsi="Fira Code"/>
          <w:color w:val="cccccc"/>
          <w:sz w:val="23"/>
          <w:szCs w:val="23"/>
          <w:rtl w:val="0"/>
        </w:rPr>
        <w:t xml:space="preserve">:</w:t>
      </w:r>
    </w:p>
    <w:p w:rsidR="00000000" w:rsidDel="00000000" w:rsidP="00000000" w:rsidRDefault="00000000" w:rsidRPr="00000000" w14:paraId="00000353">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 </w:t>
      </w:r>
      <w:r w:rsidDel="00000000" w:rsidR="00000000" w:rsidRPr="00000000">
        <w:rPr>
          <w:rFonts w:ascii="Fira Code" w:cs="Fira Code" w:eastAsia="Fira Code" w:hAnsi="Fira Code"/>
          <w:color w:val="ce9178"/>
          <w:sz w:val="23"/>
          <w:szCs w:val="23"/>
          <w:rtl w:val="0"/>
        </w:rPr>
        <w:t xml:space="preserve">POSTGRES_USER=postgres</w:t>
      </w:r>
    </w:p>
    <w:p w:rsidR="00000000" w:rsidDel="00000000" w:rsidP="00000000" w:rsidRDefault="00000000" w:rsidRPr="00000000" w14:paraId="00000354">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 </w:t>
      </w:r>
      <w:r w:rsidDel="00000000" w:rsidR="00000000" w:rsidRPr="00000000">
        <w:rPr>
          <w:rFonts w:ascii="Fira Code" w:cs="Fira Code" w:eastAsia="Fira Code" w:hAnsi="Fira Code"/>
          <w:color w:val="ce9178"/>
          <w:sz w:val="23"/>
          <w:szCs w:val="23"/>
          <w:rtl w:val="0"/>
        </w:rPr>
        <w:t xml:space="preserve">POSTGRES_PASSWORD=postgres</w:t>
      </w:r>
    </w:p>
    <w:p w:rsidR="00000000" w:rsidDel="00000000" w:rsidP="00000000" w:rsidRDefault="00000000" w:rsidRPr="00000000" w14:paraId="00000355">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 </w:t>
      </w:r>
      <w:r w:rsidDel="00000000" w:rsidR="00000000" w:rsidRPr="00000000">
        <w:rPr>
          <w:rFonts w:ascii="Fira Code" w:cs="Fira Code" w:eastAsia="Fira Code" w:hAnsi="Fira Code"/>
          <w:color w:val="ce9178"/>
          <w:sz w:val="23"/>
          <w:szCs w:val="23"/>
          <w:rtl w:val="0"/>
        </w:rPr>
        <w:t xml:space="preserve">POSTGRES_DB=ny_taxi</w:t>
      </w:r>
    </w:p>
    <w:p w:rsidR="00000000" w:rsidDel="00000000" w:rsidP="00000000" w:rsidRDefault="00000000" w:rsidRPr="00000000" w14:paraId="00000356">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volumes</w:t>
      </w:r>
      <w:r w:rsidDel="00000000" w:rsidR="00000000" w:rsidRPr="00000000">
        <w:rPr>
          <w:rFonts w:ascii="Fira Code" w:cs="Fira Code" w:eastAsia="Fira Code" w:hAnsi="Fira Code"/>
          <w:color w:val="cccccc"/>
          <w:sz w:val="23"/>
          <w:szCs w:val="23"/>
          <w:rtl w:val="0"/>
        </w:rPr>
        <w:t xml:space="preserve">:</w:t>
      </w:r>
    </w:p>
    <w:p w:rsidR="00000000" w:rsidDel="00000000" w:rsidP="00000000" w:rsidRDefault="00000000" w:rsidRPr="00000000" w14:paraId="00000357">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 </w:t>
      </w:r>
      <w:r w:rsidDel="00000000" w:rsidR="00000000" w:rsidRPr="00000000">
        <w:rPr>
          <w:rFonts w:ascii="Fira Code" w:cs="Fira Code" w:eastAsia="Fira Code" w:hAnsi="Fira Code"/>
          <w:color w:val="ce9178"/>
          <w:sz w:val="23"/>
          <w:szCs w:val="23"/>
          <w:rtl w:val="0"/>
        </w:rPr>
        <w:t xml:space="preserve">"pg-data:/var/lib/postgresql/data"</w:t>
      </w:r>
    </w:p>
    <w:p w:rsidR="00000000" w:rsidDel="00000000" w:rsidP="00000000" w:rsidRDefault="00000000" w:rsidRPr="00000000" w14:paraId="00000358">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ports</w:t>
      </w:r>
      <w:r w:rsidDel="00000000" w:rsidR="00000000" w:rsidRPr="00000000">
        <w:rPr>
          <w:rFonts w:ascii="Fira Code" w:cs="Fira Code" w:eastAsia="Fira Code" w:hAnsi="Fira Code"/>
          <w:color w:val="cccccc"/>
          <w:sz w:val="23"/>
          <w:szCs w:val="23"/>
          <w:rtl w:val="0"/>
        </w:rPr>
        <w:t xml:space="preserve">:</w:t>
      </w:r>
    </w:p>
    <w:p w:rsidR="00000000" w:rsidDel="00000000" w:rsidP="00000000" w:rsidRDefault="00000000" w:rsidRPr="00000000" w14:paraId="00000359">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 </w:t>
      </w:r>
      <w:r w:rsidDel="00000000" w:rsidR="00000000" w:rsidRPr="00000000">
        <w:rPr>
          <w:rFonts w:ascii="Fira Code" w:cs="Fira Code" w:eastAsia="Fira Code" w:hAnsi="Fira Code"/>
          <w:color w:val="ce9178"/>
          <w:sz w:val="23"/>
          <w:szCs w:val="23"/>
          <w:rtl w:val="0"/>
        </w:rPr>
        <w:t xml:space="preserve">"5432:5432"</w:t>
      </w:r>
    </w:p>
    <w:p w:rsidR="00000000" w:rsidDel="00000000" w:rsidP="00000000" w:rsidRDefault="00000000" w:rsidRPr="00000000" w14:paraId="0000035A">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networks</w:t>
      </w:r>
      <w:r w:rsidDel="00000000" w:rsidR="00000000" w:rsidRPr="00000000">
        <w:rPr>
          <w:rFonts w:ascii="Fira Code" w:cs="Fira Code" w:eastAsia="Fira Code" w:hAnsi="Fira Code"/>
          <w:color w:val="cccccc"/>
          <w:sz w:val="23"/>
          <w:szCs w:val="23"/>
          <w:rtl w:val="0"/>
        </w:rPr>
        <w:t xml:space="preserve">:</w:t>
      </w:r>
    </w:p>
    <w:p w:rsidR="00000000" w:rsidDel="00000000" w:rsidP="00000000" w:rsidRDefault="00000000" w:rsidRPr="00000000" w14:paraId="0000035B">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 </w:t>
      </w:r>
      <w:r w:rsidDel="00000000" w:rsidR="00000000" w:rsidRPr="00000000">
        <w:rPr>
          <w:rFonts w:ascii="Fira Code" w:cs="Fira Code" w:eastAsia="Fira Code" w:hAnsi="Fira Code"/>
          <w:color w:val="ce9178"/>
          <w:sz w:val="23"/>
          <w:szCs w:val="23"/>
          <w:rtl w:val="0"/>
        </w:rPr>
        <w:t xml:space="preserve">pg-network</w:t>
      </w:r>
    </w:p>
    <w:p w:rsidR="00000000" w:rsidDel="00000000" w:rsidP="00000000" w:rsidRDefault="00000000" w:rsidRPr="00000000" w14:paraId="0000035C">
      <w:pPr>
        <w:shd w:fill="1f1f1f" w:val="clear"/>
        <w:spacing w:line="325.71428571428567" w:lineRule="auto"/>
        <w:rPr>
          <w:rFonts w:ascii="Fira Code" w:cs="Fira Code" w:eastAsia="Fira Code" w:hAnsi="Fira Code"/>
          <w:color w:val="cccccc"/>
          <w:sz w:val="23"/>
          <w:szCs w:val="23"/>
        </w:rPr>
      </w:pPr>
      <w:r w:rsidDel="00000000" w:rsidR="00000000" w:rsidRPr="00000000">
        <w:rPr>
          <w:rtl w:val="0"/>
        </w:rPr>
      </w:r>
    </w:p>
    <w:p w:rsidR="00000000" w:rsidDel="00000000" w:rsidP="00000000" w:rsidRDefault="00000000" w:rsidRPr="00000000" w14:paraId="0000035D">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pgadmin</w:t>
      </w:r>
      <w:r w:rsidDel="00000000" w:rsidR="00000000" w:rsidRPr="00000000">
        <w:rPr>
          <w:rFonts w:ascii="Fira Code" w:cs="Fira Code" w:eastAsia="Fira Code" w:hAnsi="Fira Code"/>
          <w:color w:val="cccccc"/>
          <w:sz w:val="23"/>
          <w:szCs w:val="23"/>
          <w:rtl w:val="0"/>
        </w:rPr>
        <w:t xml:space="preserve">:</w:t>
      </w:r>
    </w:p>
    <w:p w:rsidR="00000000" w:rsidDel="00000000" w:rsidP="00000000" w:rsidRDefault="00000000" w:rsidRPr="00000000" w14:paraId="0000035E">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image</w:t>
      </w: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ce9178"/>
          <w:sz w:val="23"/>
          <w:szCs w:val="23"/>
          <w:rtl w:val="0"/>
        </w:rPr>
        <w:t xml:space="preserve">dpage/pgadmin4</w:t>
      </w:r>
    </w:p>
    <w:p w:rsidR="00000000" w:rsidDel="00000000" w:rsidP="00000000" w:rsidRDefault="00000000" w:rsidRPr="00000000" w14:paraId="0000035F">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container_name</w:t>
      </w: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ce9178"/>
          <w:sz w:val="23"/>
          <w:szCs w:val="23"/>
          <w:rtl w:val="0"/>
        </w:rPr>
        <w:t xml:space="preserve">pgadmin</w:t>
      </w:r>
    </w:p>
    <w:p w:rsidR="00000000" w:rsidDel="00000000" w:rsidP="00000000" w:rsidRDefault="00000000" w:rsidRPr="00000000" w14:paraId="00000360">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user</w:t>
      </w: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ce9178"/>
          <w:sz w:val="23"/>
          <w:szCs w:val="23"/>
          <w:rtl w:val="0"/>
        </w:rPr>
        <w:t xml:space="preserve">"${UID}:${GID}"</w:t>
      </w:r>
    </w:p>
    <w:p w:rsidR="00000000" w:rsidDel="00000000" w:rsidP="00000000" w:rsidRDefault="00000000" w:rsidRPr="00000000" w14:paraId="00000361">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environment</w:t>
      </w:r>
      <w:r w:rsidDel="00000000" w:rsidR="00000000" w:rsidRPr="00000000">
        <w:rPr>
          <w:rFonts w:ascii="Fira Code" w:cs="Fira Code" w:eastAsia="Fira Code" w:hAnsi="Fira Code"/>
          <w:color w:val="cccccc"/>
          <w:sz w:val="23"/>
          <w:szCs w:val="23"/>
          <w:rtl w:val="0"/>
        </w:rPr>
        <w:t xml:space="preserve">:</w:t>
      </w:r>
    </w:p>
    <w:p w:rsidR="00000000" w:rsidDel="00000000" w:rsidP="00000000" w:rsidRDefault="00000000" w:rsidRPr="00000000" w14:paraId="00000362">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 </w:t>
      </w:r>
      <w:r w:rsidDel="00000000" w:rsidR="00000000" w:rsidRPr="00000000">
        <w:rPr>
          <w:rFonts w:ascii="Fira Code" w:cs="Fira Code" w:eastAsia="Fira Code" w:hAnsi="Fira Code"/>
          <w:color w:val="ce9178"/>
          <w:sz w:val="23"/>
          <w:szCs w:val="23"/>
          <w:rtl w:val="0"/>
        </w:rPr>
        <w:t xml:space="preserve">PGADMIN_DEFAULT_EMAIL=email@some-site.com</w:t>
      </w:r>
    </w:p>
    <w:p w:rsidR="00000000" w:rsidDel="00000000" w:rsidP="00000000" w:rsidRDefault="00000000" w:rsidRPr="00000000" w14:paraId="00000363">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 </w:t>
      </w:r>
      <w:r w:rsidDel="00000000" w:rsidR="00000000" w:rsidRPr="00000000">
        <w:rPr>
          <w:rFonts w:ascii="Fira Code" w:cs="Fira Code" w:eastAsia="Fira Code" w:hAnsi="Fira Code"/>
          <w:color w:val="ce9178"/>
          <w:sz w:val="23"/>
          <w:szCs w:val="23"/>
          <w:rtl w:val="0"/>
        </w:rPr>
        <w:t xml:space="preserve">PGADMIN_DEFAULT_PASSWORD=pgadmin</w:t>
      </w:r>
    </w:p>
    <w:p w:rsidR="00000000" w:rsidDel="00000000" w:rsidP="00000000" w:rsidRDefault="00000000" w:rsidRPr="00000000" w14:paraId="00000364">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volumes</w:t>
      </w:r>
      <w:r w:rsidDel="00000000" w:rsidR="00000000" w:rsidRPr="00000000">
        <w:rPr>
          <w:rFonts w:ascii="Fira Code" w:cs="Fira Code" w:eastAsia="Fira Code" w:hAnsi="Fira Code"/>
          <w:color w:val="cccccc"/>
          <w:sz w:val="23"/>
          <w:szCs w:val="23"/>
          <w:rtl w:val="0"/>
        </w:rPr>
        <w:t xml:space="preserve">:</w:t>
      </w:r>
    </w:p>
    <w:p w:rsidR="00000000" w:rsidDel="00000000" w:rsidP="00000000" w:rsidRDefault="00000000" w:rsidRPr="00000000" w14:paraId="00000365">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 </w:t>
      </w:r>
      <w:r w:rsidDel="00000000" w:rsidR="00000000" w:rsidRPr="00000000">
        <w:rPr>
          <w:rFonts w:ascii="Fira Code" w:cs="Fira Code" w:eastAsia="Fira Code" w:hAnsi="Fira Code"/>
          <w:color w:val="ce9178"/>
          <w:sz w:val="23"/>
          <w:szCs w:val="23"/>
          <w:rtl w:val="0"/>
        </w:rPr>
        <w:t xml:space="preserve">"pg-admin:/var/lib/pgadmin"</w:t>
      </w:r>
    </w:p>
    <w:p w:rsidR="00000000" w:rsidDel="00000000" w:rsidP="00000000" w:rsidRDefault="00000000" w:rsidRPr="00000000" w14:paraId="00000366">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ports</w:t>
      </w:r>
      <w:r w:rsidDel="00000000" w:rsidR="00000000" w:rsidRPr="00000000">
        <w:rPr>
          <w:rFonts w:ascii="Fira Code" w:cs="Fira Code" w:eastAsia="Fira Code" w:hAnsi="Fira Code"/>
          <w:color w:val="cccccc"/>
          <w:sz w:val="23"/>
          <w:szCs w:val="23"/>
          <w:rtl w:val="0"/>
        </w:rPr>
        <w:t xml:space="preserve">:</w:t>
      </w:r>
    </w:p>
    <w:p w:rsidR="00000000" w:rsidDel="00000000" w:rsidP="00000000" w:rsidRDefault="00000000" w:rsidRPr="00000000" w14:paraId="00000367">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 </w:t>
      </w:r>
      <w:r w:rsidDel="00000000" w:rsidR="00000000" w:rsidRPr="00000000">
        <w:rPr>
          <w:rFonts w:ascii="Fira Code" w:cs="Fira Code" w:eastAsia="Fira Code" w:hAnsi="Fira Code"/>
          <w:color w:val="ce9178"/>
          <w:sz w:val="23"/>
          <w:szCs w:val="23"/>
          <w:rtl w:val="0"/>
        </w:rPr>
        <w:t xml:space="preserve">"8080:80"</w:t>
      </w:r>
    </w:p>
    <w:p w:rsidR="00000000" w:rsidDel="00000000" w:rsidP="00000000" w:rsidRDefault="00000000" w:rsidRPr="00000000" w14:paraId="00000368">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networks</w:t>
      </w:r>
      <w:r w:rsidDel="00000000" w:rsidR="00000000" w:rsidRPr="00000000">
        <w:rPr>
          <w:rFonts w:ascii="Fira Code" w:cs="Fira Code" w:eastAsia="Fira Code" w:hAnsi="Fira Code"/>
          <w:color w:val="cccccc"/>
          <w:sz w:val="23"/>
          <w:szCs w:val="23"/>
          <w:rtl w:val="0"/>
        </w:rPr>
        <w:t xml:space="preserve">:</w:t>
      </w:r>
    </w:p>
    <w:p w:rsidR="00000000" w:rsidDel="00000000" w:rsidP="00000000" w:rsidRDefault="00000000" w:rsidRPr="00000000" w14:paraId="00000369">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 </w:t>
      </w:r>
      <w:r w:rsidDel="00000000" w:rsidR="00000000" w:rsidRPr="00000000">
        <w:rPr>
          <w:rFonts w:ascii="Fira Code" w:cs="Fira Code" w:eastAsia="Fira Code" w:hAnsi="Fira Code"/>
          <w:color w:val="ce9178"/>
          <w:sz w:val="23"/>
          <w:szCs w:val="23"/>
          <w:rtl w:val="0"/>
        </w:rPr>
        <w:t xml:space="preserve">pg-network</w:t>
      </w:r>
    </w:p>
    <w:p w:rsidR="00000000" w:rsidDel="00000000" w:rsidP="00000000" w:rsidRDefault="00000000" w:rsidRPr="00000000" w14:paraId="0000036A">
      <w:pPr>
        <w:shd w:fill="1f1f1f" w:val="clear"/>
        <w:spacing w:line="325.71428571428567" w:lineRule="auto"/>
        <w:rPr>
          <w:rFonts w:ascii="Fira Code" w:cs="Fira Code" w:eastAsia="Fira Code" w:hAnsi="Fira Code"/>
          <w:color w:val="cccccc"/>
          <w:sz w:val="23"/>
          <w:szCs w:val="23"/>
        </w:rPr>
      </w:pPr>
      <w:r w:rsidDel="00000000" w:rsidR="00000000" w:rsidRPr="00000000">
        <w:rPr>
          <w:rtl w:val="0"/>
        </w:rPr>
      </w:r>
    </w:p>
    <w:p w:rsidR="00000000" w:rsidDel="00000000" w:rsidP="00000000" w:rsidRDefault="00000000" w:rsidRPr="00000000" w14:paraId="0000036B">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569cd6"/>
          <w:sz w:val="23"/>
          <w:szCs w:val="23"/>
          <w:rtl w:val="0"/>
        </w:rPr>
        <w:t xml:space="preserve">networks</w:t>
      </w:r>
      <w:r w:rsidDel="00000000" w:rsidR="00000000" w:rsidRPr="00000000">
        <w:rPr>
          <w:rFonts w:ascii="Fira Code" w:cs="Fira Code" w:eastAsia="Fira Code" w:hAnsi="Fira Code"/>
          <w:color w:val="cccccc"/>
          <w:sz w:val="23"/>
          <w:szCs w:val="23"/>
          <w:rtl w:val="0"/>
        </w:rPr>
        <w:t xml:space="preserve">:</w:t>
      </w:r>
    </w:p>
    <w:p w:rsidR="00000000" w:rsidDel="00000000" w:rsidP="00000000" w:rsidRDefault="00000000" w:rsidRPr="00000000" w14:paraId="0000036C">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pg-network</w:t>
      </w:r>
      <w:r w:rsidDel="00000000" w:rsidR="00000000" w:rsidRPr="00000000">
        <w:rPr>
          <w:rFonts w:ascii="Fira Code" w:cs="Fira Code" w:eastAsia="Fira Code" w:hAnsi="Fira Code"/>
          <w:color w:val="cccccc"/>
          <w:sz w:val="23"/>
          <w:szCs w:val="23"/>
          <w:rtl w:val="0"/>
        </w:rPr>
        <w:t xml:space="preserve">:</w:t>
      </w:r>
    </w:p>
    <w:p w:rsidR="00000000" w:rsidDel="00000000" w:rsidP="00000000" w:rsidRDefault="00000000" w:rsidRPr="00000000" w14:paraId="0000036D">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name</w:t>
      </w: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ce9178"/>
          <w:sz w:val="23"/>
          <w:szCs w:val="23"/>
          <w:rtl w:val="0"/>
        </w:rPr>
        <w:t xml:space="preserve">pg-network</w:t>
      </w:r>
    </w:p>
    <w:p w:rsidR="00000000" w:rsidDel="00000000" w:rsidP="00000000" w:rsidRDefault="00000000" w:rsidRPr="00000000" w14:paraId="0000036E">
      <w:pPr>
        <w:shd w:fill="1f1f1f" w:val="clear"/>
        <w:spacing w:line="325.71428571428567" w:lineRule="auto"/>
        <w:rPr>
          <w:rFonts w:ascii="Fira Code" w:cs="Fira Code" w:eastAsia="Fira Code" w:hAnsi="Fira Code"/>
          <w:color w:val="cccccc"/>
          <w:sz w:val="23"/>
          <w:szCs w:val="23"/>
        </w:rPr>
      </w:pPr>
      <w:r w:rsidDel="00000000" w:rsidR="00000000" w:rsidRPr="00000000">
        <w:rPr>
          <w:rtl w:val="0"/>
        </w:rPr>
      </w:r>
    </w:p>
    <w:p w:rsidR="00000000" w:rsidDel="00000000" w:rsidP="00000000" w:rsidRDefault="00000000" w:rsidRPr="00000000" w14:paraId="0000036F">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569cd6"/>
          <w:sz w:val="23"/>
          <w:szCs w:val="23"/>
          <w:rtl w:val="0"/>
        </w:rPr>
        <w:t xml:space="preserve">volumes</w:t>
      </w:r>
      <w:r w:rsidDel="00000000" w:rsidR="00000000" w:rsidRPr="00000000">
        <w:rPr>
          <w:rFonts w:ascii="Fira Code" w:cs="Fira Code" w:eastAsia="Fira Code" w:hAnsi="Fira Code"/>
          <w:color w:val="cccccc"/>
          <w:sz w:val="23"/>
          <w:szCs w:val="23"/>
          <w:rtl w:val="0"/>
        </w:rPr>
        <w:t xml:space="preserve">:</w:t>
      </w:r>
    </w:p>
    <w:p w:rsidR="00000000" w:rsidDel="00000000" w:rsidP="00000000" w:rsidRDefault="00000000" w:rsidRPr="00000000" w14:paraId="00000370">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pg-data</w:t>
      </w:r>
      <w:r w:rsidDel="00000000" w:rsidR="00000000" w:rsidRPr="00000000">
        <w:rPr>
          <w:rFonts w:ascii="Fira Code" w:cs="Fira Code" w:eastAsia="Fira Code" w:hAnsi="Fira Code"/>
          <w:color w:val="cccccc"/>
          <w:sz w:val="23"/>
          <w:szCs w:val="23"/>
          <w:rtl w:val="0"/>
        </w:rPr>
        <w:t xml:space="preserve">:</w:t>
      </w:r>
    </w:p>
    <w:p w:rsidR="00000000" w:rsidDel="00000000" w:rsidP="00000000" w:rsidRDefault="00000000" w:rsidRPr="00000000" w14:paraId="00000371">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name</w:t>
      </w: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ce9178"/>
          <w:sz w:val="23"/>
          <w:szCs w:val="23"/>
          <w:rtl w:val="0"/>
        </w:rPr>
        <w:t xml:space="preserve">ingest_pgdata</w:t>
      </w:r>
    </w:p>
    <w:p w:rsidR="00000000" w:rsidDel="00000000" w:rsidP="00000000" w:rsidRDefault="00000000" w:rsidRPr="00000000" w14:paraId="00000372">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pg-admin</w:t>
      </w:r>
      <w:r w:rsidDel="00000000" w:rsidR="00000000" w:rsidRPr="00000000">
        <w:rPr>
          <w:rFonts w:ascii="Fira Code" w:cs="Fira Code" w:eastAsia="Fira Code" w:hAnsi="Fira Code"/>
          <w:color w:val="cccccc"/>
          <w:sz w:val="23"/>
          <w:szCs w:val="23"/>
          <w:rtl w:val="0"/>
        </w:rPr>
        <w:t xml:space="preserve">:</w:t>
      </w:r>
    </w:p>
    <w:p w:rsidR="00000000" w:rsidDel="00000000" w:rsidP="00000000" w:rsidRDefault="00000000" w:rsidRPr="00000000" w14:paraId="00000373">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name</w:t>
      </w: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ce9178"/>
          <w:sz w:val="23"/>
          <w:szCs w:val="23"/>
          <w:rtl w:val="0"/>
        </w:rPr>
        <w:t xml:space="preserve">ingest_pgadmin</w:t>
      </w:r>
      <w:r w:rsidDel="00000000" w:rsidR="00000000" w:rsidRPr="00000000">
        <w:rPr>
          <w:rtl w:val="0"/>
        </w:rPr>
      </w:r>
    </w:p>
    <w:p w:rsidR="00000000" w:rsidDel="00000000" w:rsidP="00000000" w:rsidRDefault="00000000" w:rsidRPr="00000000" w14:paraId="00000374">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375">
      <w:pPr>
        <w:pStyle w:val="Heading2"/>
        <w:rPr>
          <w:rFonts w:ascii="Fira Code" w:cs="Fira Code" w:eastAsia="Fira Code" w:hAnsi="Fira Code"/>
          <w:sz w:val="34"/>
          <w:szCs w:val="34"/>
        </w:rPr>
      </w:pPr>
      <w:bookmarkStart w:colFirst="0" w:colLast="0" w:name="_f1ytnz4ryt2i" w:id="103"/>
      <w:bookmarkEnd w:id="103"/>
      <w:r w:rsidDel="00000000" w:rsidR="00000000" w:rsidRPr="00000000">
        <w:rPr>
          <w:rFonts w:ascii="Fira Code" w:cs="Fira Code" w:eastAsia="Fira Code" w:hAnsi="Fira Code"/>
          <w:sz w:val="34"/>
          <w:szCs w:val="34"/>
          <w:rtl w:val="0"/>
        </w:rPr>
        <w:t xml:space="preserve">Docker - If pgadmin is not working for Querying in Postgres Use PSQL</w:t>
      </w:r>
    </w:p>
    <w:p w:rsidR="00000000" w:rsidDel="00000000" w:rsidP="00000000" w:rsidRDefault="00000000" w:rsidRPr="00000000" w14:paraId="00000376">
      <w:pPr>
        <w:rPr>
          <w:rFonts w:ascii="Fira Code" w:cs="Fira Code" w:eastAsia="Fira Code" w:hAnsi="Fira Code"/>
        </w:rPr>
      </w:pPr>
      <w:r w:rsidDel="00000000" w:rsidR="00000000" w:rsidRPr="00000000">
        <w:rPr>
          <w:rFonts w:ascii="Fira Code" w:cs="Fira Code" w:eastAsia="Fira Code" w:hAnsi="Fira Code"/>
          <w:rtl w:val="0"/>
        </w:rPr>
        <w:t xml:space="preserve">Cause : If Running on git bash or vm in windows pgadmin doesnt work easily LIbraries like psycopg2 and libpq ar required still the error persists. </w:t>
      </w:r>
    </w:p>
    <w:p w:rsidR="00000000" w:rsidDel="00000000" w:rsidP="00000000" w:rsidRDefault="00000000" w:rsidRPr="00000000" w14:paraId="00000377">
      <w:pPr>
        <w:rPr>
          <w:rFonts w:ascii="Fira Code" w:cs="Fira Code" w:eastAsia="Fira Code" w:hAnsi="Fira Code"/>
        </w:rPr>
      </w:pPr>
      <w:r w:rsidDel="00000000" w:rsidR="00000000" w:rsidRPr="00000000">
        <w:rPr>
          <w:rtl w:val="0"/>
        </w:rPr>
      </w:r>
    </w:p>
    <w:p w:rsidR="00000000" w:rsidDel="00000000" w:rsidP="00000000" w:rsidRDefault="00000000" w:rsidRPr="00000000" w14:paraId="00000378">
      <w:pPr>
        <w:rPr>
          <w:rFonts w:ascii="Fira Code" w:cs="Fira Code" w:eastAsia="Fira Code" w:hAnsi="Fira Code"/>
        </w:rPr>
      </w:pPr>
      <w:r w:rsidDel="00000000" w:rsidR="00000000" w:rsidRPr="00000000">
        <w:rPr>
          <w:rFonts w:ascii="Fira Code" w:cs="Fira Code" w:eastAsia="Fira Code" w:hAnsi="Fira Code"/>
          <w:rtl w:val="0"/>
        </w:rPr>
        <w:t xml:space="preserve">Solution- I use psql instead of pgadmin totally same</w:t>
      </w:r>
    </w:p>
    <w:p w:rsidR="00000000" w:rsidDel="00000000" w:rsidP="00000000" w:rsidRDefault="00000000" w:rsidRPr="00000000" w14:paraId="00000379">
      <w:pPr>
        <w:numPr>
          <w:ilvl w:val="0"/>
          <w:numId w:val="33"/>
        </w:numPr>
        <w:ind w:left="1440" w:hanging="360"/>
        <w:rPr>
          <w:rFonts w:ascii="Fira Code" w:cs="Fira Code" w:eastAsia="Fira Code" w:hAnsi="Fira Code"/>
        </w:rPr>
      </w:pPr>
      <w:r w:rsidDel="00000000" w:rsidR="00000000" w:rsidRPr="00000000">
        <w:rPr>
          <w:rFonts w:ascii="Fira Code" w:cs="Fira Code" w:eastAsia="Fira Code" w:hAnsi="Fira Code"/>
          <w:rtl w:val="0"/>
        </w:rPr>
        <w:t xml:space="preserve">Pip install psycopg2</w:t>
      </w:r>
    </w:p>
    <w:p w:rsidR="00000000" w:rsidDel="00000000" w:rsidP="00000000" w:rsidRDefault="00000000" w:rsidRPr="00000000" w14:paraId="0000037A">
      <w:pPr>
        <w:numPr>
          <w:ilvl w:val="0"/>
          <w:numId w:val="33"/>
        </w:numPr>
        <w:ind w:left="1440" w:hanging="360"/>
        <w:rPr>
          <w:rFonts w:ascii="Fira Code" w:cs="Fira Code" w:eastAsia="Fira Code" w:hAnsi="Fira Code"/>
        </w:rPr>
      </w:pPr>
      <w:r w:rsidDel="00000000" w:rsidR="00000000" w:rsidRPr="00000000">
        <w:rPr>
          <w:rFonts w:ascii="Fira Code" w:cs="Fira Code" w:eastAsia="Fira Code" w:hAnsi="Fira Code"/>
          <w:rtl w:val="0"/>
        </w:rPr>
        <w:t xml:space="preserve">dock </w:t>
      </w:r>
    </w:p>
    <w:p w:rsidR="00000000" w:rsidDel="00000000" w:rsidP="00000000" w:rsidRDefault="00000000" w:rsidRPr="00000000" w14:paraId="0000037B">
      <w:pPr>
        <w:ind w:left="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037C">
      <w:pPr>
        <w:pStyle w:val="Heading2"/>
        <w:rPr>
          <w:rFonts w:ascii="Fira Code" w:cs="Fira Code" w:eastAsia="Fira Code" w:hAnsi="Fira Code"/>
        </w:rPr>
      </w:pPr>
      <w:bookmarkStart w:colFirst="0" w:colLast="0" w:name="_errz0yfrfr48" w:id="104"/>
      <w:bookmarkEnd w:id="104"/>
      <w:r w:rsidDel="00000000" w:rsidR="00000000" w:rsidRPr="00000000">
        <w:rPr>
          <w:rFonts w:ascii="Fira Code" w:cs="Fira Code" w:eastAsia="Fira Code" w:hAnsi="Fira Code"/>
          <w:sz w:val="34"/>
          <w:szCs w:val="34"/>
          <w:rtl w:val="0"/>
        </w:rPr>
        <w:t xml:space="preserve">WSL - Insufficient system resources exist to complete the requested service.</w:t>
      </w:r>
      <w:r w:rsidDel="00000000" w:rsidR="00000000" w:rsidRPr="00000000">
        <w:rPr>
          <w:rtl w:val="0"/>
        </w:rPr>
      </w:r>
    </w:p>
    <w:p w:rsidR="00000000" w:rsidDel="00000000" w:rsidP="00000000" w:rsidRDefault="00000000" w:rsidRPr="00000000" w14:paraId="0000037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Cause:</w:t>
      </w:r>
    </w:p>
    <w:p w:rsidR="00000000" w:rsidDel="00000000" w:rsidP="00000000" w:rsidRDefault="00000000" w:rsidRPr="00000000" w14:paraId="0000037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It happens because the apps are not updated. To be specific, search for any pending updates for Windows Terminal, WSL and Windows Security updates.</w:t>
      </w:r>
    </w:p>
    <w:p w:rsidR="00000000" w:rsidDel="00000000" w:rsidP="00000000" w:rsidRDefault="00000000" w:rsidRPr="00000000" w14:paraId="0000037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w:t>
      </w:r>
    </w:p>
    <w:p w:rsidR="00000000" w:rsidDel="00000000" w:rsidP="00000000" w:rsidRDefault="00000000" w:rsidRPr="00000000" w14:paraId="00000380">
      <w:pPr>
        <w:numPr>
          <w:ilvl w:val="0"/>
          <w:numId w:val="64"/>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updating Windows terminal which worked for me:</w:t>
      </w:r>
    </w:p>
    <w:p w:rsidR="00000000" w:rsidDel="00000000" w:rsidP="00000000" w:rsidRDefault="00000000" w:rsidRPr="00000000" w14:paraId="00000381">
      <w:pPr>
        <w:numPr>
          <w:ilvl w:val="0"/>
          <w:numId w:val="38"/>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Go to Microsoft Store.</w:t>
      </w:r>
    </w:p>
    <w:p w:rsidR="00000000" w:rsidDel="00000000" w:rsidP="00000000" w:rsidRDefault="00000000" w:rsidRPr="00000000" w14:paraId="00000382">
      <w:pPr>
        <w:numPr>
          <w:ilvl w:val="0"/>
          <w:numId w:val="38"/>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Go to the library of apps installed in your system. </w:t>
      </w:r>
    </w:p>
    <w:p w:rsidR="00000000" w:rsidDel="00000000" w:rsidP="00000000" w:rsidRDefault="00000000" w:rsidRPr="00000000" w14:paraId="00000383">
      <w:pPr>
        <w:numPr>
          <w:ilvl w:val="0"/>
          <w:numId w:val="38"/>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Search for Windows terminal.</w:t>
      </w:r>
    </w:p>
    <w:p w:rsidR="00000000" w:rsidDel="00000000" w:rsidP="00000000" w:rsidRDefault="00000000" w:rsidRPr="00000000" w14:paraId="00000384">
      <w:pPr>
        <w:numPr>
          <w:ilvl w:val="0"/>
          <w:numId w:val="38"/>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Update the app and restart your system to  see the changes.</w:t>
      </w:r>
    </w:p>
    <w:p w:rsidR="00000000" w:rsidDel="00000000" w:rsidP="00000000" w:rsidRDefault="00000000" w:rsidRPr="00000000" w14:paraId="00000385">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386">
      <w:pPr>
        <w:numPr>
          <w:ilvl w:val="0"/>
          <w:numId w:val="67"/>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updating the Windows security updates:</w:t>
      </w:r>
    </w:p>
    <w:p w:rsidR="00000000" w:rsidDel="00000000" w:rsidP="00000000" w:rsidRDefault="00000000" w:rsidRPr="00000000" w14:paraId="00000387">
      <w:pPr>
        <w:numPr>
          <w:ilvl w:val="0"/>
          <w:numId w:val="55"/>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Go to Windows updates and check if there are any pending updates from Windows, especially security updates.</w:t>
      </w:r>
    </w:p>
    <w:p w:rsidR="00000000" w:rsidDel="00000000" w:rsidP="00000000" w:rsidRDefault="00000000" w:rsidRPr="00000000" w14:paraId="00000388">
      <w:pPr>
        <w:numPr>
          <w:ilvl w:val="0"/>
          <w:numId w:val="55"/>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Do restart your system once the updates are downloaded and installed successfully.unexpectedly</w:t>
      </w:r>
    </w:p>
    <w:p w:rsidR="00000000" w:rsidDel="00000000" w:rsidP="00000000" w:rsidRDefault="00000000" w:rsidRPr="00000000" w14:paraId="00000389">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38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38B">
      <w:pPr>
        <w:pStyle w:val="Heading2"/>
        <w:spacing w:after="200" w:lineRule="auto"/>
        <w:rPr>
          <w:rFonts w:ascii="Fira Code" w:cs="Fira Code" w:eastAsia="Fira Code" w:hAnsi="Fira Code"/>
          <w:sz w:val="34"/>
          <w:szCs w:val="34"/>
        </w:rPr>
      </w:pPr>
      <w:bookmarkStart w:colFirst="0" w:colLast="0" w:name="_cexcc7feeztz" w:id="105"/>
      <w:bookmarkEnd w:id="105"/>
      <w:r w:rsidDel="00000000" w:rsidR="00000000" w:rsidRPr="00000000">
        <w:rPr>
          <w:rFonts w:ascii="Fira Code" w:cs="Fira Code" w:eastAsia="Fira Code" w:hAnsi="Fira Code"/>
          <w:sz w:val="34"/>
          <w:szCs w:val="34"/>
          <w:rtl w:val="0"/>
        </w:rPr>
        <w:t xml:space="preserve">WSL - WSL integration with distro Ubuntu unexpectedly stopped with exit code 1.</w:t>
      </w:r>
      <w:r w:rsidDel="00000000" w:rsidR="00000000" w:rsidRPr="00000000">
        <w:rPr>
          <w:rFonts w:ascii="Fira Code" w:cs="Fira Code" w:eastAsia="Fira Code" w:hAnsi="Fira Code"/>
          <w:sz w:val="34"/>
          <w:szCs w:val="34"/>
        </w:rPr>
        <w:drawing>
          <wp:inline distB="114300" distT="114300" distL="114300" distR="114300">
            <wp:extent cx="5095875" cy="2724150"/>
            <wp:effectExtent b="0" l="0" r="0" t="0"/>
            <wp:docPr id="78" name="image76.png"/>
            <a:graphic>
              <a:graphicData uri="http://schemas.openxmlformats.org/drawingml/2006/picture">
                <pic:pic>
                  <pic:nvPicPr>
                    <pic:cNvPr id="0" name="image76.png"/>
                    <pic:cNvPicPr preferRelativeResize="0"/>
                  </pic:nvPicPr>
                  <pic:blipFill>
                    <a:blip r:embed="rId84"/>
                    <a:srcRect b="0" l="0" r="0" t="0"/>
                    <a:stretch>
                      <a:fillRect/>
                    </a:stretch>
                  </pic:blipFill>
                  <pic:spPr>
                    <a:xfrm>
                      <a:off x="0" y="0"/>
                      <a:ext cx="509587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Up </w:t>
      </w:r>
      <w:r w:rsidDel="00000000" w:rsidR="00000000" w:rsidRPr="00000000">
        <w:rPr>
          <w:rFonts w:ascii="Fira Code" w:cs="Fira Code" w:eastAsia="Fira Code" w:hAnsi="Fira Code"/>
          <w:rtl w:val="0"/>
        </w:rPr>
        <w:t xml:space="preserve">restarting</w:t>
      </w:r>
      <w:r w:rsidDel="00000000" w:rsidR="00000000" w:rsidRPr="00000000">
        <w:rPr>
          <w:rFonts w:ascii="Fira Code" w:cs="Fira Code" w:eastAsia="Fira Code" w:hAnsi="Fira Code"/>
          <w:sz w:val="24"/>
          <w:szCs w:val="24"/>
          <w:rtl w:val="0"/>
        </w:rPr>
        <w:t xml:space="preserve"> the same issue appears. Happens out of the blue on windows.</w:t>
      </w:r>
    </w:p>
    <w:p w:rsidR="00000000" w:rsidDel="00000000" w:rsidP="00000000" w:rsidRDefault="00000000" w:rsidRPr="00000000" w14:paraId="0000038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1: Fixing DNS Issue (credit: </w:t>
      </w:r>
      <w:hyperlink r:id="rId85">
        <w:r w:rsidDel="00000000" w:rsidR="00000000" w:rsidRPr="00000000">
          <w:rPr>
            <w:rFonts w:ascii="Fira Code" w:cs="Fira Code" w:eastAsia="Fira Code" w:hAnsi="Fira Code"/>
            <w:sz w:val="24"/>
            <w:szCs w:val="24"/>
            <w:u w:val="single"/>
            <w:rtl w:val="0"/>
          </w:rPr>
          <w:t xml:space="preserve">reddit</w:t>
        </w:r>
      </w:hyperlink>
      <w:r w:rsidDel="00000000" w:rsidR="00000000" w:rsidRPr="00000000">
        <w:rPr>
          <w:rFonts w:ascii="Fira Code" w:cs="Fira Code" w:eastAsia="Fira Code" w:hAnsi="Fira Code"/>
          <w:sz w:val="24"/>
          <w:szCs w:val="24"/>
          <w:rtl w:val="0"/>
        </w:rPr>
        <w:t xml:space="preserve">) this worked for me personally</w:t>
      </w:r>
    </w:p>
    <w:p w:rsidR="00000000" w:rsidDel="00000000" w:rsidP="00000000" w:rsidRDefault="00000000" w:rsidRPr="00000000" w14:paraId="0000038E">
      <w:pPr>
        <w:pBdr>
          <w:top w:color="auto" w:space="8" w:sz="0" w:val="none"/>
          <w:left w:color="auto" w:space="0" w:sz="0" w:val="none"/>
          <w:bottom w:color="auto" w:space="2" w:sz="0" w:val="none"/>
          <w:right w:color="auto" w:space="0" w:sz="0" w:val="none"/>
        </w:pBdr>
        <w:shd w:fill="ffffff" w:val="clear"/>
        <w:rPr>
          <w:rFonts w:ascii="Fira Code" w:cs="Fira Code" w:eastAsia="Fira Code" w:hAnsi="Fira Code"/>
        </w:rPr>
      </w:pPr>
      <w:r w:rsidDel="00000000" w:rsidR="00000000" w:rsidRPr="00000000">
        <w:rPr>
          <w:rFonts w:ascii="Fira Code" w:cs="Fira Code" w:eastAsia="Fira Code" w:hAnsi="Fira Code"/>
          <w:rtl w:val="0"/>
        </w:rPr>
        <w:t xml:space="preserve">reg add "HKLM\System\CurrentControlSet\Services\Dnscache" /v "Start" /t REG_DWORD /d "4" /f</w:t>
      </w:r>
    </w:p>
    <w:p w:rsidR="00000000" w:rsidDel="00000000" w:rsidP="00000000" w:rsidRDefault="00000000" w:rsidRPr="00000000" w14:paraId="0000038F">
      <w:pPr>
        <w:pBdr>
          <w:top w:color="auto" w:space="8" w:sz="0" w:val="none"/>
          <w:left w:color="auto" w:space="0" w:sz="0" w:val="none"/>
          <w:bottom w:color="auto" w:space="2" w:sz="0" w:val="none"/>
          <w:right w:color="auto" w:space="0" w:sz="0" w:val="none"/>
        </w:pBdr>
        <w:shd w:fill="ffffff" w:val="clear"/>
        <w:rPr>
          <w:rFonts w:ascii="Fira Code" w:cs="Fira Code" w:eastAsia="Fira Code" w:hAnsi="Fira Code"/>
          <w:sz w:val="23"/>
          <w:szCs w:val="23"/>
        </w:rPr>
      </w:pPr>
      <w:r w:rsidDel="00000000" w:rsidR="00000000" w:rsidRPr="00000000">
        <w:rPr>
          <w:rFonts w:ascii="Fira Code" w:cs="Fira Code" w:eastAsia="Fira Code" w:hAnsi="Fira Code"/>
          <w:sz w:val="23"/>
          <w:szCs w:val="23"/>
          <w:rtl w:val="0"/>
        </w:rPr>
        <w:t xml:space="preserve">Restart your computer and then enable it with the following</w:t>
      </w:r>
    </w:p>
    <w:p w:rsidR="00000000" w:rsidDel="00000000" w:rsidP="00000000" w:rsidRDefault="00000000" w:rsidRPr="00000000" w14:paraId="00000390">
      <w:pPr>
        <w:pBdr>
          <w:top w:color="auto" w:space="8" w:sz="0" w:val="none"/>
          <w:left w:color="auto" w:space="0" w:sz="0" w:val="none"/>
          <w:bottom w:color="auto" w:space="2" w:sz="0" w:val="none"/>
          <w:right w:color="auto" w:space="0" w:sz="0" w:val="none"/>
        </w:pBdr>
        <w:shd w:fill="ffffff" w:val="clear"/>
        <w:rPr>
          <w:rFonts w:ascii="Fira Code" w:cs="Fira Code" w:eastAsia="Fira Code" w:hAnsi="Fira Code"/>
          <w:sz w:val="23"/>
          <w:szCs w:val="23"/>
        </w:rPr>
      </w:pPr>
      <w:r w:rsidDel="00000000" w:rsidR="00000000" w:rsidRPr="00000000">
        <w:rPr>
          <w:rFonts w:ascii="Fira Code" w:cs="Fira Code" w:eastAsia="Fira Code" w:hAnsi="Fira Code"/>
          <w:rtl w:val="0"/>
        </w:rPr>
        <w:t xml:space="preserve">reg add "HKLM\System\CurrentControlSet\Services\Dnscache" /v "Start" /t REG_DWORD /d "2" /f</w:t>
        <w:br w:type="textWrapping"/>
      </w:r>
      <w:r w:rsidDel="00000000" w:rsidR="00000000" w:rsidRPr="00000000">
        <w:rPr>
          <w:rFonts w:ascii="Fira Code" w:cs="Fira Code" w:eastAsia="Fira Code" w:hAnsi="Fira Code"/>
          <w:sz w:val="23"/>
          <w:szCs w:val="23"/>
          <w:rtl w:val="0"/>
        </w:rPr>
        <w:t xml:space="preserve">Restart your OS again. It should work.</w:t>
      </w:r>
    </w:p>
    <w:p w:rsidR="00000000" w:rsidDel="00000000" w:rsidP="00000000" w:rsidRDefault="00000000" w:rsidRPr="00000000" w14:paraId="00000391">
      <w:pPr>
        <w:pBdr>
          <w:top w:color="auto" w:space="8" w:sz="0" w:val="none"/>
          <w:left w:color="auto" w:space="0" w:sz="0" w:val="none"/>
          <w:bottom w:color="auto" w:space="2" w:sz="0" w:val="none"/>
          <w:right w:color="auto" w:space="0" w:sz="0" w:val="none"/>
        </w:pBdr>
        <w:shd w:fill="ffffff" w:val="clear"/>
        <w:rPr>
          <w:rFonts w:ascii="Fira Code" w:cs="Fira Code" w:eastAsia="Fira Code" w:hAnsi="Fira Code"/>
          <w:sz w:val="25"/>
          <w:szCs w:val="25"/>
        </w:rPr>
      </w:pPr>
      <w:r w:rsidDel="00000000" w:rsidR="00000000" w:rsidRPr="00000000">
        <w:rPr>
          <w:rFonts w:ascii="Fira Code" w:cs="Fira Code" w:eastAsia="Fira Code" w:hAnsi="Fira Code"/>
          <w:sz w:val="23"/>
          <w:szCs w:val="23"/>
          <w:rtl w:val="0"/>
        </w:rPr>
        <w:t xml:space="preserve">Solution 2: </w:t>
      </w:r>
      <w:r w:rsidDel="00000000" w:rsidR="00000000" w:rsidRPr="00000000">
        <w:rPr>
          <w:rFonts w:ascii="Fira Code" w:cs="Fira Code" w:eastAsia="Fira Code" w:hAnsi="Fira Code"/>
          <w:sz w:val="25"/>
          <w:szCs w:val="25"/>
          <w:rtl w:val="0"/>
        </w:rPr>
        <w:t xml:space="preserve">right click on running Docker icon (next to clock) and chose "Switch to Linux containers" n</w:t>
      </w:r>
    </w:p>
    <w:p w:rsidR="00000000" w:rsidDel="00000000" w:rsidP="00000000" w:rsidRDefault="00000000" w:rsidRPr="00000000" w14:paraId="0000039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39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bash: conda: command not found</w:t>
      </w:r>
    </w:p>
    <w:p w:rsidR="00000000" w:rsidDel="00000000" w:rsidP="00000000" w:rsidRDefault="00000000" w:rsidRPr="00000000" w14:paraId="00000394">
      <w:pPr>
        <w:pBdr>
          <w:top w:color="auto" w:space="0" w:sz="0" w:val="none"/>
          <w:left w:color="auto" w:space="0" w:sz="0" w:val="none"/>
          <w:bottom w:color="auto" w:space="0" w:sz="0" w:val="none"/>
          <w:right w:color="auto" w:space="0" w:sz="0" w:val="none"/>
          <w:between w:color="auto" w:space="0" w:sz="0" w:val="none"/>
        </w:pBdr>
        <w:shd w:fill="ffffff" w:val="clear"/>
        <w:rPr>
          <w:rFonts w:ascii="Fira Code" w:cs="Fira Code" w:eastAsia="Fira Code" w:hAnsi="Fira Code"/>
          <w:sz w:val="19"/>
          <w:szCs w:val="19"/>
        </w:rPr>
      </w:pPr>
      <w:r w:rsidDel="00000000" w:rsidR="00000000" w:rsidRPr="00000000">
        <w:rPr>
          <w:rFonts w:ascii="Fira Code" w:cs="Fira Code" w:eastAsia="Fira Code" w:hAnsi="Fira Code"/>
          <w:sz w:val="19"/>
          <w:szCs w:val="19"/>
          <w:rtl w:val="0"/>
        </w:rPr>
        <w:t xml:space="preserve">Database is uninitialized and superuser password is not specified.</w:t>
      </w:r>
    </w:p>
    <w:p w:rsidR="00000000" w:rsidDel="00000000" w:rsidP="00000000" w:rsidRDefault="00000000" w:rsidRPr="00000000" w14:paraId="00000395">
      <w:pPr>
        <w:pBdr>
          <w:top w:color="auto" w:space="0" w:sz="0" w:val="none"/>
          <w:left w:color="auto" w:space="0" w:sz="0" w:val="none"/>
          <w:bottom w:color="auto" w:space="0" w:sz="0" w:val="none"/>
          <w:right w:color="auto" w:space="0" w:sz="0" w:val="none"/>
          <w:between w:color="auto" w:space="0" w:sz="0" w:val="none"/>
        </w:pBdr>
        <w:shd w:fill="ffffff" w:val="clear"/>
        <w:rPr>
          <w:rFonts w:ascii="Fira Code" w:cs="Fira Code" w:eastAsia="Fira Code" w:hAnsi="Fira Code"/>
          <w:sz w:val="19"/>
          <w:szCs w:val="19"/>
        </w:rPr>
      </w:pPr>
      <w:r w:rsidDel="00000000" w:rsidR="00000000" w:rsidRPr="00000000">
        <w:rPr>
          <w:rFonts w:ascii="Fira Code" w:cs="Fira Code" w:eastAsia="Fira Code" w:hAnsi="Fira Code"/>
          <w:sz w:val="19"/>
          <w:szCs w:val="19"/>
          <w:rtl w:val="0"/>
        </w:rPr>
        <w:t xml:space="preserve">Database is uninitialized and superuser password is not specified.</w:t>
      </w:r>
    </w:p>
    <w:p w:rsidR="00000000" w:rsidDel="00000000" w:rsidP="00000000" w:rsidRDefault="00000000" w:rsidRPr="00000000" w14:paraId="0000039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sz w:val="25"/>
          <w:szCs w:val="25"/>
        </w:rPr>
      </w:pPr>
      <w:r w:rsidDel="00000000" w:rsidR="00000000" w:rsidRPr="00000000">
        <w:rPr>
          <w:rtl w:val="0"/>
        </w:rPr>
      </w:r>
    </w:p>
    <w:p w:rsidR="00000000" w:rsidDel="00000000" w:rsidP="00000000" w:rsidRDefault="00000000" w:rsidRPr="00000000" w14:paraId="00000397">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rPr>
      </w:pPr>
      <w:bookmarkStart w:colFirst="0" w:colLast="0" w:name="_g0qc6ggjmllf" w:id="106"/>
      <w:bookmarkEnd w:id="106"/>
      <w:r w:rsidDel="00000000" w:rsidR="00000000" w:rsidRPr="00000000">
        <w:rPr>
          <w:rFonts w:ascii="Fira Code" w:cs="Fira Code" w:eastAsia="Fira Code" w:hAnsi="Fira Code"/>
          <w:rtl w:val="0"/>
        </w:rPr>
        <w:t xml:space="preserve">WSL - Permissions too open at Windows</w:t>
      </w:r>
    </w:p>
    <w:p w:rsidR="00000000" w:rsidDel="00000000" w:rsidP="00000000" w:rsidRDefault="00000000" w:rsidRPr="00000000" w14:paraId="00000398">
      <w:pPr>
        <w:rPr>
          <w:rFonts w:ascii="Fira Code" w:cs="Fira Code" w:eastAsia="Fira Code" w:hAnsi="Fira Code"/>
          <w:sz w:val="25"/>
          <w:szCs w:val="25"/>
        </w:rPr>
      </w:pPr>
      <w:r w:rsidDel="00000000" w:rsidR="00000000" w:rsidRPr="00000000">
        <w:rPr>
          <w:rFonts w:ascii="Fira Code" w:cs="Fira Code" w:eastAsia="Fira Code" w:hAnsi="Fira Code"/>
          <w:rtl w:val="0"/>
        </w:rPr>
        <w:t xml:space="preserve">Issue when trying to run the GPC VM through SSH through WSL2,  </w:t>
      </w:r>
      <w:r w:rsidDel="00000000" w:rsidR="00000000" w:rsidRPr="00000000">
        <w:rPr>
          <w:rFonts w:ascii="Fira Code" w:cs="Fira Code" w:eastAsia="Fira Code" w:hAnsi="Fira Code"/>
          <w:sz w:val="25"/>
          <w:szCs w:val="25"/>
          <w:rtl w:val="0"/>
        </w:rPr>
        <w:t xml:space="preserve">probably because WSL2 isn’t looking for .ssh keys in the correct folder. My case I was trying to run this command in the terminal and getting an error</w:t>
      </w:r>
    </w:p>
    <w:p w:rsidR="00000000" w:rsidDel="00000000" w:rsidP="00000000" w:rsidRDefault="00000000" w:rsidRPr="00000000" w14:paraId="0000039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shd w:fill="f3f3f3" w:val="clear"/>
        </w:rPr>
      </w:pPr>
      <w:r w:rsidDel="00000000" w:rsidR="00000000" w:rsidRPr="00000000">
        <w:rPr>
          <w:rFonts w:ascii="Fira Code" w:cs="Fira Code" w:eastAsia="Fira Code" w:hAnsi="Fira Code"/>
          <w:shd w:fill="f3f3f3" w:val="clear"/>
          <w:rtl w:val="0"/>
        </w:rPr>
        <w:t xml:space="preserve">PC:/mnt/c/Users/User/.ssh$ ssh -i gpc [username]@[my external IP]</w:t>
      </w:r>
    </w:p>
    <w:p w:rsidR="00000000" w:rsidDel="00000000" w:rsidP="00000000" w:rsidRDefault="00000000" w:rsidRPr="00000000" w14:paraId="0000039A">
      <w:pPr>
        <w:rPr>
          <w:rFonts w:ascii="Fira Code" w:cs="Fira Code" w:eastAsia="Fira Code" w:hAnsi="Fira Code"/>
        </w:rPr>
      </w:pPr>
      <w:r w:rsidDel="00000000" w:rsidR="00000000" w:rsidRPr="00000000">
        <w:rPr>
          <w:rFonts w:ascii="Fira Code" w:cs="Fira Code" w:eastAsia="Fira Code" w:hAnsi="Fira Code"/>
          <w:rtl w:val="0"/>
        </w:rPr>
        <w:t xml:space="preserve">You can try to use sudo before the command</w:t>
      </w:r>
    </w:p>
    <w:p w:rsidR="00000000" w:rsidDel="00000000" w:rsidP="00000000" w:rsidRDefault="00000000" w:rsidRPr="00000000" w14:paraId="0000039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shd w:fill="f3f3f3" w:val="clear"/>
        </w:rPr>
      </w:pPr>
      <w:r w:rsidDel="00000000" w:rsidR="00000000" w:rsidRPr="00000000">
        <w:rPr>
          <w:rFonts w:ascii="Fira Code" w:cs="Fira Code" w:eastAsia="Fira Code" w:hAnsi="Fira Code"/>
          <w:shd w:fill="f3f3f3" w:val="clear"/>
          <w:rtl w:val="0"/>
        </w:rPr>
        <w:t xml:space="preserve">Sudo .ssh$ ssh -i gpc [username]@[my external IP]</w:t>
      </w:r>
    </w:p>
    <w:p w:rsidR="00000000" w:rsidDel="00000000" w:rsidP="00000000" w:rsidRDefault="00000000" w:rsidRPr="00000000" w14:paraId="0000039C">
      <w:pPr>
        <w:rPr>
          <w:rFonts w:ascii="Fira Code" w:cs="Fira Code" w:eastAsia="Fira Code" w:hAnsi="Fira Code"/>
        </w:rPr>
      </w:pPr>
      <w:r w:rsidDel="00000000" w:rsidR="00000000" w:rsidRPr="00000000">
        <w:rPr>
          <w:rFonts w:ascii="Fira Code" w:cs="Fira Code" w:eastAsia="Fira Code" w:hAnsi="Fira Code"/>
          <w:rtl w:val="0"/>
        </w:rPr>
        <w:t xml:space="preserve">You can also try to cd to your folder and change the permissions for the private key SSH file. </w:t>
      </w:r>
    </w:p>
    <w:p w:rsidR="00000000" w:rsidDel="00000000" w:rsidP="00000000" w:rsidRDefault="00000000" w:rsidRPr="00000000" w14:paraId="0000039D">
      <w:pPr>
        <w:ind w:left="0" w:firstLine="0"/>
        <w:rPr>
          <w:rFonts w:ascii="Fira Code" w:cs="Fira Code" w:eastAsia="Fira Code" w:hAnsi="Fira Code"/>
          <w:shd w:fill="f3f3f3" w:val="clear"/>
        </w:rPr>
      </w:pPr>
      <w:r w:rsidDel="00000000" w:rsidR="00000000" w:rsidRPr="00000000">
        <w:rPr>
          <w:rFonts w:ascii="Fira Code" w:cs="Fira Code" w:eastAsia="Fira Code" w:hAnsi="Fira Code"/>
          <w:shd w:fill="f3f3f3" w:val="clear"/>
          <w:rtl w:val="0"/>
        </w:rPr>
        <w:t xml:space="preserve">chmod 600 gpc</w:t>
      </w:r>
      <w:r w:rsidDel="00000000" w:rsidR="00000000" w:rsidRPr="00000000">
        <w:rPr>
          <w:rtl w:val="0"/>
        </w:rPr>
      </w:r>
    </w:p>
    <w:p w:rsidR="00000000" w:rsidDel="00000000" w:rsidP="00000000" w:rsidRDefault="00000000" w:rsidRPr="00000000" w14:paraId="0000039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If that doesn’t work, create a .ssh folder in the home diretory of WSL2 and copy the content of windows .ssh folder to that new folder.</w:t>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Fira Code" w:cs="Fira Code" w:eastAsia="Fira Code" w:hAnsi="Fira Code"/>
          <w:shd w:fill="f3f3f3" w:val="clear"/>
        </w:rPr>
      </w:pPr>
      <w:r w:rsidDel="00000000" w:rsidR="00000000" w:rsidRPr="00000000">
        <w:rPr>
          <w:rFonts w:ascii="Fira Code" w:cs="Fira Code" w:eastAsia="Fira Code" w:hAnsi="Fira Code"/>
          <w:shd w:fill="f3f3f3" w:val="clear"/>
          <w:rtl w:val="0"/>
        </w:rPr>
        <w:t xml:space="preserve">cd ~</w:t>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Fira Code" w:cs="Fira Code" w:eastAsia="Fira Code" w:hAnsi="Fira Code"/>
          <w:shd w:fill="f3f3f3" w:val="clear"/>
        </w:rPr>
      </w:pPr>
      <w:r w:rsidDel="00000000" w:rsidR="00000000" w:rsidRPr="00000000">
        <w:rPr>
          <w:rFonts w:ascii="Fira Code" w:cs="Fira Code" w:eastAsia="Fira Code" w:hAnsi="Fira Code"/>
          <w:shd w:fill="f3f3f3" w:val="clear"/>
          <w:rtl w:val="0"/>
        </w:rPr>
        <w:t xml:space="preserve">mkdir .ssh</w:t>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Fira Code" w:cs="Fira Code" w:eastAsia="Fira Code" w:hAnsi="Fira Code"/>
          <w:sz w:val="25"/>
          <w:szCs w:val="25"/>
        </w:rPr>
      </w:pPr>
      <w:r w:rsidDel="00000000" w:rsidR="00000000" w:rsidRPr="00000000">
        <w:rPr>
          <w:rFonts w:ascii="Fira Code" w:cs="Fira Code" w:eastAsia="Fira Code" w:hAnsi="Fira Code"/>
          <w:shd w:fill="f3f3f3" w:val="clear"/>
          <w:rtl w:val="0"/>
        </w:rPr>
        <w:t xml:space="preserve">cp -r /mnt/c/Users/YourUsername/.ssh/* ~/.ssh/</w:t>
      </w:r>
      <w:r w:rsidDel="00000000" w:rsidR="00000000" w:rsidRPr="00000000">
        <w:rPr>
          <w:rtl w:val="0"/>
        </w:rPr>
      </w:r>
    </w:p>
    <w:p w:rsidR="00000000" w:rsidDel="00000000" w:rsidP="00000000" w:rsidRDefault="00000000" w:rsidRPr="00000000" w14:paraId="000003A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You might need to adjust the permissions of the files and folders in the .ssh directory.</w:t>
      </w:r>
    </w:p>
    <w:p w:rsidR="00000000" w:rsidDel="00000000" w:rsidP="00000000" w:rsidRDefault="00000000" w:rsidRPr="00000000" w14:paraId="000003A3">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rPr>
      </w:pPr>
      <w:bookmarkStart w:colFirst="0" w:colLast="0" w:name="_ebfwir40v1h7" w:id="107"/>
      <w:bookmarkEnd w:id="107"/>
      <w:r w:rsidDel="00000000" w:rsidR="00000000" w:rsidRPr="00000000">
        <w:rPr>
          <w:rFonts w:ascii="Fira Code" w:cs="Fira Code" w:eastAsia="Fira Code" w:hAnsi="Fira Code"/>
          <w:rtl w:val="0"/>
        </w:rPr>
        <w:t xml:space="preserve">WSL - Could not resolve host name</w:t>
      </w:r>
    </w:p>
    <w:p w:rsidR="00000000" w:rsidDel="00000000" w:rsidP="00000000" w:rsidRDefault="00000000" w:rsidRPr="00000000" w14:paraId="000003A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Such as the issue above, WSL2 may not be referencing the correct .ssh/config path from Windows. You can create a config file at the home directory of WSL2.</w:t>
      </w:r>
    </w:p>
    <w:p w:rsidR="00000000" w:rsidDel="00000000" w:rsidP="00000000" w:rsidRDefault="00000000" w:rsidRPr="00000000" w14:paraId="000003A5">
      <w:pPr>
        <w:rPr>
          <w:rFonts w:ascii="Fira Code" w:cs="Fira Code" w:eastAsia="Fira Code" w:hAnsi="Fira Code"/>
          <w:shd w:fill="f3f3f3" w:val="clear"/>
        </w:rPr>
      </w:pPr>
      <w:r w:rsidDel="00000000" w:rsidR="00000000" w:rsidRPr="00000000">
        <w:rPr>
          <w:rFonts w:ascii="Fira Code" w:cs="Fira Code" w:eastAsia="Fira Code" w:hAnsi="Fira Code"/>
          <w:shd w:fill="f3f3f3" w:val="clear"/>
          <w:rtl w:val="0"/>
        </w:rPr>
        <w:t xml:space="preserve">cd ~</w:t>
      </w:r>
    </w:p>
    <w:p w:rsidR="00000000" w:rsidDel="00000000" w:rsidP="00000000" w:rsidRDefault="00000000" w:rsidRPr="00000000" w14:paraId="000003A6">
      <w:pPr>
        <w:rPr>
          <w:rFonts w:ascii="Fira Code" w:cs="Fira Code" w:eastAsia="Fira Code" w:hAnsi="Fira Code"/>
          <w:sz w:val="25"/>
          <w:szCs w:val="25"/>
        </w:rPr>
      </w:pPr>
      <w:r w:rsidDel="00000000" w:rsidR="00000000" w:rsidRPr="00000000">
        <w:rPr>
          <w:rFonts w:ascii="Fira Code" w:cs="Fira Code" w:eastAsia="Fira Code" w:hAnsi="Fira Code"/>
          <w:shd w:fill="f3f3f3" w:val="clear"/>
          <w:rtl w:val="0"/>
        </w:rPr>
        <w:t xml:space="preserve">mkdir .ssh</w:t>
      </w:r>
      <w:r w:rsidDel="00000000" w:rsidR="00000000" w:rsidRPr="00000000">
        <w:rPr>
          <w:rtl w:val="0"/>
        </w:rPr>
      </w:r>
    </w:p>
    <w:p w:rsidR="00000000" w:rsidDel="00000000" w:rsidP="00000000" w:rsidRDefault="00000000" w:rsidRPr="00000000" w14:paraId="000003A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Create a config file in this new .ssh/ folder referencing this folder:</w:t>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Fira Code" w:cs="Fira Code" w:eastAsia="Fira Code" w:hAnsi="Fira Code"/>
          <w:shd w:fill="f3f3f3" w:val="clear"/>
        </w:rPr>
      </w:pPr>
      <w:r w:rsidDel="00000000" w:rsidR="00000000" w:rsidRPr="00000000">
        <w:rPr>
          <w:rFonts w:ascii="Fira Code" w:cs="Fira Code" w:eastAsia="Fira Code" w:hAnsi="Fira Code"/>
          <w:shd w:fill="f3f3f3" w:val="clear"/>
          <w:rtl w:val="0"/>
        </w:rPr>
        <w:t xml:space="preserve">  HostName [GPC VM external IP]</w:t>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Fira Code" w:cs="Fira Code" w:eastAsia="Fira Code" w:hAnsi="Fira Code"/>
          <w:shd w:fill="f3f3f3" w:val="clear"/>
        </w:rPr>
      </w:pPr>
      <w:r w:rsidDel="00000000" w:rsidR="00000000" w:rsidRPr="00000000">
        <w:rPr>
          <w:rFonts w:ascii="Fira Code" w:cs="Fira Code" w:eastAsia="Fira Code" w:hAnsi="Fira Code"/>
          <w:shd w:fill="f3f3f3" w:val="clear"/>
          <w:rtl w:val="0"/>
        </w:rPr>
        <w:t xml:space="preserve">  User [username]</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Fira Code" w:cs="Fira Code" w:eastAsia="Fira Code" w:hAnsi="Fira Code"/>
          <w:sz w:val="25"/>
          <w:szCs w:val="25"/>
        </w:rPr>
      </w:pPr>
      <w:r w:rsidDel="00000000" w:rsidR="00000000" w:rsidRPr="00000000">
        <w:rPr>
          <w:rFonts w:ascii="Fira Code" w:cs="Fira Code" w:eastAsia="Fira Code" w:hAnsi="Fira Code"/>
          <w:shd w:fill="f3f3f3" w:val="clear"/>
          <w:rtl w:val="0"/>
        </w:rPr>
        <w:t xml:space="preserve">  IdentityFile ~/.ssh/[private key]</w:t>
      </w:r>
      <w:r w:rsidDel="00000000" w:rsidR="00000000" w:rsidRPr="00000000">
        <w:rPr>
          <w:rtl w:val="0"/>
        </w:rPr>
      </w:r>
    </w:p>
    <w:p w:rsidR="00000000" w:rsidDel="00000000" w:rsidP="00000000" w:rsidRDefault="00000000" w:rsidRPr="00000000" w14:paraId="000003A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sz w:val="25"/>
          <w:szCs w:val="25"/>
        </w:rPr>
      </w:pPr>
      <w:r w:rsidDel="00000000" w:rsidR="00000000" w:rsidRPr="00000000">
        <w:rPr>
          <w:rtl w:val="0"/>
        </w:rPr>
      </w:r>
    </w:p>
    <w:p w:rsidR="00000000" w:rsidDel="00000000" w:rsidP="00000000" w:rsidRDefault="00000000" w:rsidRPr="00000000" w14:paraId="000003AC">
      <w:pPr>
        <w:pStyle w:val="Heading2"/>
        <w:spacing w:after="200" w:lineRule="auto"/>
        <w:rPr>
          <w:rFonts w:ascii="Fira Code" w:cs="Fira Code" w:eastAsia="Fira Code" w:hAnsi="Fira Code"/>
          <w:sz w:val="34"/>
          <w:szCs w:val="34"/>
        </w:rPr>
      </w:pPr>
      <w:bookmarkStart w:colFirst="0" w:colLast="0" w:name="_razodt4ivtoj" w:id="108"/>
      <w:bookmarkEnd w:id="108"/>
      <w:r w:rsidDel="00000000" w:rsidR="00000000" w:rsidRPr="00000000">
        <w:rPr>
          <w:rFonts w:ascii="Fira Code" w:cs="Fira Code" w:eastAsia="Fira Code" w:hAnsi="Fira Code"/>
          <w:sz w:val="34"/>
          <w:szCs w:val="34"/>
          <w:rtl w:val="0"/>
        </w:rPr>
        <w:t xml:space="preserve">PGCLI - connection failed: :1), port 5432 failed: could not receive data from server: Connection refused could not send SSL negotiation packet: Connection refused</w:t>
      </w:r>
    </w:p>
    <w:p w:rsidR="00000000" w:rsidDel="00000000" w:rsidP="00000000" w:rsidRDefault="00000000" w:rsidRPr="00000000" w14:paraId="000003AD">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Change TO Socket</w:t>
      </w:r>
    </w:p>
    <w:p w:rsidR="00000000" w:rsidDel="00000000" w:rsidP="00000000" w:rsidRDefault="00000000" w:rsidRPr="00000000" w14:paraId="000003AE">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pgcli</w:t>
      </w:r>
      <w:r w:rsidDel="00000000" w:rsidR="00000000" w:rsidRPr="00000000">
        <w:rPr>
          <w:rFonts w:ascii="Fira Code" w:cs="Fira Code" w:eastAsia="Fira Code" w:hAnsi="Fira Code"/>
          <w:sz w:val="24"/>
          <w:szCs w:val="24"/>
          <w:shd w:fill="f3f3f3" w:val="clear"/>
          <w:rtl w:val="0"/>
        </w:rPr>
        <w:t xml:space="preserve"> -h 127.0.0.1 -p 5432 -u root -d ny_taxi</w:t>
      </w:r>
      <w:r w:rsidDel="00000000" w:rsidR="00000000" w:rsidRPr="00000000">
        <w:rPr>
          <w:rtl w:val="0"/>
        </w:rPr>
      </w:r>
    </w:p>
    <w:p w:rsidR="00000000" w:rsidDel="00000000" w:rsidP="00000000" w:rsidRDefault="00000000" w:rsidRPr="00000000" w14:paraId="000003AF">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pgcli</w:t>
      </w:r>
      <w:r w:rsidDel="00000000" w:rsidR="00000000" w:rsidRPr="00000000">
        <w:rPr>
          <w:rFonts w:ascii="Fira Code" w:cs="Fira Code" w:eastAsia="Fira Code" w:hAnsi="Fira Code"/>
          <w:sz w:val="24"/>
          <w:szCs w:val="24"/>
          <w:shd w:fill="f3f3f3" w:val="clear"/>
          <w:rtl w:val="0"/>
        </w:rPr>
        <w:t xml:space="preserve"> -h </w:t>
      </w:r>
      <w:r w:rsidDel="00000000" w:rsidR="00000000" w:rsidRPr="00000000">
        <w:rPr>
          <w:rFonts w:ascii="Fira Code" w:cs="Fira Code" w:eastAsia="Fira Code" w:hAnsi="Fira Code"/>
          <w:sz w:val="24"/>
          <w:szCs w:val="24"/>
          <w:highlight w:val="yellow"/>
          <w:rtl w:val="0"/>
        </w:rPr>
        <w:t xml:space="preserve">127.0.0.1 </w:t>
      </w:r>
      <w:r w:rsidDel="00000000" w:rsidR="00000000" w:rsidRPr="00000000">
        <w:rPr>
          <w:rFonts w:ascii="Fira Code" w:cs="Fira Code" w:eastAsia="Fira Code" w:hAnsi="Fira Code"/>
          <w:sz w:val="24"/>
          <w:szCs w:val="24"/>
          <w:shd w:fill="f3f3f3" w:val="clear"/>
          <w:rtl w:val="0"/>
        </w:rPr>
        <w:t xml:space="preserve">-p 5432 -u root -d ny_taxi</w:t>
      </w:r>
      <w:r w:rsidDel="00000000" w:rsidR="00000000" w:rsidRPr="00000000">
        <w:rPr>
          <w:rtl w:val="0"/>
        </w:rPr>
      </w:r>
    </w:p>
    <w:p w:rsidR="00000000" w:rsidDel="00000000" w:rsidP="00000000" w:rsidRDefault="00000000" w:rsidRPr="00000000" w14:paraId="000003B0">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3B1">
      <w:pPr>
        <w:pStyle w:val="Heading2"/>
        <w:spacing w:after="200" w:lineRule="auto"/>
        <w:rPr>
          <w:rFonts w:ascii="Fira Code" w:cs="Fira Code" w:eastAsia="Fira Code" w:hAnsi="Fira Code"/>
          <w:sz w:val="34"/>
          <w:szCs w:val="34"/>
        </w:rPr>
      </w:pPr>
      <w:bookmarkStart w:colFirst="0" w:colLast="0" w:name="_hm2w5fcr14az" w:id="109"/>
      <w:bookmarkEnd w:id="109"/>
      <w:r w:rsidDel="00000000" w:rsidR="00000000" w:rsidRPr="00000000">
        <w:rPr>
          <w:rFonts w:ascii="Fira Code" w:cs="Fira Code" w:eastAsia="Fira Code" w:hAnsi="Fira Code"/>
          <w:sz w:val="34"/>
          <w:szCs w:val="34"/>
          <w:rtl w:val="0"/>
        </w:rPr>
        <w:t xml:space="preserve">PGCLI --help error</w:t>
      </w:r>
    </w:p>
    <w:p w:rsidR="00000000" w:rsidDel="00000000" w:rsidP="00000000" w:rsidRDefault="00000000" w:rsidRPr="00000000" w14:paraId="000003B2">
      <w:pPr>
        <w:numPr>
          <w:ilvl w:val="0"/>
          <w:numId w:val="4"/>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probably some installation error, check out </w:t>
      </w:r>
      <w:r w:rsidDel="00000000" w:rsidR="00000000" w:rsidRPr="00000000">
        <w:rPr>
          <w:rFonts w:ascii="Fira Code" w:cs="Fira Code" w:eastAsia="Fira Code" w:hAnsi="Fira Code"/>
          <w:rtl w:val="0"/>
        </w:rPr>
        <w:t xml:space="preserve">sy</w:t>
      </w:r>
      <w:r w:rsidDel="00000000" w:rsidR="00000000" w:rsidRPr="00000000">
        <w:rPr>
          <w:rtl w:val="0"/>
        </w:rPr>
      </w:r>
    </w:p>
    <w:p w:rsidR="00000000" w:rsidDel="00000000" w:rsidP="00000000" w:rsidRDefault="00000000" w:rsidRPr="00000000" w14:paraId="000003B3">
      <w:pPr>
        <w:ind w:left="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03B4">
      <w:pPr>
        <w:pStyle w:val="Heading2"/>
        <w:spacing w:after="200" w:lineRule="auto"/>
        <w:rPr>
          <w:rFonts w:ascii="Fira Code" w:cs="Fira Code" w:eastAsia="Fira Code" w:hAnsi="Fira Code"/>
          <w:sz w:val="34"/>
          <w:szCs w:val="34"/>
        </w:rPr>
      </w:pPr>
      <w:bookmarkStart w:colFirst="0" w:colLast="0" w:name="_75w5dh89jt3c" w:id="110"/>
      <w:bookmarkEnd w:id="110"/>
      <w:r w:rsidDel="00000000" w:rsidR="00000000" w:rsidRPr="00000000">
        <w:rPr>
          <w:rFonts w:ascii="Fira Code" w:cs="Fira Code" w:eastAsia="Fira Code" w:hAnsi="Fira Code"/>
          <w:sz w:val="34"/>
          <w:szCs w:val="34"/>
          <w:rtl w:val="0"/>
        </w:rPr>
        <w:t xml:space="preserve">PGCLI - INKhould we run </w:t>
      </w:r>
      <w:r w:rsidDel="00000000" w:rsidR="00000000" w:rsidRPr="00000000">
        <w:rPr>
          <w:rFonts w:ascii="Fira Code" w:cs="Fira Code" w:eastAsia="Fira Code" w:hAnsi="Fira Code"/>
          <w:sz w:val="34"/>
          <w:szCs w:val="34"/>
          <w:rtl w:val="0"/>
        </w:rPr>
        <w:t xml:space="preserve">pgcli</w:t>
      </w:r>
      <w:r w:rsidDel="00000000" w:rsidR="00000000" w:rsidRPr="00000000">
        <w:rPr>
          <w:rFonts w:ascii="Fira Code" w:cs="Fira Code" w:eastAsia="Fira Code" w:hAnsi="Fira Code"/>
          <w:sz w:val="34"/>
          <w:szCs w:val="34"/>
          <w:rtl w:val="0"/>
        </w:rPr>
        <w:t xml:space="preserve"> inside another docker container? </w:t>
      </w:r>
    </w:p>
    <w:p w:rsidR="00000000" w:rsidDel="00000000" w:rsidP="00000000" w:rsidRDefault="00000000" w:rsidRPr="00000000" w14:paraId="000003B5">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 this section of the course, the 5432 port of pgsql is mapped to your computer’s 5432 port. Which means you can access the postgres database via </w:t>
      </w:r>
      <w:r w:rsidDel="00000000" w:rsidR="00000000" w:rsidRPr="00000000">
        <w:rPr>
          <w:rFonts w:ascii="Fira Code" w:cs="Fira Code" w:eastAsia="Fira Code" w:hAnsi="Fira Code"/>
          <w:sz w:val="24"/>
          <w:szCs w:val="24"/>
          <w:rtl w:val="0"/>
        </w:rPr>
        <w:t xml:space="preserve">pgcli</w:t>
      </w:r>
      <w:r w:rsidDel="00000000" w:rsidR="00000000" w:rsidRPr="00000000">
        <w:rPr>
          <w:rFonts w:ascii="Fira Code" w:cs="Fira Code" w:eastAsia="Fira Code" w:hAnsi="Fira Code"/>
          <w:sz w:val="24"/>
          <w:szCs w:val="24"/>
          <w:rtl w:val="0"/>
        </w:rPr>
        <w:t xml:space="preserve"> directly from your computer.</w:t>
      </w:r>
    </w:p>
    <w:p w:rsidR="00000000" w:rsidDel="00000000" w:rsidP="00000000" w:rsidRDefault="00000000" w:rsidRPr="00000000" w14:paraId="000003B6">
      <w:pPr>
        <w:spacing w:after="200" w:lineRule="auto"/>
        <w:rPr>
          <w:rFonts w:ascii="Fira Code" w:cs="Fira Code" w:eastAsia="Fira Code" w:hAnsi="Fira Code"/>
          <w:sz w:val="34"/>
          <w:szCs w:val="34"/>
        </w:rPr>
      </w:pPr>
      <w:r w:rsidDel="00000000" w:rsidR="00000000" w:rsidRPr="00000000">
        <w:rPr>
          <w:rFonts w:ascii="Fira Code" w:cs="Fira Code" w:eastAsia="Fira Code" w:hAnsi="Fira Code"/>
          <w:sz w:val="24"/>
          <w:szCs w:val="24"/>
          <w:rtl w:val="0"/>
        </w:rPr>
        <w:t xml:space="preserve">So No, you don’t need to run it inside another container. Your local system will do.</w:t>
      </w:r>
      <w:r w:rsidDel="00000000" w:rsidR="00000000" w:rsidRPr="00000000">
        <w:rPr>
          <w:rtl w:val="0"/>
        </w:rPr>
      </w:r>
    </w:p>
    <w:p w:rsidR="00000000" w:rsidDel="00000000" w:rsidP="00000000" w:rsidRDefault="00000000" w:rsidRPr="00000000" w14:paraId="000003B7">
      <w:pPr>
        <w:pStyle w:val="Heading2"/>
        <w:spacing w:after="200" w:lineRule="auto"/>
        <w:rPr>
          <w:rFonts w:ascii="Fira Code" w:cs="Fira Code" w:eastAsia="Fira Code" w:hAnsi="Fira Code"/>
          <w:sz w:val="34"/>
          <w:szCs w:val="34"/>
        </w:rPr>
      </w:pPr>
      <w:bookmarkStart w:colFirst="0" w:colLast="0" w:name="_9stfuovsckt0" w:id="111"/>
      <w:bookmarkEnd w:id="111"/>
      <w:r w:rsidDel="00000000" w:rsidR="00000000" w:rsidRPr="00000000">
        <w:rPr>
          <w:rFonts w:ascii="Fira Code" w:cs="Fira Code" w:eastAsia="Fira Code" w:hAnsi="Fira Code"/>
          <w:sz w:val="34"/>
          <w:szCs w:val="34"/>
          <w:rtl w:val="0"/>
        </w:rPr>
        <w:t xml:space="preserve">PGCLI - FATAL: password authentication failed for user "root" (You already have Postgres)</w:t>
      </w:r>
    </w:p>
    <w:p w:rsidR="00000000" w:rsidDel="00000000" w:rsidP="00000000" w:rsidRDefault="00000000" w:rsidRPr="00000000" w14:paraId="000003B8">
      <w:pPr>
        <w:spacing w:after="200" w:lineRule="auto"/>
        <w:ind w:left="0" w:firstLine="0"/>
        <w:rPr>
          <w:rFonts w:ascii="Fira Code" w:cs="Fira Code" w:eastAsia="Fira Code" w:hAnsi="Fira Code"/>
          <w:b w:val="1"/>
          <w:i w:val="1"/>
          <w:color w:val="ff0000"/>
          <w:sz w:val="24"/>
          <w:szCs w:val="24"/>
        </w:rPr>
      </w:pPr>
      <w:r w:rsidDel="00000000" w:rsidR="00000000" w:rsidRPr="00000000">
        <w:rPr>
          <w:rFonts w:ascii="Fira Code" w:cs="Fira Code" w:eastAsia="Fira Code" w:hAnsi="Fira Code"/>
          <w:b w:val="1"/>
          <w:i w:val="1"/>
          <w:color w:val="ff0000"/>
          <w:sz w:val="24"/>
          <w:szCs w:val="24"/>
          <w:rtl w:val="0"/>
        </w:rPr>
        <w:t xml:space="preserve">FATAL:  password authentication failed for user "root"</w:t>
      </w:r>
    </w:p>
    <w:p w:rsidR="00000000" w:rsidDel="00000000" w:rsidP="00000000" w:rsidRDefault="00000000" w:rsidRPr="00000000" w14:paraId="000003B9">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b w:val="1"/>
          <w:sz w:val="24"/>
          <w:szCs w:val="24"/>
          <w:highlight w:val="white"/>
          <w:rtl w:val="0"/>
        </w:rPr>
        <w:t xml:space="preserve">observations</w:t>
      </w:r>
      <w:r w:rsidDel="00000000" w:rsidR="00000000" w:rsidRPr="00000000">
        <w:rPr>
          <w:rFonts w:ascii="Fira Code" w:cs="Fira Code" w:eastAsia="Fira Code" w:hAnsi="Fira Code"/>
          <w:sz w:val="24"/>
          <w:szCs w:val="24"/>
          <w:rtl w:val="0"/>
        </w:rPr>
        <w:t xml:space="preserve">: Below in bold do not forget the folder that was created ny_taxi_postgres_data</w:t>
      </w:r>
    </w:p>
    <w:p w:rsidR="00000000" w:rsidDel="00000000" w:rsidP="00000000" w:rsidRDefault="00000000" w:rsidRPr="00000000" w14:paraId="000003BA">
      <w:pPr>
        <w:spacing w:after="200" w:lineRule="auto"/>
        <w:rPr>
          <w:rFonts w:ascii="Fira Code" w:cs="Fira Code" w:eastAsia="Fira Code" w:hAnsi="Fira Code"/>
        </w:rPr>
      </w:pPr>
      <w:r w:rsidDel="00000000" w:rsidR="00000000" w:rsidRPr="00000000">
        <w:rPr>
          <w:rFonts w:ascii="Fira Code" w:cs="Fira Code" w:eastAsia="Fira Code" w:hAnsi="Fira Code"/>
          <w:rtl w:val="0"/>
        </w:rPr>
        <w:t xml:space="preserve">This happens if you have a local Postgres installation in your computer. To mitigate this, use a different port, like 5431, when creating the docker container, as in: </w:t>
      </w:r>
      <w:r w:rsidDel="00000000" w:rsidR="00000000" w:rsidRPr="00000000">
        <w:rPr>
          <w:rFonts w:ascii="Fira Code" w:cs="Fira Code" w:eastAsia="Fira Code" w:hAnsi="Fira Code"/>
          <w:color w:val="188038"/>
          <w:rtl w:val="0"/>
        </w:rPr>
        <w:t xml:space="preserve">-p 5431: 5432</w:t>
      </w:r>
      <w:r w:rsidDel="00000000" w:rsidR="00000000" w:rsidRPr="00000000">
        <w:rPr>
          <w:rFonts w:ascii="Fira Code" w:cs="Fira Code" w:eastAsia="Fira Code" w:hAnsi="Fira Code"/>
          <w:color w:val="188038"/>
          <w:rtl w:val="0"/>
        </w:rPr>
        <w:br w:type="textWrapping"/>
      </w:r>
      <w:r w:rsidDel="00000000" w:rsidR="00000000" w:rsidRPr="00000000">
        <w:rPr>
          <w:rtl w:val="0"/>
        </w:rPr>
      </w:r>
    </w:p>
    <w:p w:rsidR="00000000" w:rsidDel="00000000" w:rsidP="00000000" w:rsidRDefault="00000000" w:rsidRPr="00000000" w14:paraId="000003BB">
      <w:pPr>
        <w:spacing w:after="200" w:lineRule="auto"/>
        <w:rPr>
          <w:rFonts w:ascii="Fira Code" w:cs="Fira Code" w:eastAsia="Fira Code" w:hAnsi="Fira Code"/>
        </w:rPr>
      </w:pPr>
      <w:r w:rsidDel="00000000" w:rsidR="00000000" w:rsidRPr="00000000">
        <w:rPr>
          <w:rFonts w:ascii="Fira Code" w:cs="Fira Code" w:eastAsia="Fira Code" w:hAnsi="Fira Code"/>
          <w:rtl w:val="0"/>
        </w:rPr>
        <w:t xml:space="preserve">Then, we need to use this port when connecting to </w:t>
      </w:r>
      <w:r w:rsidDel="00000000" w:rsidR="00000000" w:rsidRPr="00000000">
        <w:rPr>
          <w:rFonts w:ascii="Fira Code" w:cs="Fira Code" w:eastAsia="Fira Code" w:hAnsi="Fira Code"/>
          <w:color w:val="188038"/>
          <w:rtl w:val="0"/>
        </w:rPr>
        <w:t xml:space="preserve">pgcli,</w:t>
      </w:r>
      <w:r w:rsidDel="00000000" w:rsidR="00000000" w:rsidRPr="00000000">
        <w:rPr>
          <w:rFonts w:ascii="Fira Code" w:cs="Fira Code" w:eastAsia="Fira Code" w:hAnsi="Fira Code"/>
          <w:rtl w:val="0"/>
        </w:rPr>
        <w:t xml:space="preserve"> as shown below: </w:t>
      </w:r>
      <w:r w:rsidDel="00000000" w:rsidR="00000000" w:rsidRPr="00000000">
        <w:rPr>
          <w:rtl w:val="0"/>
        </w:rPr>
      </w:r>
    </w:p>
    <w:p w:rsidR="00000000" w:rsidDel="00000000" w:rsidP="00000000" w:rsidRDefault="00000000" w:rsidRPr="00000000" w14:paraId="000003BC">
      <w:pPr>
        <w:rPr>
          <w:rFonts w:ascii="Fira Code" w:cs="Fira Code" w:eastAsia="Fira Code" w:hAnsi="Fira Code"/>
          <w:sz w:val="24"/>
          <w:szCs w:val="24"/>
        </w:rPr>
      </w:pPr>
      <w:r w:rsidDel="00000000" w:rsidR="00000000" w:rsidRPr="00000000">
        <w:rPr>
          <w:rFonts w:ascii="Fira Code" w:cs="Fira Code" w:eastAsia="Fira Code" w:hAnsi="Fira Code"/>
          <w:color w:val="188038"/>
          <w:shd w:fill="f3f3f3" w:val="clear"/>
          <w:rtl w:val="0"/>
        </w:rPr>
        <w:t xml:space="preserve">pgcli -h localhost -p 5431 -u root -d ny_taxi</w:t>
      </w:r>
      <w:r w:rsidDel="00000000" w:rsidR="00000000" w:rsidRPr="00000000">
        <w:rPr>
          <w:rtl w:val="0"/>
        </w:rPr>
      </w:r>
    </w:p>
    <w:p w:rsidR="00000000" w:rsidDel="00000000" w:rsidP="00000000" w:rsidRDefault="00000000" w:rsidRPr="00000000" w14:paraId="000003BD">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will connect you to </w:t>
      </w:r>
      <w:r w:rsidDel="00000000" w:rsidR="00000000" w:rsidRPr="00000000">
        <w:rPr>
          <w:rFonts w:ascii="Fira Code" w:cs="Fira Code" w:eastAsia="Fira Code" w:hAnsi="Fira Code"/>
          <w:rtl w:val="0"/>
        </w:rPr>
        <w:t xml:space="preserve">your postgres docker container, which is mapped to your host’s 5431 port (though you might choose any port of your liking as long as it is not occupied)</w:t>
      </w: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b w:val="1"/>
          <w:highlight w:val="white"/>
        </w:rPr>
      </w:pPr>
      <w:r w:rsidDel="00000000" w:rsidR="00000000" w:rsidRPr="00000000">
        <w:rPr>
          <w:rFonts w:ascii="Fira Code" w:cs="Fira Code" w:eastAsia="Fira Code" w:hAnsi="Fira Code"/>
          <w:rtl w:val="0"/>
        </w:rPr>
        <w:t xml:space="preserve">For a more visual and detailed explanation, feel free to check the video </w:t>
      </w:r>
      <w:hyperlink r:id="rId86">
        <w:r w:rsidDel="00000000" w:rsidR="00000000" w:rsidRPr="00000000">
          <w:rPr>
            <w:rFonts w:ascii="Fira Code" w:cs="Fira Code" w:eastAsia="Fira Code" w:hAnsi="Fira Code"/>
            <w:color w:val="1155cc"/>
            <w:u w:val="single"/>
            <w:rtl w:val="0"/>
          </w:rPr>
          <w:t xml:space="preserve">1.4.2 - Port Mapping and Networks in Docker</w:t>
        </w:r>
      </w:hyperlink>
      <w:r w:rsidDel="00000000" w:rsidR="00000000" w:rsidRPr="00000000">
        <w:rPr>
          <w:rtl w:val="0"/>
        </w:rPr>
      </w:r>
    </w:p>
    <w:p w:rsidR="00000000" w:rsidDel="00000000" w:rsidP="00000000" w:rsidRDefault="00000000" w:rsidRPr="00000000" w14:paraId="000003BF">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 want to debug: the following can help (on a MacOS)</w:t>
        <w:br w:type="textWrapping"/>
      </w:r>
    </w:p>
    <w:p w:rsidR="00000000" w:rsidDel="00000000" w:rsidP="00000000" w:rsidRDefault="00000000" w:rsidRPr="00000000" w14:paraId="000003C0">
      <w:pPr>
        <w:spacing w:after="200" w:lineRule="auto"/>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To find out if something is blocking your port </w:t>
      </w:r>
      <w:r w:rsidDel="00000000" w:rsidR="00000000" w:rsidRPr="00000000">
        <w:rPr>
          <w:rFonts w:ascii="Fira Code" w:cs="Fira Code" w:eastAsia="Fira Code" w:hAnsi="Fira Code"/>
          <w:sz w:val="24"/>
          <w:szCs w:val="24"/>
          <w:rtl w:val="0"/>
        </w:rPr>
        <w:t xml:space="preserve">(on a MacOS)</w:t>
      </w:r>
      <w:r w:rsidDel="00000000" w:rsidR="00000000" w:rsidRPr="00000000">
        <w:rPr>
          <w:rFonts w:ascii="Fira Code" w:cs="Fira Code" w:eastAsia="Fira Code" w:hAnsi="Fira Code"/>
          <w:b w:val="1"/>
          <w:sz w:val="24"/>
          <w:szCs w:val="24"/>
          <w:rtl w:val="0"/>
        </w:rPr>
        <w:t xml:space="preserve">: </w:t>
      </w:r>
    </w:p>
    <w:p w:rsidR="00000000" w:rsidDel="00000000" w:rsidP="00000000" w:rsidRDefault="00000000" w:rsidRPr="00000000" w14:paraId="000003C1">
      <w:pPr>
        <w:numPr>
          <w:ilvl w:val="0"/>
          <w:numId w:val="17"/>
        </w:numPr>
        <w:spacing w:after="200" w:lineRule="auto"/>
        <w:ind w:left="720" w:hanging="360"/>
        <w:rPr>
          <w:sz w:val="24"/>
          <w:szCs w:val="24"/>
        </w:rPr>
      </w:pPr>
      <w:r w:rsidDel="00000000" w:rsidR="00000000" w:rsidRPr="00000000">
        <w:rPr>
          <w:rFonts w:ascii="Fira Code" w:cs="Fira Code" w:eastAsia="Fira Code" w:hAnsi="Fira Code"/>
          <w:sz w:val="24"/>
          <w:szCs w:val="24"/>
          <w:rtl w:val="0"/>
        </w:rPr>
        <w:t xml:space="preserve">You can use the lsof command to find out which application is using a specific port on your local machine. </w:t>
      </w:r>
      <w:r w:rsidDel="00000000" w:rsidR="00000000" w:rsidRPr="00000000">
        <w:rPr>
          <w:rFonts w:ascii="Fira Code" w:cs="Fira Code" w:eastAsia="Fira Code" w:hAnsi="Fira Code"/>
          <w:sz w:val="24"/>
          <w:szCs w:val="24"/>
          <w:shd w:fill="f3f3f3" w:val="clear"/>
          <w:rtl w:val="0"/>
        </w:rPr>
        <w:t xml:space="preserve">`lsof -i :5432`wi</w:t>
      </w:r>
    </w:p>
    <w:p w:rsidR="00000000" w:rsidDel="00000000" w:rsidP="00000000" w:rsidRDefault="00000000" w:rsidRPr="00000000" w14:paraId="000003C2">
      <w:pPr>
        <w:numPr>
          <w:ilvl w:val="0"/>
          <w:numId w:val="17"/>
        </w:numPr>
        <w:spacing w:after="200"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Or list the running postgres services on your local machine with launchctl</w:t>
      </w:r>
    </w:p>
    <w:p w:rsidR="00000000" w:rsidDel="00000000" w:rsidP="00000000" w:rsidRDefault="00000000" w:rsidRPr="00000000" w14:paraId="000003C3">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w:t>
        <w:br w:type="textWrapping"/>
      </w:r>
      <w:r w:rsidDel="00000000" w:rsidR="00000000" w:rsidRPr="00000000">
        <w:rPr>
          <w:rFonts w:ascii="Fira Code" w:cs="Fira Code" w:eastAsia="Fira Code" w:hAnsi="Fira Code"/>
          <w:b w:val="1"/>
          <w:sz w:val="24"/>
          <w:szCs w:val="24"/>
          <w:rtl w:val="0"/>
        </w:rPr>
        <w:t xml:space="preserve">To unload the running service on your local machine</w:t>
      </w:r>
      <w:r w:rsidDel="00000000" w:rsidR="00000000" w:rsidRPr="00000000">
        <w:rPr>
          <w:rFonts w:ascii="Fira Code" w:cs="Fira Code" w:eastAsia="Fira Code" w:hAnsi="Fira Code"/>
          <w:sz w:val="24"/>
          <w:szCs w:val="24"/>
          <w:rtl w:val="0"/>
        </w:rPr>
        <w:t xml:space="preserve"> (on a MacOS):</w:t>
      </w:r>
    </w:p>
    <w:p w:rsidR="00000000" w:rsidDel="00000000" w:rsidP="00000000" w:rsidRDefault="00000000" w:rsidRPr="00000000" w14:paraId="000003C4">
      <w:pPr>
        <w:numPr>
          <w:ilvl w:val="0"/>
          <w:numId w:val="41"/>
        </w:numPr>
        <w:spacing w:after="200" w:lineRule="auto"/>
        <w:ind w:left="720" w:hanging="360"/>
        <w:rPr/>
      </w:pPr>
      <w:r w:rsidDel="00000000" w:rsidR="00000000" w:rsidRPr="00000000">
        <w:rPr>
          <w:rFonts w:ascii="Fira Code" w:cs="Fira Code" w:eastAsia="Fira Code" w:hAnsi="Fira Code"/>
          <w:sz w:val="25"/>
          <w:szCs w:val="25"/>
          <w:rtl w:val="0"/>
        </w:rPr>
        <w:t xml:space="preserve">unload the launch agent for the PostgreSQL service, which will stop the service and free up the port  </w:t>
        <w:br w:type="textWrapping"/>
      </w:r>
      <w:r w:rsidDel="00000000" w:rsidR="00000000" w:rsidRPr="00000000">
        <w:rPr>
          <w:rFonts w:ascii="Fira Code" w:cs="Fira Code" w:eastAsia="Fira Code" w:hAnsi="Fira Code"/>
          <w:shd w:fill="f3f3f3" w:val="clear"/>
          <w:rtl w:val="0"/>
        </w:rPr>
        <w:t xml:space="preserve">`</w:t>
      </w:r>
      <w:r w:rsidDel="00000000" w:rsidR="00000000" w:rsidRPr="00000000">
        <w:rPr>
          <w:rFonts w:ascii="Fira Code" w:cs="Fira Code" w:eastAsia="Fira Code" w:hAnsi="Fira Code"/>
          <w:shd w:fill="f3f3f3" w:val="clear"/>
          <w:rtl w:val="0"/>
        </w:rPr>
        <w:t xml:space="preserve">launchctl</w:t>
      </w:r>
      <w:r w:rsidDel="00000000" w:rsidR="00000000" w:rsidRPr="00000000">
        <w:rPr>
          <w:rFonts w:ascii="Fira Code" w:cs="Fira Code" w:eastAsia="Fira Code" w:hAnsi="Fira Code"/>
          <w:shd w:fill="f3f3f3" w:val="clear"/>
          <w:rtl w:val="0"/>
        </w:rPr>
        <w:t xml:space="preserve"> unload -w ~/Library/LaunchAgents/homebrew.mxcl.postgresql.plist</w:t>
      </w:r>
      <w:r w:rsidDel="00000000" w:rsidR="00000000" w:rsidRPr="00000000">
        <w:rPr>
          <w:rFonts w:ascii="Fira Code" w:cs="Fira Code" w:eastAsia="Fira Code" w:hAnsi="Fira Code"/>
          <w:sz w:val="24"/>
          <w:szCs w:val="24"/>
          <w:rtl w:val="0"/>
        </w:rPr>
        <w:t xml:space="preserve">`</w:t>
      </w:r>
      <w:r w:rsidDel="00000000" w:rsidR="00000000" w:rsidRPr="00000000">
        <w:rPr>
          <w:rtl w:val="0"/>
        </w:rPr>
      </w:r>
    </w:p>
    <w:p w:rsidR="00000000" w:rsidDel="00000000" w:rsidP="00000000" w:rsidRDefault="00000000" w:rsidRPr="00000000" w14:paraId="000003C5">
      <w:pPr>
        <w:numPr>
          <w:ilvl w:val="0"/>
          <w:numId w:val="41"/>
        </w:numPr>
        <w:spacing w:after="200" w:lineRule="auto"/>
        <w:ind w:left="720" w:hanging="360"/>
        <w:rPr/>
      </w:pPr>
      <w:r w:rsidDel="00000000" w:rsidR="00000000" w:rsidRPr="00000000">
        <w:rPr>
          <w:rFonts w:ascii="Fira Code" w:cs="Fira Code" w:eastAsia="Fira Code" w:hAnsi="Fira Code"/>
          <w:rtl w:val="0"/>
        </w:rPr>
        <w:t xml:space="preserve">t</w:t>
      </w:r>
      <w:r w:rsidDel="00000000" w:rsidR="00000000" w:rsidRPr="00000000">
        <w:rPr>
          <w:rFonts w:ascii="Fira Code" w:cs="Fira Code" w:eastAsia="Fira Code" w:hAnsi="Fira Code"/>
          <w:sz w:val="25"/>
          <w:szCs w:val="25"/>
          <w:rtl w:val="0"/>
        </w:rPr>
        <w:t xml:space="preserve">his one to start it again</w:t>
        <w:br w:type="textWrapping"/>
      </w:r>
      <w:r w:rsidDel="00000000" w:rsidR="00000000" w:rsidRPr="00000000">
        <w:rPr>
          <w:rFonts w:ascii="Fira Code" w:cs="Fira Code" w:eastAsia="Fira Code" w:hAnsi="Fira Code"/>
          <w:shd w:fill="f3f3f3" w:val="clear"/>
          <w:rtl w:val="0"/>
        </w:rPr>
        <w:t xml:space="preserve">`launchctl load -w ~/Library/LaunchAgents/homebrew.mxcl.postgresql.plist`</w:t>
      </w:r>
      <w:r w:rsidDel="00000000" w:rsidR="00000000" w:rsidRPr="00000000">
        <w:rPr>
          <w:rtl w:val="0"/>
        </w:rPr>
      </w:r>
    </w:p>
    <w:p w:rsidR="00000000" w:rsidDel="00000000" w:rsidP="00000000" w:rsidRDefault="00000000" w:rsidRPr="00000000" w14:paraId="000003C6">
      <w:pPr>
        <w:spacing w:after="200" w:lineRule="auto"/>
        <w:rPr>
          <w:rFonts w:ascii="Fira Code" w:cs="Fira Code" w:eastAsia="Fira Code" w:hAnsi="Fira Code"/>
        </w:rPr>
      </w:pPr>
      <w:r w:rsidDel="00000000" w:rsidR="00000000" w:rsidRPr="00000000">
        <w:rPr>
          <w:rFonts w:ascii="Fira Code" w:cs="Fira Code" w:eastAsia="Fira Code" w:hAnsi="Fira Code"/>
          <w:sz w:val="24"/>
          <w:szCs w:val="24"/>
          <w:rtl w:val="0"/>
        </w:rPr>
        <w:t xml:space="preserve">Changing port from 5432:5432 to 5431:5432 helped me to avoid this error.</w:t>
      </w:r>
      <w:r w:rsidDel="00000000" w:rsidR="00000000" w:rsidRPr="00000000">
        <w:rPr>
          <w:rtl w:val="0"/>
        </w:rPr>
      </w:r>
    </w:p>
    <w:p w:rsidR="00000000" w:rsidDel="00000000" w:rsidP="00000000" w:rsidRDefault="00000000" w:rsidRPr="00000000" w14:paraId="000003C7">
      <w:pPr>
        <w:rPr>
          <w:rFonts w:ascii="Fira Code" w:cs="Fira Code" w:eastAsia="Fira Code" w:hAnsi="Fira Code"/>
        </w:rPr>
      </w:pPr>
      <w:r w:rsidDel="00000000" w:rsidR="00000000" w:rsidRPr="00000000">
        <w:rPr>
          <w:rtl w:val="0"/>
        </w:rPr>
      </w:r>
    </w:p>
    <w:p w:rsidR="00000000" w:rsidDel="00000000" w:rsidP="00000000" w:rsidRDefault="00000000" w:rsidRPr="00000000" w14:paraId="000003C8">
      <w:pPr>
        <w:pStyle w:val="Heading2"/>
        <w:spacing w:after="200" w:line="276" w:lineRule="auto"/>
        <w:rPr>
          <w:rFonts w:ascii="Fira Code" w:cs="Fira Code" w:eastAsia="Fira Code" w:hAnsi="Fira Code"/>
          <w:sz w:val="34"/>
          <w:szCs w:val="34"/>
        </w:rPr>
      </w:pPr>
      <w:bookmarkStart w:colFirst="0" w:colLast="0" w:name="_gwj3xysjrc2i" w:id="112"/>
      <w:bookmarkEnd w:id="112"/>
      <w:r w:rsidDel="00000000" w:rsidR="00000000" w:rsidRPr="00000000">
        <w:rPr>
          <w:rFonts w:ascii="Fira Code" w:cs="Fira Code" w:eastAsia="Fira Code" w:hAnsi="Fira Code"/>
          <w:sz w:val="34"/>
          <w:szCs w:val="34"/>
          <w:rtl w:val="0"/>
        </w:rPr>
        <w:t xml:space="preserve">PGCLI - PermissionError: [Er</w:t>
      </w:r>
      <w:r w:rsidDel="00000000" w:rsidR="00000000" w:rsidRPr="00000000">
        <w:rPr>
          <w:rFonts w:ascii="Fira Code" w:cs="Fira Code" w:eastAsia="Fira Code" w:hAnsi="Fira Code"/>
          <w:color w:val="1d1c1d"/>
          <w:sz w:val="18"/>
          <w:szCs w:val="18"/>
          <w:rtl w:val="0"/>
        </w:rPr>
        <w:t xml:space="preserve">pip install pgcli </w:t>
      </w:r>
      <w:r w:rsidDel="00000000" w:rsidR="00000000" w:rsidRPr="00000000">
        <w:rPr>
          <w:rFonts w:ascii="Fira Code" w:cs="Fira Code" w:eastAsia="Fira Code" w:hAnsi="Fira Code"/>
          <w:sz w:val="34"/>
          <w:szCs w:val="34"/>
          <w:rtl w:val="0"/>
        </w:rPr>
        <w:t xml:space="preserve">rno 13] Permission denied: '/some/path/.config/pgcli'</w:t>
      </w:r>
    </w:p>
    <w:p w:rsidR="00000000" w:rsidDel="00000000" w:rsidP="00000000" w:rsidRDefault="00000000" w:rsidRPr="00000000" w14:paraId="000003C9">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 get this error</w:t>
      </w:r>
    </w:p>
    <w:p w:rsidR="00000000" w:rsidDel="00000000" w:rsidP="00000000" w:rsidRDefault="00000000" w:rsidRPr="00000000" w14:paraId="000003CA">
      <w:pPr>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pgcli</w:t>
      </w:r>
      <w:r w:rsidDel="00000000" w:rsidR="00000000" w:rsidRPr="00000000">
        <w:rPr>
          <w:rFonts w:ascii="Fira Code" w:cs="Fira Code" w:eastAsia="Fira Code" w:hAnsi="Fira Code"/>
          <w:sz w:val="24"/>
          <w:szCs w:val="24"/>
          <w:shd w:fill="f3f3f3" w:val="clear"/>
          <w:rtl w:val="0"/>
        </w:rPr>
        <w:t xml:space="preserve"> -h localhost -p 5432 -U root -d ny_taxi</w:t>
      </w:r>
      <w:r w:rsidDel="00000000" w:rsidR="00000000" w:rsidRPr="00000000">
        <w:rPr>
          <w:rtl w:val="0"/>
        </w:rPr>
      </w:r>
    </w:p>
    <w:p w:rsidR="00000000" w:rsidDel="00000000" w:rsidP="00000000" w:rsidRDefault="00000000" w:rsidRPr="00000000" w14:paraId="000003CB">
      <w:pPr>
        <w:spacing w:after="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3CC">
      <w:pPr>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Traceback (most recent call last):</w:t>
      </w:r>
    </w:p>
    <w:p w:rsidR="00000000" w:rsidDel="00000000" w:rsidP="00000000" w:rsidRDefault="00000000" w:rsidRPr="00000000" w14:paraId="000003CD">
      <w:pPr>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File "/opt/anaconda3/bin/pgcli", line 8, in &lt;module&gt;</w:t>
      </w:r>
    </w:p>
    <w:p w:rsidR="00000000" w:rsidDel="00000000" w:rsidP="00000000" w:rsidRDefault="00000000" w:rsidRPr="00000000" w14:paraId="000003CE">
      <w:pPr>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sys.exit(cli())</w:t>
      </w:r>
    </w:p>
    <w:p w:rsidR="00000000" w:rsidDel="00000000" w:rsidP="00000000" w:rsidRDefault="00000000" w:rsidRPr="00000000" w14:paraId="000003CF">
      <w:pPr>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File "/opt/anaconda3/lib/python3.9/site-packages/click/core.py", line 1128, in __call__</w:t>
      </w:r>
    </w:p>
    <w:p w:rsidR="00000000" w:rsidDel="00000000" w:rsidP="00000000" w:rsidRDefault="00000000" w:rsidRPr="00000000" w14:paraId="000003D0">
      <w:pPr>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return self.main(*args, **kwargs)</w:t>
      </w:r>
    </w:p>
    <w:p w:rsidR="00000000" w:rsidDel="00000000" w:rsidP="00000000" w:rsidRDefault="00000000" w:rsidRPr="00000000" w14:paraId="000003D1">
      <w:pPr>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File "/opt/anaconda3/lib/python3.9/sitYe-packages/click/core.py", line </w:t>
      </w:r>
    </w:p>
    <w:p w:rsidR="00000000" w:rsidDel="00000000" w:rsidP="00000000" w:rsidRDefault="00000000" w:rsidRPr="00000000" w14:paraId="000003D2">
      <w:pPr>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1053, in main</w:t>
      </w:r>
    </w:p>
    <w:p w:rsidR="00000000" w:rsidDel="00000000" w:rsidP="00000000" w:rsidRDefault="00000000" w:rsidRPr="00000000" w14:paraId="000003D3">
      <w:pPr>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rv = self.invoke(ctx)</w:t>
      </w:r>
    </w:p>
    <w:p w:rsidR="00000000" w:rsidDel="00000000" w:rsidP="00000000" w:rsidRDefault="00000000" w:rsidRPr="00000000" w14:paraId="000003D4">
      <w:pPr>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File "/opt/anaconda3/lib/python3.9/site-packages/click/core.py", line 1395, in invoke</w:t>
      </w:r>
    </w:p>
    <w:p w:rsidR="00000000" w:rsidDel="00000000" w:rsidP="00000000" w:rsidRDefault="00000000" w:rsidRPr="00000000" w14:paraId="000003D5">
      <w:pPr>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return ctx.invoke(self.callback, **ctx.params)</w:t>
      </w:r>
    </w:p>
    <w:p w:rsidR="00000000" w:rsidDel="00000000" w:rsidP="00000000" w:rsidRDefault="00000000" w:rsidRPr="00000000" w14:paraId="000003D6">
      <w:pPr>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File "/opt/anaconda3/lib/python3.9/site-packages/click/core.py", line 754, in invoke</w:t>
      </w:r>
    </w:p>
    <w:p w:rsidR="00000000" w:rsidDel="00000000" w:rsidP="00000000" w:rsidRDefault="00000000" w:rsidRPr="00000000" w14:paraId="000003D7">
      <w:pPr>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return __callback(*args, **kwargs)</w:t>
      </w:r>
    </w:p>
    <w:p w:rsidR="00000000" w:rsidDel="00000000" w:rsidP="00000000" w:rsidRDefault="00000000" w:rsidRPr="00000000" w14:paraId="000003D8">
      <w:pPr>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File "/opt/anaconda3/lib/python3.9/site-packages/pgcli/main.py", line 880, in cli</w:t>
      </w:r>
    </w:p>
    <w:p w:rsidR="00000000" w:rsidDel="00000000" w:rsidP="00000000" w:rsidRDefault="00000000" w:rsidRPr="00000000" w14:paraId="000003D9">
      <w:pPr>
        <w:spacing w:after="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3DA">
      <w:pPr>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os.makedirs(config_dir)</w:t>
      </w:r>
    </w:p>
    <w:p w:rsidR="00000000" w:rsidDel="00000000" w:rsidP="00000000" w:rsidRDefault="00000000" w:rsidRPr="00000000" w14:paraId="000003DB">
      <w:pPr>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File "/opt/anaconda3/lib/python3.9/os.py", line 225, in makedirspython</w:t>
      </w:r>
    </w:p>
    <w:p w:rsidR="00000000" w:rsidDel="00000000" w:rsidP="00000000" w:rsidRDefault="00000000" w:rsidRPr="00000000" w14:paraId="000003DC">
      <w:pPr>
        <w:spacing w:after="0" w:line="276" w:lineRule="auto"/>
        <w:rPr>
          <w:rFonts w:ascii="Fira Code" w:cs="Fira Code" w:eastAsia="Fira Code" w:hAnsi="Fira Code"/>
          <w:sz w:val="30"/>
          <w:szCs w:val="30"/>
        </w:rPr>
      </w:pPr>
      <w:r w:rsidDel="00000000" w:rsidR="00000000" w:rsidRPr="00000000">
        <w:rPr>
          <w:rFonts w:ascii="Fira Code" w:cs="Fira Code" w:eastAsia="Fira Code" w:hAnsi="Fira Code"/>
          <w:sz w:val="24"/>
          <w:szCs w:val="24"/>
          <w:rtl w:val="0"/>
        </w:rPr>
        <w:t xml:space="preserve">    mkdir(name, mode)PermissionError: [Errno 13] Permission denied: '/Users/vray/.config/pgcli'</w:t>
      </w:r>
      <w:r w:rsidDel="00000000" w:rsidR="00000000" w:rsidRPr="00000000">
        <w:rPr>
          <w:rtl w:val="0"/>
        </w:rPr>
      </w:r>
    </w:p>
    <w:p w:rsidR="00000000" w:rsidDel="00000000" w:rsidP="00000000" w:rsidRDefault="00000000" w:rsidRPr="00000000" w14:paraId="000003DD">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3DE">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Make sure you install </w:t>
      </w:r>
      <w:r w:rsidDel="00000000" w:rsidR="00000000" w:rsidRPr="00000000">
        <w:rPr>
          <w:rFonts w:ascii="Fira Code" w:cs="Fira Code" w:eastAsia="Fira Code" w:hAnsi="Fira Code"/>
          <w:sz w:val="24"/>
          <w:szCs w:val="24"/>
          <w:rtl w:val="0"/>
        </w:rPr>
        <w:t xml:space="preserve">pgcli</w:t>
      </w:r>
      <w:r w:rsidDel="00000000" w:rsidR="00000000" w:rsidRPr="00000000">
        <w:rPr>
          <w:rFonts w:ascii="Fira Code" w:cs="Fira Code" w:eastAsia="Fira Code" w:hAnsi="Fira Code"/>
          <w:sz w:val="24"/>
          <w:szCs w:val="24"/>
          <w:rtl w:val="0"/>
        </w:rPr>
        <w:t xml:space="preserve"> without sudo. </w:t>
      </w:r>
    </w:p>
    <w:p w:rsidR="00000000" w:rsidDel="00000000" w:rsidP="00000000" w:rsidRDefault="00000000" w:rsidRPr="00000000" w14:paraId="000003DF">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recommended approach is to use conda/anaconda to make sure your system python is not affected. </w:t>
      </w:r>
    </w:p>
    <w:p w:rsidR="00000000" w:rsidDel="00000000" w:rsidP="00000000" w:rsidRDefault="00000000" w:rsidRPr="00000000" w14:paraId="000003E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conda install gets stuck at "Solving environment" try these alternatives: </w:t>
      </w:r>
      <w:hyperlink r:id="rId87">
        <w:r w:rsidDel="00000000" w:rsidR="00000000" w:rsidRPr="00000000">
          <w:rPr>
            <w:rFonts w:ascii="Fira Code" w:cs="Fira Code" w:eastAsia="Fira Code" w:hAnsi="Fira Code"/>
            <w:color w:val="1155cc"/>
            <w:sz w:val="24"/>
            <w:szCs w:val="24"/>
            <w:u w:val="single"/>
            <w:rtl w:val="0"/>
          </w:rPr>
          <w:t xml:space="preserve">https://stackoverflow.com/questions/63734508/stuck-at-solving-environment-on-anaconda</w:t>
        </w:r>
      </w:hyperlink>
      <w:r w:rsidDel="00000000" w:rsidR="00000000" w:rsidRPr="00000000">
        <w:rPr>
          <w:rtl w:val="0"/>
        </w:rPr>
      </w:r>
    </w:p>
    <w:p w:rsidR="00000000" w:rsidDel="00000000" w:rsidP="00000000" w:rsidRDefault="00000000" w:rsidRPr="00000000" w14:paraId="000003E1">
      <w:pPr>
        <w:rPr>
          <w:rFonts w:ascii="Fira Code" w:cs="Fira Code" w:eastAsia="Fira Code" w:hAnsi="Fira Code"/>
        </w:rPr>
      </w:pPr>
      <w:r w:rsidDel="00000000" w:rsidR="00000000" w:rsidRPr="00000000">
        <w:rPr>
          <w:rtl w:val="0"/>
        </w:rPr>
      </w:r>
    </w:p>
    <w:p w:rsidR="00000000" w:rsidDel="00000000" w:rsidP="00000000" w:rsidRDefault="00000000" w:rsidRPr="00000000" w14:paraId="000003E2">
      <w:pPr>
        <w:pStyle w:val="Heading2"/>
        <w:spacing w:after="200" w:line="276" w:lineRule="auto"/>
        <w:rPr>
          <w:rFonts w:ascii="Fira Code" w:cs="Fira Code" w:eastAsia="Fira Code" w:hAnsi="Fira Code"/>
          <w:sz w:val="34"/>
          <w:szCs w:val="34"/>
        </w:rPr>
      </w:pPr>
      <w:bookmarkStart w:colFirst="0" w:colLast="0" w:name="_vljcx2civou7" w:id="113"/>
      <w:bookmarkEnd w:id="113"/>
      <w:r w:rsidDel="00000000" w:rsidR="00000000" w:rsidRPr="00000000">
        <w:rPr>
          <w:rFonts w:ascii="Fira Code" w:cs="Fira Code" w:eastAsia="Fira Code" w:hAnsi="Fira Code"/>
          <w:sz w:val="34"/>
          <w:szCs w:val="34"/>
          <w:rtl w:val="0"/>
        </w:rPr>
        <w:t xml:space="preserve">PGCLI - no pq wrapper available. </w:t>
      </w:r>
      <w:r w:rsidDel="00000000" w:rsidR="00000000" w:rsidRPr="00000000">
        <w:rPr>
          <w:rtl w:val="0"/>
        </w:rPr>
      </w:r>
    </w:p>
    <w:p w:rsidR="00000000" w:rsidDel="00000000" w:rsidP="00000000" w:rsidRDefault="00000000" w:rsidRPr="00000000" w14:paraId="000003E3">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Impor</w:t>
      </w:r>
      <w:r w:rsidDel="00000000" w:rsidR="00000000" w:rsidRPr="00000000">
        <w:rPr>
          <w:rFonts w:ascii="Fira Code" w:cs="Fira Code" w:eastAsia="Fira Code" w:hAnsi="Fira Code"/>
          <w:rtl w:val="0"/>
        </w:rPr>
        <w:t xml:space="preserve">t</w:t>
      </w:r>
      <w:r w:rsidDel="00000000" w:rsidR="00000000" w:rsidRPr="00000000">
        <w:rPr>
          <w:rFonts w:ascii="Fira Code" w:cs="Fira Code" w:eastAsia="Fira Code" w:hAnsi="Fira Code"/>
          <w:sz w:val="24"/>
          <w:szCs w:val="24"/>
          <w:rtl w:val="0"/>
        </w:rPr>
        <w:t xml:space="preserve">Error: no pq wrapper available. </w:t>
      </w:r>
    </w:p>
    <w:p w:rsidR="00000000" w:rsidDel="00000000" w:rsidP="00000000" w:rsidRDefault="00000000" w:rsidRPr="00000000" w14:paraId="000003E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Attempts made:</w:t>
      </w:r>
    </w:p>
    <w:p w:rsidR="00000000" w:rsidDel="00000000" w:rsidP="00000000" w:rsidRDefault="00000000" w:rsidRPr="00000000" w14:paraId="000003E5">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couldn't import \dt</w:t>
      </w:r>
    </w:p>
    <w:p w:rsidR="00000000" w:rsidDel="00000000" w:rsidP="00000000" w:rsidRDefault="00000000" w:rsidRPr="00000000" w14:paraId="000003E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opg 'c' implementation: No module named 'psycopg_c' </w:t>
      </w:r>
    </w:p>
    <w:p w:rsidR="00000000" w:rsidDel="00000000" w:rsidP="00000000" w:rsidRDefault="00000000" w:rsidRPr="00000000" w14:paraId="000003E7">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couldn't import psycopg 'binary' implementation: No module named 'psycopg_binary'</w:t>
      </w:r>
    </w:p>
    <w:p w:rsidR="00000000" w:rsidDel="00000000" w:rsidP="00000000" w:rsidRDefault="00000000" w:rsidRPr="00000000" w14:paraId="000003E8">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couldn't import psycopg 'python' implementation: libpq library not found</w:t>
      </w:r>
    </w:p>
    <w:p w:rsidR="00000000" w:rsidDel="00000000" w:rsidP="00000000" w:rsidRDefault="00000000" w:rsidRPr="00000000" w14:paraId="000003E9">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3EA">
      <w:pPr>
        <w:spacing w:after="200" w:line="276" w:lineRule="auto"/>
        <w:ind w:left="0" w:firstLine="0"/>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Solution: </w:t>
      </w:r>
    </w:p>
    <w:p w:rsidR="00000000" w:rsidDel="00000000" w:rsidP="00000000" w:rsidRDefault="00000000" w:rsidRPr="00000000" w14:paraId="000003EB">
      <w:pPr>
        <w:spacing w:after="200" w:line="276" w:lineRule="auto"/>
        <w:ind w:left="0" w:firstLine="0"/>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First, make sure your Python is set to 3.9, at least.</w:t>
      </w:r>
    </w:p>
    <w:p w:rsidR="00000000" w:rsidDel="00000000" w:rsidP="00000000" w:rsidRDefault="00000000" w:rsidRPr="00000000" w14:paraId="000003EC">
      <w:pPr>
        <w:spacing w:after="200" w:line="276"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And the reason for that is we have had cases of 'psycopg2-binary' failing to install because of an old version of Python (3.7.3). </w:t>
        <w:br w:type="textWrapping"/>
        <w:br w:type="textWrapping"/>
      </w:r>
      <w:r w:rsidDel="00000000" w:rsidR="00000000" w:rsidRPr="00000000">
        <w:rPr>
          <w:rFonts w:ascii="Fira Code" w:cs="Fira Code" w:eastAsia="Fira Code" w:hAnsi="Fira Code"/>
          <w:b w:val="1"/>
          <w:sz w:val="24"/>
          <w:szCs w:val="24"/>
          <w:rtl w:val="0"/>
        </w:rPr>
        <w:t xml:space="preserve">0.</w:t>
      </w: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b w:val="1"/>
          <w:sz w:val="24"/>
          <w:szCs w:val="24"/>
          <w:rtl w:val="0"/>
        </w:rPr>
        <w:t xml:space="preserve">You can check your current python version with: </w:t>
      </w:r>
      <w:r w:rsidDel="00000000" w:rsidR="00000000" w:rsidRPr="00000000">
        <w:rPr>
          <w:rFonts w:ascii="Fira Code" w:cs="Fira Code" w:eastAsia="Fira Code" w:hAnsi="Fira Code"/>
          <w:sz w:val="24"/>
          <w:szCs w:val="24"/>
          <w:rtl w:val="0"/>
        </w:rPr>
        <w:br w:type="textWrapping"/>
      </w:r>
      <w:r w:rsidDel="00000000" w:rsidR="00000000" w:rsidRPr="00000000">
        <w:rPr>
          <w:rFonts w:ascii="Fira Code" w:cs="Fira Code" w:eastAsia="Fira Code" w:hAnsi="Fira Code"/>
          <w:sz w:val="24"/>
          <w:szCs w:val="24"/>
          <w:shd w:fill="f3f3f3" w:val="clear"/>
          <w:rtl w:val="0"/>
        </w:rPr>
        <w:t xml:space="preserve">$ python -V </w:t>
      </w:r>
      <w:r w:rsidDel="00000000" w:rsidR="00000000" w:rsidRPr="00000000">
        <w:rPr>
          <w:rFonts w:ascii="Fira Code" w:cs="Fira Code" w:eastAsia="Fira Code" w:hAnsi="Fira Code"/>
          <w:sz w:val="24"/>
          <w:szCs w:val="24"/>
          <w:rtl w:val="0"/>
        </w:rPr>
        <w:t xml:space="preserve">(the V must be capital)</w:t>
      </w:r>
    </w:p>
    <w:p w:rsidR="00000000" w:rsidDel="00000000" w:rsidP="00000000" w:rsidRDefault="00000000" w:rsidRPr="00000000" w14:paraId="000003ED">
      <w:pPr>
        <w:spacing w:after="200" w:line="276" w:lineRule="auto"/>
        <w:ind w:left="0" w:firstLine="0"/>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br w:type="textWrapping"/>
        <w:t xml:space="preserve">1. Based on the previous output, if you've got a 3.9, skip to Step #2</w:t>
        <w:br w:type="textWrapping"/>
        <w:t xml:space="preserve">   </w:t>
      </w:r>
      <w:r w:rsidDel="00000000" w:rsidR="00000000" w:rsidRPr="00000000">
        <w:rPr>
          <w:rFonts w:ascii="Fira Code" w:cs="Fira Code" w:eastAsia="Fira Code" w:hAnsi="Fira Code"/>
          <w:b w:val="1"/>
          <w:rtl w:val="0"/>
        </w:rPr>
        <w:t xml:space="preserve">Otherwise</w:t>
      </w:r>
      <w:r w:rsidDel="00000000" w:rsidR="00000000" w:rsidRPr="00000000">
        <w:rPr>
          <w:rFonts w:ascii="Fira Code" w:cs="Fira Code" w:eastAsia="Fira Code" w:hAnsi="Fira Code"/>
          <w:b w:val="1"/>
          <w:sz w:val="24"/>
          <w:szCs w:val="24"/>
          <w:rtl w:val="0"/>
        </w:rPr>
        <w:t xml:space="preserve"> better off with a new environment with 3.9</w:t>
      </w:r>
    </w:p>
    <w:p w:rsidR="00000000" w:rsidDel="00000000" w:rsidP="00000000" w:rsidRDefault="00000000" w:rsidRPr="00000000" w14:paraId="000003EE">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 conda create –name de-zoomcamp python=3.9</w:t>
        <w:br w:type="textWrapping"/>
        <w:t xml:space="preserve">$ conda activate de-zoomcamp </w:t>
      </w:r>
      <w:r w:rsidDel="00000000" w:rsidR="00000000" w:rsidRPr="00000000">
        <w:rPr>
          <w:rtl w:val="0"/>
        </w:rPr>
      </w:r>
    </w:p>
    <w:p w:rsidR="00000000" w:rsidDel="00000000" w:rsidP="00000000" w:rsidRDefault="00000000" w:rsidRPr="00000000" w14:paraId="000003EF">
      <w:pPr>
        <w:spacing w:after="200" w:line="240"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br w:type="textWrapping"/>
        <w:t xml:space="preserve">2. Next, you should be able to install the lib for postgres like this:</w:t>
      </w:r>
      <w:r w:rsidDel="00000000" w:rsidR="00000000" w:rsidRPr="00000000">
        <w:rPr>
          <w:rtl w:val="0"/>
        </w:rPr>
      </w:r>
    </w:p>
    <w:p w:rsidR="00000000" w:rsidDel="00000000" w:rsidP="00000000" w:rsidRDefault="00000000" w:rsidRPr="00000000" w14:paraId="000003F0">
      <w:pPr>
        <w:spacing w:after="0" w:line="240"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3F1">
      <w:pPr>
        <w:spacing w:line="240" w:lineRule="auto"/>
        <w:rPr>
          <w:rFonts w:ascii="Fira Code" w:cs="Fira Code" w:eastAsia="Fira Code" w:hAnsi="Fira Code"/>
          <w:sz w:val="22"/>
          <w:szCs w:val="22"/>
          <w:shd w:fill="f3f3f3" w:val="clear"/>
        </w:rPr>
      </w:pPr>
      <w:r w:rsidDel="00000000" w:rsidR="00000000" w:rsidRPr="00000000">
        <w:rPr>
          <w:rFonts w:ascii="Fira Code" w:cs="Fira Code" w:eastAsia="Fira Code" w:hAnsi="Fira Code"/>
          <w:sz w:val="22"/>
          <w:szCs w:val="22"/>
          <w:shd w:fill="f3f3f3" w:val="clear"/>
          <w:rtl w:val="0"/>
        </w:rPr>
        <w:t xml:space="preserve">$ pip install psycopg2-binary</w:t>
      </w:r>
    </w:p>
    <w:p w:rsidR="00000000" w:rsidDel="00000000" w:rsidP="00000000" w:rsidRDefault="00000000" w:rsidRPr="00000000" w14:paraId="000003F2">
      <w:pPr>
        <w:spacing w:line="240" w:lineRule="auto"/>
        <w:rPr>
          <w:rFonts w:ascii="Fira Code" w:cs="Fira Code" w:eastAsia="Fira Code" w:hAnsi="Fira Code"/>
          <w:shd w:fill="f3f3f3" w:val="clear"/>
        </w:rPr>
      </w:pPr>
      <w:r w:rsidDel="00000000" w:rsidR="00000000" w:rsidRPr="00000000">
        <w:rPr>
          <w:rFonts w:ascii="Fira Code" w:cs="Fira Code" w:eastAsia="Fira Code" w:hAnsi="Fira Code"/>
          <w:sz w:val="22"/>
          <w:szCs w:val="22"/>
          <w:shd w:fill="f3f3f3" w:val="clear"/>
          <w:rtl w:val="0"/>
        </w:rPr>
        <w:t xml:space="preserve">$ pip install psycopg_binary</w:t>
      </w:r>
      <w:r w:rsidDel="00000000" w:rsidR="00000000" w:rsidRPr="00000000">
        <w:rPr>
          <w:rtl w:val="0"/>
        </w:rPr>
      </w:r>
    </w:p>
    <w:p w:rsidR="00000000" w:rsidDel="00000000" w:rsidP="00000000" w:rsidRDefault="00000000" w:rsidRPr="00000000" w14:paraId="000003F3">
      <w:pPr>
        <w:spacing w:after="200" w:line="240" w:lineRule="auto"/>
        <w:ind w:left="0" w:firstLine="0"/>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w:t>
      </w:r>
    </w:p>
    <w:p w:rsidR="00000000" w:rsidDel="00000000" w:rsidP="00000000" w:rsidRDefault="00000000" w:rsidRPr="00000000" w14:paraId="000003F4">
      <w:pPr>
        <w:spacing w:after="200" w:line="276" w:lineRule="auto"/>
        <w:rPr>
          <w:rFonts w:ascii="Fira Code" w:cs="Fira Code" w:eastAsia="Fira Code" w:hAnsi="Fira Code"/>
          <w:sz w:val="19"/>
          <w:szCs w:val="19"/>
          <w:shd w:fill="f3f3f3" w:val="clear"/>
        </w:rPr>
      </w:pPr>
      <w:r w:rsidDel="00000000" w:rsidR="00000000" w:rsidRPr="00000000">
        <w:rPr>
          <w:rFonts w:ascii="Fira Code" w:cs="Fira Code" w:eastAsia="Fira Code" w:hAnsi="Fira Code"/>
          <w:b w:val="1"/>
          <w:sz w:val="24"/>
          <w:szCs w:val="24"/>
          <w:rtl w:val="0"/>
        </w:rPr>
        <w:t xml:space="preserve">3. Finally, make sure you're also installing </w:t>
      </w:r>
      <w:r w:rsidDel="00000000" w:rsidR="00000000" w:rsidRPr="00000000">
        <w:rPr>
          <w:rFonts w:ascii="Fira Code" w:cs="Fira Code" w:eastAsia="Fira Code" w:hAnsi="Fira Code"/>
          <w:b w:val="1"/>
          <w:sz w:val="24"/>
          <w:szCs w:val="24"/>
          <w:rtl w:val="0"/>
        </w:rPr>
        <w:t xml:space="preserve">pgcli</w:t>
      </w:r>
      <w:r w:rsidDel="00000000" w:rsidR="00000000" w:rsidRPr="00000000">
        <w:rPr>
          <w:rFonts w:ascii="Fira Code" w:cs="Fira Code" w:eastAsia="Fira Code" w:hAnsi="Fira Code"/>
          <w:b w:val="1"/>
          <w:sz w:val="24"/>
          <w:szCs w:val="24"/>
          <w:rtl w:val="0"/>
        </w:rPr>
        <w:t xml:space="preserve">, but use conda for that:</w:t>
        <w:br w:type="textWrapping"/>
        <w:t xml:space="preserve">```</w:t>
        <w:br w:type="textWrapping"/>
      </w:r>
      <w:r w:rsidDel="00000000" w:rsidR="00000000" w:rsidRPr="00000000">
        <w:rPr>
          <w:rFonts w:ascii="Fira Code" w:cs="Fira Code" w:eastAsia="Fira Code" w:hAnsi="Fira Code"/>
          <w:sz w:val="24"/>
          <w:szCs w:val="24"/>
          <w:shd w:fill="f3f3f3" w:val="clear"/>
          <w:rtl w:val="0"/>
        </w:rPr>
        <w:t xml:space="preserve">$ </w:t>
      </w:r>
      <w:r w:rsidDel="00000000" w:rsidR="00000000" w:rsidRPr="00000000">
        <w:rPr>
          <w:rFonts w:ascii="Fira Code" w:cs="Fira Code" w:eastAsia="Fira Code" w:hAnsi="Fira Code"/>
          <w:sz w:val="19"/>
          <w:szCs w:val="19"/>
          <w:shd w:fill="f3f3f3" w:val="clear"/>
          <w:rtl w:val="0"/>
        </w:rPr>
        <w:t xml:space="preserve">pgcli</w:t>
      </w:r>
      <w:r w:rsidDel="00000000" w:rsidR="00000000" w:rsidRPr="00000000">
        <w:rPr>
          <w:rFonts w:ascii="Fira Code" w:cs="Fira Code" w:eastAsia="Fira Code" w:hAnsi="Fira Code"/>
          <w:sz w:val="19"/>
          <w:szCs w:val="19"/>
          <w:shd w:fill="f3f3f3" w:val="clear"/>
          <w:rtl w:val="0"/>
        </w:rPr>
        <w:t xml:space="preserve"> -h localhost -U root -d ny_taxisudo </w:t>
      </w:r>
    </w:p>
    <w:p w:rsidR="00000000" w:rsidDel="00000000" w:rsidP="00000000" w:rsidRDefault="00000000" w:rsidRPr="00000000" w14:paraId="000003F5">
      <w:pPr>
        <w:spacing w:after="200" w:line="276" w:lineRule="auto"/>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w:t>
      </w:r>
    </w:p>
    <w:p w:rsidR="00000000" w:rsidDel="00000000" w:rsidP="00000000" w:rsidRDefault="00000000" w:rsidRPr="00000000" w14:paraId="000003F6">
      <w:pPr>
        <w:spacing w:after="200" w:line="276" w:lineRule="auto"/>
        <w:ind w:left="0" w:firstLine="0"/>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There, you should be good to go now!</w:t>
      </w:r>
    </w:p>
    <w:p w:rsidR="00000000" w:rsidDel="00000000" w:rsidP="00000000" w:rsidRDefault="00000000" w:rsidRPr="00000000" w14:paraId="000003F7">
      <w:pPr>
        <w:spacing w:after="200" w:line="276" w:lineRule="auto"/>
        <w:ind w:left="0" w:firstLine="0"/>
        <w:rPr>
          <w:rFonts w:ascii="Fira Code" w:cs="Fira Code" w:eastAsia="Fira Code" w:hAnsi="Fira Code"/>
          <w:b w:val="1"/>
          <w:sz w:val="24"/>
          <w:szCs w:val="24"/>
        </w:rPr>
      </w:pPr>
      <w:r w:rsidDel="00000000" w:rsidR="00000000" w:rsidRPr="00000000">
        <w:rPr>
          <w:rtl w:val="0"/>
        </w:rPr>
      </w:r>
    </w:p>
    <w:p w:rsidR="00000000" w:rsidDel="00000000" w:rsidP="00000000" w:rsidRDefault="00000000" w:rsidRPr="00000000" w14:paraId="000003F8">
      <w:pPr>
        <w:spacing w:after="200" w:line="276" w:lineRule="auto"/>
        <w:ind w:left="0" w:firstLine="0"/>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Another solution:</w:t>
      </w:r>
    </w:p>
    <w:p w:rsidR="00000000" w:rsidDel="00000000" w:rsidP="00000000" w:rsidRDefault="00000000" w:rsidRPr="00000000" w14:paraId="000003F9">
      <w:pPr>
        <w:spacing w:after="200" w:line="276" w:lineRule="auto"/>
        <w:ind w:left="0" w:firstLine="0"/>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Run this</w:t>
      </w:r>
    </w:p>
    <w:p w:rsidR="00000000" w:rsidDel="00000000" w:rsidP="00000000" w:rsidRDefault="00000000" w:rsidRPr="00000000" w14:paraId="000003FA">
      <w:pPr>
        <w:spacing w:after="200" w:lineRule="auto"/>
        <w:rPr>
          <w:rFonts w:ascii="Fira Code" w:cs="Fira Code" w:eastAsia="Fira Code" w:hAnsi="Fira Code"/>
          <w:b w:val="1"/>
          <w:color w:val="0c0d0e"/>
          <w:sz w:val="20"/>
          <w:szCs w:val="20"/>
        </w:rPr>
      </w:pPr>
      <w:r w:rsidDel="00000000" w:rsidR="00000000" w:rsidRPr="00000000">
        <w:rPr>
          <w:rFonts w:ascii="Fira Code" w:cs="Fira Code" w:eastAsia="Fira Code" w:hAnsi="Fira Code"/>
          <w:sz w:val="24"/>
          <w:szCs w:val="24"/>
          <w:shd w:fill="f3f3f3" w:val="clear"/>
          <w:rtl w:val="0"/>
        </w:rPr>
        <w:t xml:space="preserve">pip install "psycopg[binary,</w:t>
      </w:r>
      <w:r w:rsidDel="00000000" w:rsidR="00000000" w:rsidRPr="00000000">
        <w:rPr>
          <w:rFonts w:ascii="Fira Code" w:cs="Fira Code" w:eastAsia="Fira Code" w:hAnsi="Fira Code"/>
          <w:sz w:val="24"/>
          <w:szCs w:val="24"/>
          <w:shd w:fill="f3f3f3" w:val="clear"/>
          <w:rtl w:val="0"/>
        </w:rPr>
        <w:t xml:space="preserve">pool</w:t>
      </w:r>
      <w:r w:rsidDel="00000000" w:rsidR="00000000" w:rsidRPr="00000000">
        <w:rPr>
          <w:rFonts w:ascii="Fira Code" w:cs="Fira Code" w:eastAsia="Fira Code" w:hAnsi="Fira Code"/>
          <w:sz w:val="24"/>
          <w:szCs w:val="24"/>
          <w:shd w:fill="f3f3f3" w:val="clear"/>
          <w:rtl w:val="0"/>
        </w:rPr>
        <w:t xml:space="preserve">]"</w:t>
      </w:r>
      <w:r w:rsidDel="00000000" w:rsidR="00000000" w:rsidRPr="00000000">
        <w:rPr>
          <w:rtl w:val="0"/>
        </w:rPr>
      </w:r>
    </w:p>
    <w:p w:rsidR="00000000" w:rsidDel="00000000" w:rsidP="00000000" w:rsidRDefault="00000000" w:rsidRPr="00000000" w14:paraId="000003FB">
      <w:pPr>
        <w:rPr>
          <w:rFonts w:ascii="Fira Code" w:cs="Fira Code" w:eastAsia="Fira Code" w:hAnsi="Fira Code"/>
        </w:rPr>
      </w:pPr>
      <w:r w:rsidDel="00000000" w:rsidR="00000000" w:rsidRPr="00000000">
        <w:rPr>
          <w:rtl w:val="0"/>
        </w:rPr>
      </w:r>
    </w:p>
    <w:p w:rsidR="00000000" w:rsidDel="00000000" w:rsidP="00000000" w:rsidRDefault="00000000" w:rsidRPr="00000000" w14:paraId="000003FC">
      <w:pPr>
        <w:pStyle w:val="Heading2"/>
        <w:spacing w:after="200" w:line="276" w:lineRule="auto"/>
        <w:rPr>
          <w:rFonts w:ascii="Fira Code" w:cs="Fira Code" w:eastAsia="Fira Code" w:hAnsi="Fira Code"/>
        </w:rPr>
      </w:pPr>
      <w:bookmarkStart w:colFirst="0" w:colLast="0" w:name="_ljzkwwmyay1b" w:id="114"/>
      <w:bookmarkEnd w:id="114"/>
      <w:r w:rsidDel="00000000" w:rsidR="00000000" w:rsidRPr="00000000">
        <w:rPr>
          <w:rFonts w:ascii="Fira Code" w:cs="Fira Code" w:eastAsia="Fira Code" w:hAnsi="Fira Code"/>
          <w:sz w:val="34"/>
          <w:szCs w:val="34"/>
          <w:rtl w:val="0"/>
        </w:rPr>
        <w:t xml:space="preserve">PGCLI -  stuck on password prompt</w:t>
      </w:r>
      <w:r w:rsidDel="00000000" w:rsidR="00000000" w:rsidRPr="00000000">
        <w:rPr>
          <w:rtl w:val="0"/>
        </w:rPr>
      </w:r>
    </w:p>
    <w:p w:rsidR="00000000" w:rsidDel="00000000" w:rsidP="00000000" w:rsidRDefault="00000000" w:rsidRPr="00000000" w14:paraId="000003FD">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your Bash prompt is stuck on the password command for postgres</w:t>
      </w:r>
    </w:p>
    <w:p w:rsidR="00000000" w:rsidDel="00000000" w:rsidP="00000000" w:rsidRDefault="00000000" w:rsidRPr="00000000" w14:paraId="000003FE">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5000625" cy="923153"/>
            <wp:effectExtent b="0" l="0" r="0" t="0"/>
            <wp:docPr id="73" name="image72.png"/>
            <a:graphic>
              <a:graphicData uri="http://schemas.openxmlformats.org/drawingml/2006/picture">
                <pic:pic>
                  <pic:nvPicPr>
                    <pic:cNvPr id="0" name="image72.png"/>
                    <pic:cNvPicPr preferRelativeResize="0"/>
                  </pic:nvPicPr>
                  <pic:blipFill>
                    <a:blip r:embed="rId88"/>
                    <a:srcRect b="45855" l="0" r="0" t="0"/>
                    <a:stretch>
                      <a:fillRect/>
                    </a:stretch>
                  </pic:blipFill>
                  <pic:spPr>
                    <a:xfrm>
                      <a:off x="0" y="0"/>
                      <a:ext cx="5000625" cy="923153"/>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00">
      <w:pPr>
        <w:spacing w:after="200" w:line="276" w:lineRule="auto"/>
        <w:rPr>
          <w:rFonts w:ascii="Fira Code" w:cs="Fira Code" w:eastAsia="Fira Code" w:hAnsi="Fira Code"/>
          <w:shd w:fill="f3f3f3" w:val="clear"/>
        </w:rPr>
      </w:pPr>
      <w:r w:rsidDel="00000000" w:rsidR="00000000" w:rsidRPr="00000000">
        <w:rPr>
          <w:rFonts w:ascii="Fira Code" w:cs="Fira Code" w:eastAsia="Fira Code" w:hAnsi="Fira Code"/>
          <w:sz w:val="24"/>
          <w:szCs w:val="24"/>
          <w:rtl w:val="0"/>
        </w:rPr>
        <w:t xml:space="preserve">Use winpty: </w:t>
      </w:r>
      <w:r w:rsidDel="00000000" w:rsidR="00000000" w:rsidRPr="00000000">
        <w:rPr>
          <w:rtl w:val="0"/>
        </w:rPr>
      </w:r>
    </w:p>
    <w:p w:rsidR="00000000" w:rsidDel="00000000" w:rsidP="00000000" w:rsidRDefault="00000000" w:rsidRPr="00000000" w14:paraId="00000401">
      <w:pPr>
        <w:spacing w:after="200" w:line="276" w:lineRule="auto"/>
        <w:rPr>
          <w:rFonts w:ascii="Fira Code" w:cs="Fira Code" w:eastAsia="Fira Code" w:hAnsi="Fira Code"/>
          <w:shd w:fill="f3f3f3" w:val="clear"/>
        </w:rPr>
      </w:pPr>
      <w:r w:rsidDel="00000000" w:rsidR="00000000" w:rsidRPr="00000000">
        <w:rPr>
          <w:rFonts w:ascii="Fira Code" w:cs="Fira Code" w:eastAsia="Fira Code" w:hAnsi="Fira Code"/>
          <w:shd w:fill="f3f3f3" w:val="clear"/>
          <w:rtl w:val="0"/>
        </w:rPr>
        <w:t xml:space="preserve">winpty pgcli -h localhost -p 5432 -u root -d ny_taxi</w:t>
      </w:r>
    </w:p>
    <w:p w:rsidR="00000000" w:rsidDel="00000000" w:rsidP="00000000" w:rsidRDefault="00000000" w:rsidRPr="00000000" w14:paraId="00000402">
      <w:pPr>
        <w:spacing w:after="200" w:line="276" w:lineRule="auto"/>
        <w:rPr>
          <w:rFonts w:ascii="Fira Code" w:cs="Fira Code" w:eastAsia="Fira Code" w:hAnsi="Fira Code"/>
          <w:shd w:fill="f3f3f3" w:val="clear"/>
        </w:rPr>
      </w:pPr>
      <w:r w:rsidDel="00000000" w:rsidR="00000000" w:rsidRPr="00000000">
        <w:rPr>
          <w:rtl w:val="0"/>
        </w:rPr>
      </w:r>
    </w:p>
    <w:p w:rsidR="00000000" w:rsidDel="00000000" w:rsidP="00000000" w:rsidRDefault="00000000" w:rsidRPr="00000000" w14:paraId="00000403">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Alternatively, try using </w:t>
      </w:r>
      <w:r w:rsidDel="00000000" w:rsidR="00000000" w:rsidRPr="00000000">
        <w:rPr>
          <w:rFonts w:ascii="Fira Code" w:cs="Fira Code" w:eastAsia="Fira Code" w:hAnsi="Fira Code"/>
          <w:b w:val="1"/>
          <w:sz w:val="24"/>
          <w:szCs w:val="24"/>
          <w:rtl w:val="0"/>
        </w:rPr>
        <w:t xml:space="preserve">Windows terminal or terminal in VS code</w:t>
      </w: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404">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05">
      <w:pPr>
        <w:spacing w:after="200" w:line="276" w:lineRule="auto"/>
        <w:rPr>
          <w:rFonts w:ascii="Fira Code" w:cs="Fira Code" w:eastAsia="Fira Code" w:hAnsi="Fira Code"/>
          <w:b w:val="1"/>
          <w:sz w:val="28"/>
          <w:szCs w:val="28"/>
        </w:rPr>
      </w:pPr>
      <w:r w:rsidDel="00000000" w:rsidR="00000000" w:rsidRPr="00000000">
        <w:rPr>
          <w:rFonts w:ascii="Fira Code" w:cs="Fira Code" w:eastAsia="Fira Code" w:hAnsi="Fira Code"/>
          <w:b w:val="1"/>
          <w:sz w:val="24"/>
          <w:szCs w:val="24"/>
          <w:rtl w:val="0"/>
        </w:rPr>
        <w:t xml:space="preserve">Edit</w:t>
      </w:r>
      <w:r w:rsidDel="00000000" w:rsidR="00000000" w:rsidRPr="00000000">
        <w:rPr>
          <w:rFonts w:ascii="Fira Code" w:cs="Fira Code" w:eastAsia="Fira Code" w:hAnsi="Fira Code"/>
          <w:b w:val="1"/>
          <w:sz w:val="28"/>
          <w:szCs w:val="28"/>
          <w:rtl w:val="0"/>
        </w:rPr>
        <w:t xml:space="preserve">PGCLI -connection failed: FATAL:  password authentication failed for user "root"</w:t>
      </w:r>
    </w:p>
    <w:p w:rsidR="00000000" w:rsidDel="00000000" w:rsidP="00000000" w:rsidRDefault="00000000" w:rsidRPr="00000000" w14:paraId="00000406">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error above was faced continually despite inputting the correct password</w:t>
      </w:r>
    </w:p>
    <w:p w:rsidR="00000000" w:rsidDel="00000000" w:rsidP="00000000" w:rsidRDefault="00000000" w:rsidRPr="00000000" w14:paraId="00000407">
      <w:pPr>
        <w:spacing w:after="200" w:line="276" w:lineRule="auto"/>
        <w:rPr>
          <w:rFonts w:ascii="Fira Code" w:cs="Fira Code" w:eastAsia="Fira Code" w:hAnsi="Fira Code"/>
          <w:b w:val="1"/>
        </w:rPr>
      </w:pPr>
      <w:r w:rsidDel="00000000" w:rsidR="00000000" w:rsidRPr="00000000">
        <w:rPr>
          <w:rFonts w:ascii="Fira Code" w:cs="Fira Code" w:eastAsia="Fira Code" w:hAnsi="Fira Code"/>
          <w:b w:val="1"/>
          <w:sz w:val="24"/>
          <w:szCs w:val="24"/>
          <w:rtl w:val="0"/>
        </w:rPr>
        <w:t xml:space="preserve">Solution</w:t>
      </w:r>
      <w:r w:rsidDel="00000000" w:rsidR="00000000" w:rsidRPr="00000000">
        <w:rPr>
          <w:rtl w:val="0"/>
        </w:rPr>
      </w:r>
    </w:p>
    <w:p w:rsidR="00000000" w:rsidDel="00000000" w:rsidP="00000000" w:rsidRDefault="00000000" w:rsidRPr="00000000" w14:paraId="00000408">
      <w:pPr>
        <w:spacing w:after="200" w:line="276" w:lineRule="auto"/>
        <w:rPr>
          <w:rFonts w:ascii="Fira Code" w:cs="Fira Code" w:eastAsia="Fira Code" w:hAnsi="Fira Code"/>
          <w:b w:val="1"/>
        </w:rPr>
      </w:pPr>
      <w:r w:rsidDel="00000000" w:rsidR="00000000" w:rsidRPr="00000000">
        <w:rPr>
          <w:rtl w:val="0"/>
        </w:rPr>
      </w:r>
    </w:p>
    <w:p w:rsidR="00000000" w:rsidDel="00000000" w:rsidP="00000000" w:rsidRDefault="00000000" w:rsidRPr="00000000" w14:paraId="00000409">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Option 1:</w:t>
      </w:r>
      <w:r w:rsidDel="00000000" w:rsidR="00000000" w:rsidRPr="00000000">
        <w:rPr>
          <w:rFonts w:ascii="Fira Code" w:cs="Fira Code" w:eastAsia="Fira Code" w:hAnsi="Fira Code"/>
          <w:sz w:val="24"/>
          <w:szCs w:val="24"/>
          <w:rtl w:val="0"/>
        </w:rPr>
        <w:t xml:space="preserve"> Stop the PostgreSQL service on Windows</w:t>
      </w:r>
    </w:p>
    <w:p w:rsidR="00000000" w:rsidDel="00000000" w:rsidP="00000000" w:rsidRDefault="00000000" w:rsidRPr="00000000" w14:paraId="0000040A">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Option 2 (using WSL):</w:t>
      </w:r>
      <w:r w:rsidDel="00000000" w:rsidR="00000000" w:rsidRPr="00000000">
        <w:rPr>
          <w:rFonts w:ascii="Fira Code" w:cs="Fira Code" w:eastAsia="Fira Code" w:hAnsi="Fira Code"/>
          <w:sz w:val="24"/>
          <w:szCs w:val="24"/>
          <w:rtl w:val="0"/>
        </w:rPr>
        <w:t xml:space="preserve"> Completely uninstall Protgres 12 from Windows and install postgresql-client on WSL (sudo apt install postgresql-client-common postgresql-client libpq-dev)</w:t>
      </w:r>
    </w:p>
    <w:p w:rsidR="00000000" w:rsidDel="00000000" w:rsidP="00000000" w:rsidRDefault="00000000" w:rsidRPr="00000000" w14:paraId="0000040B">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Option 3</w:t>
      </w:r>
      <w:r w:rsidDel="00000000" w:rsidR="00000000" w:rsidRPr="00000000">
        <w:rPr>
          <w:rFonts w:ascii="Fira Code" w:cs="Fira Code" w:eastAsia="Fira Code" w:hAnsi="Fira Code"/>
          <w:sz w:val="24"/>
          <w:szCs w:val="24"/>
          <w:rtl w:val="0"/>
        </w:rPr>
        <w:t xml:space="preserve">: Change the port of the docker container</w:t>
      </w:r>
      <w:r w:rsidDel="00000000" w:rsidR="00000000" w:rsidRPr="00000000">
        <w:rPr>
          <w:rtl w:val="0"/>
        </w:rPr>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NEW SOLUTION: 27/01/2024</w:t>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40F">
      <w:pPr>
        <w:spacing w:after="20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b w:val="1"/>
          <w:sz w:val="28"/>
          <w:szCs w:val="28"/>
          <w:rtl w:val="0"/>
        </w:rPr>
        <w:t xml:space="preserve">PGCLI -connection failed: FATAL:  password authentication failed for user "root"</w:t>
      </w:r>
      <w:r w:rsidDel="00000000" w:rsidR="00000000" w:rsidRPr="00000000">
        <w:rPr>
          <w:rtl w:val="0"/>
        </w:rPr>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If you’ve got the error above, it’s probably because you were just like me, closed the connection to the Postgres:13 image in the previous step of the tutorial, which is</w:t>
        <w:br w:type="textWrapping"/>
        <w:br w:type="textWrapping"/>
        <w:t xml:space="preserve">docker run -it \</w:t>
      </w:r>
    </w:p>
    <w:p w:rsidR="00000000" w:rsidDel="00000000" w:rsidP="00000000" w:rsidRDefault="00000000" w:rsidRPr="00000000" w14:paraId="00000411">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 POSTGRES_USER=root \</w:t>
      </w:r>
    </w:p>
    <w:p w:rsidR="00000000" w:rsidDel="00000000" w:rsidP="00000000" w:rsidRDefault="00000000" w:rsidRPr="00000000" w14:paraId="00000412">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 POSTGRES_PASSWORD=root \</w:t>
      </w:r>
    </w:p>
    <w:p w:rsidR="00000000" w:rsidDel="00000000" w:rsidP="00000000" w:rsidRDefault="00000000" w:rsidRPr="00000000" w14:paraId="00000413">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 POSTGRES_DB=ny_taxi \</w:t>
      </w:r>
    </w:p>
    <w:p w:rsidR="00000000" w:rsidDel="00000000" w:rsidP="00000000" w:rsidRDefault="00000000" w:rsidRPr="00000000" w14:paraId="00000414">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-v d:/git/data-engineering-zoomcamp/week_1/docker_sql/ny_taxi_postgres_data:/var/lib/postgresql/data \</w:t>
      </w:r>
    </w:p>
    <w:p w:rsidR="00000000" w:rsidDel="00000000" w:rsidP="00000000" w:rsidRDefault="00000000" w:rsidRPr="00000000" w14:paraId="00000415">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-p 5432:5432 \</w:t>
      </w:r>
    </w:p>
    <w:p w:rsidR="00000000" w:rsidDel="00000000" w:rsidP="00000000" w:rsidRDefault="00000000" w:rsidRPr="00000000" w14:paraId="00000416">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postgres:13</w:t>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So keep the database connected and you will be able to implement all the next steps of the tutorial.</w:t>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b w:val="1"/>
          <w:sz w:val="28"/>
          <w:szCs w:val="28"/>
        </w:rPr>
      </w:pPr>
      <w:r w:rsidDel="00000000" w:rsidR="00000000" w:rsidRPr="00000000">
        <w:rPr>
          <w:rFonts w:ascii="Fira Code" w:cs="Fira Code" w:eastAsia="Fira Code" w:hAnsi="Fira Code"/>
          <w:sz w:val="24"/>
          <w:szCs w:val="24"/>
          <w:shd w:fill="f3f3f3" w:val="clear"/>
        </w:rPr>
        <w:drawing>
          <wp:inline distB="114300" distT="114300" distL="114300" distR="114300">
            <wp:extent cx="7343775" cy="381000"/>
            <wp:effectExtent b="0" l="0" r="0" t="0"/>
            <wp:docPr id="23" name="image35.png"/>
            <a:graphic>
              <a:graphicData uri="http://schemas.openxmlformats.org/drawingml/2006/picture">
                <pic:pic>
                  <pic:nvPicPr>
                    <pic:cNvPr id="0" name="image35.png"/>
                    <pic:cNvPicPr preferRelativeResize="0"/>
                  </pic:nvPicPr>
                  <pic:blipFill>
                    <a:blip r:embed="rId89"/>
                    <a:srcRect b="0" l="0" r="0" t="0"/>
                    <a:stretch>
                      <a:fillRect/>
                    </a:stretch>
                  </pic:blipFill>
                  <pic:spPr>
                    <a:xfrm>
                      <a:off x="0" y="0"/>
                      <a:ext cx="73437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spacing w:after="200" w:lineRule="auto"/>
        <w:rPr>
          <w:rFonts w:ascii="Fira Code" w:cs="Fira Code" w:eastAsia="Fira Code" w:hAnsi="Fira Code"/>
          <w:b w:val="1"/>
          <w:sz w:val="28"/>
          <w:szCs w:val="28"/>
        </w:rPr>
      </w:pPr>
      <w:r w:rsidDel="00000000" w:rsidR="00000000" w:rsidRPr="00000000">
        <w:rPr>
          <w:rtl w:val="0"/>
        </w:rPr>
      </w:r>
    </w:p>
    <w:p w:rsidR="00000000" w:rsidDel="00000000" w:rsidP="00000000" w:rsidRDefault="00000000" w:rsidRPr="00000000" w14:paraId="0000041C">
      <w:pPr>
        <w:pStyle w:val="Heading2"/>
        <w:spacing w:after="200" w:line="276" w:lineRule="auto"/>
        <w:rPr>
          <w:rFonts w:ascii="Fira Code" w:cs="Fira Code" w:eastAsia="Fira Code" w:hAnsi="Fira Code"/>
          <w:sz w:val="34"/>
          <w:szCs w:val="34"/>
        </w:rPr>
      </w:pPr>
      <w:bookmarkStart w:colFirst="0" w:colLast="0" w:name="_mnzh94ck71j2" w:id="115"/>
      <w:bookmarkEnd w:id="115"/>
      <w:r w:rsidDel="00000000" w:rsidR="00000000" w:rsidRPr="00000000">
        <w:rPr>
          <w:rFonts w:ascii="Fira Code" w:cs="Fira Code" w:eastAsia="Fira Code" w:hAnsi="Fira Code"/>
          <w:sz w:val="34"/>
          <w:szCs w:val="34"/>
          <w:rtl w:val="0"/>
        </w:rPr>
        <w:t xml:space="preserve">PGCLI - </w:t>
      </w:r>
      <w:r w:rsidDel="00000000" w:rsidR="00000000" w:rsidRPr="00000000">
        <w:rPr>
          <w:rFonts w:ascii="Fira Code" w:cs="Fira Code" w:eastAsia="Fira Code" w:hAnsi="Fira Code"/>
          <w:sz w:val="34"/>
          <w:szCs w:val="34"/>
          <w:rtl w:val="0"/>
        </w:rPr>
        <w:t xml:space="preserve">pgcli</w:t>
      </w:r>
      <w:r w:rsidDel="00000000" w:rsidR="00000000" w:rsidRPr="00000000">
        <w:rPr>
          <w:rFonts w:ascii="Fira Code" w:cs="Fira Code" w:eastAsia="Fira Code" w:hAnsi="Fira Code"/>
          <w:sz w:val="34"/>
          <w:szCs w:val="34"/>
          <w:rtl w:val="0"/>
        </w:rPr>
        <w:t xml:space="preserve">: command not found</w:t>
      </w:r>
    </w:p>
    <w:p w:rsidR="00000000" w:rsidDel="00000000" w:rsidP="00000000" w:rsidRDefault="00000000" w:rsidRPr="00000000" w14:paraId="0000041D">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Problem: If you have already installed </w:t>
      </w:r>
      <w:r w:rsidDel="00000000" w:rsidR="00000000" w:rsidRPr="00000000">
        <w:rPr>
          <w:rFonts w:ascii="Fira Code" w:cs="Fira Code" w:eastAsia="Fira Code" w:hAnsi="Fira Code"/>
          <w:sz w:val="24"/>
          <w:szCs w:val="24"/>
          <w:rtl w:val="0"/>
        </w:rPr>
        <w:t xml:space="preserve">pgcli</w:t>
      </w:r>
      <w:r w:rsidDel="00000000" w:rsidR="00000000" w:rsidRPr="00000000">
        <w:rPr>
          <w:rFonts w:ascii="Fira Code" w:cs="Fira Code" w:eastAsia="Fira Code" w:hAnsi="Fira Code"/>
          <w:sz w:val="24"/>
          <w:szCs w:val="24"/>
          <w:rtl w:val="0"/>
        </w:rPr>
        <w:t xml:space="preserve"> but bash doesn't recognize </w:t>
      </w:r>
      <w:r w:rsidDel="00000000" w:rsidR="00000000" w:rsidRPr="00000000">
        <w:rPr>
          <w:rFonts w:ascii="Fira Code" w:cs="Fira Code" w:eastAsia="Fira Code" w:hAnsi="Fira Code"/>
          <w:sz w:val="24"/>
          <w:szCs w:val="24"/>
          <w:rtl w:val="0"/>
        </w:rPr>
        <w:t xml:space="preserve">pgcli</w:t>
      </w:r>
      <w:r w:rsidDel="00000000" w:rsidR="00000000" w:rsidRPr="00000000">
        <w:rPr>
          <w:rtl w:val="0"/>
        </w:rPr>
      </w:r>
    </w:p>
    <w:p w:rsidR="00000000" w:rsidDel="00000000" w:rsidP="00000000" w:rsidRDefault="00000000" w:rsidRPr="00000000" w14:paraId="0000041E">
      <w:pPr>
        <w:numPr>
          <w:ilvl w:val="0"/>
          <w:numId w:val="104"/>
        </w:numPr>
        <w:spacing w:after="200" w:line="276"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On Git bash: bash: </w:t>
      </w:r>
      <w:r w:rsidDel="00000000" w:rsidR="00000000" w:rsidRPr="00000000">
        <w:rPr>
          <w:rFonts w:ascii="Fira Code" w:cs="Fira Code" w:eastAsia="Fira Code" w:hAnsi="Fira Code"/>
          <w:sz w:val="24"/>
          <w:szCs w:val="24"/>
          <w:rtl w:val="0"/>
        </w:rPr>
        <w:t xml:space="preserve">pgcli</w:t>
      </w:r>
      <w:r w:rsidDel="00000000" w:rsidR="00000000" w:rsidRPr="00000000">
        <w:rPr>
          <w:rFonts w:ascii="Fira Code" w:cs="Fira Code" w:eastAsia="Fira Code" w:hAnsi="Fira Code"/>
          <w:sz w:val="24"/>
          <w:szCs w:val="24"/>
          <w:rtl w:val="0"/>
        </w:rPr>
        <w:t xml:space="preserve">: command not found</w:t>
      </w:r>
    </w:p>
    <w:p w:rsidR="00000000" w:rsidDel="00000000" w:rsidP="00000000" w:rsidRDefault="00000000" w:rsidRPr="00000000" w14:paraId="0000041F">
      <w:pPr>
        <w:numPr>
          <w:ilvl w:val="0"/>
          <w:numId w:val="104"/>
        </w:numPr>
        <w:spacing w:after="200" w:line="276"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On Windows Terminal: </w:t>
      </w:r>
      <w:r w:rsidDel="00000000" w:rsidR="00000000" w:rsidRPr="00000000">
        <w:rPr>
          <w:rFonts w:ascii="Fira Code" w:cs="Fira Code" w:eastAsia="Fira Code" w:hAnsi="Fira Code"/>
          <w:sz w:val="24"/>
          <w:szCs w:val="24"/>
          <w:rtl w:val="0"/>
        </w:rPr>
        <w:t xml:space="preserve">pgcli</w:t>
      </w:r>
      <w:r w:rsidDel="00000000" w:rsidR="00000000" w:rsidRPr="00000000">
        <w:rPr>
          <w:rFonts w:ascii="Fira Code" w:cs="Fira Code" w:eastAsia="Fira Code" w:hAnsi="Fira Code"/>
          <w:sz w:val="24"/>
          <w:szCs w:val="24"/>
          <w:rtl w:val="0"/>
        </w:rPr>
        <w:t xml:space="preserve">: The term 'pgcli' is not recognized…</w:t>
      </w:r>
    </w:p>
    <w:p w:rsidR="00000000" w:rsidDel="00000000" w:rsidP="00000000" w:rsidRDefault="00000000" w:rsidRPr="00000000" w14:paraId="00000420">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Try adding a Python path C:\Users\...\AppData\Roaming\Python\Python39\Scripts to Windows PATH</w:t>
      </w:r>
    </w:p>
    <w:p w:rsidR="00000000" w:rsidDel="00000000" w:rsidP="00000000" w:rsidRDefault="00000000" w:rsidRPr="00000000" w14:paraId="00000421">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details:</w:t>
      </w:r>
    </w:p>
    <w:p w:rsidR="00000000" w:rsidDel="00000000" w:rsidP="00000000" w:rsidRDefault="00000000" w:rsidRPr="00000000" w14:paraId="00000422">
      <w:pPr>
        <w:numPr>
          <w:ilvl w:val="0"/>
          <w:numId w:val="36"/>
        </w:numPr>
        <w:spacing w:after="200" w:line="276" w:lineRule="auto"/>
        <w:ind w:left="720" w:hanging="360"/>
        <w:rPr>
          <w:sz w:val="24"/>
          <w:szCs w:val="24"/>
        </w:rPr>
      </w:pPr>
      <w:r w:rsidDel="00000000" w:rsidR="00000000" w:rsidRPr="00000000">
        <w:rPr>
          <w:rFonts w:ascii="Fira Code" w:cs="Fira Code" w:eastAsia="Fira Code" w:hAnsi="Fira Code"/>
          <w:sz w:val="24"/>
          <w:szCs w:val="24"/>
          <w:rtl w:val="0"/>
        </w:rPr>
        <w:t xml:space="preserve">Get the location: </w:t>
      </w:r>
      <w:r w:rsidDel="00000000" w:rsidR="00000000" w:rsidRPr="00000000">
        <w:rPr>
          <w:rFonts w:ascii="Fira Code" w:cs="Fira Code" w:eastAsia="Fira Code" w:hAnsi="Fira Code"/>
          <w:sz w:val="24"/>
          <w:szCs w:val="24"/>
          <w:shd w:fill="f3f3f3" w:val="clear"/>
          <w:rtl w:val="0"/>
        </w:rPr>
        <w:t xml:space="preserve">pip list -v</w:t>
      </w:r>
      <w:r w:rsidDel="00000000" w:rsidR="00000000" w:rsidRPr="00000000">
        <w:rPr>
          <w:rtl w:val="0"/>
        </w:rPr>
      </w:r>
    </w:p>
    <w:p w:rsidR="00000000" w:rsidDel="00000000" w:rsidP="00000000" w:rsidRDefault="00000000" w:rsidRPr="00000000" w14:paraId="00000423">
      <w:pPr>
        <w:numPr>
          <w:ilvl w:val="0"/>
          <w:numId w:val="36"/>
        </w:numPr>
        <w:spacing w:after="200" w:line="276" w:lineRule="auto"/>
        <w:ind w:left="720" w:hanging="360"/>
        <w:rPr>
          <w:sz w:val="24"/>
          <w:szCs w:val="24"/>
        </w:rPr>
      </w:pPr>
      <w:r w:rsidDel="00000000" w:rsidR="00000000" w:rsidRPr="00000000">
        <w:rPr>
          <w:rFonts w:ascii="Fira Code" w:cs="Fira Code" w:eastAsia="Fira Code" w:hAnsi="Fira Code"/>
          <w:sz w:val="24"/>
          <w:szCs w:val="24"/>
          <w:rtl w:val="0"/>
        </w:rPr>
        <w:t xml:space="preserve">Copy </w:t>
      </w:r>
      <w:r w:rsidDel="00000000" w:rsidR="00000000" w:rsidRPr="00000000">
        <w:rPr>
          <w:rFonts w:ascii="Fira Code" w:cs="Fira Code" w:eastAsia="Fira Code" w:hAnsi="Fira Code"/>
          <w:sz w:val="24"/>
          <w:szCs w:val="24"/>
          <w:shd w:fill="f3f3f3" w:val="clear"/>
          <w:rtl w:val="0"/>
        </w:rPr>
        <w:t xml:space="preserve">C:\Users\...\AppData\Roaming\Python\Python39\site-packages</w:t>
      </w:r>
      <w:r w:rsidDel="00000000" w:rsidR="00000000" w:rsidRPr="00000000">
        <w:rPr>
          <w:rtl w:val="0"/>
        </w:rPr>
      </w:r>
    </w:p>
    <w:p w:rsidR="00000000" w:rsidDel="00000000" w:rsidP="00000000" w:rsidRDefault="00000000" w:rsidRPr="00000000" w14:paraId="00000424">
      <w:pPr>
        <w:numPr>
          <w:ilvl w:val="0"/>
          <w:numId w:val="36"/>
        </w:numPr>
        <w:spacing w:after="200" w:line="276" w:lineRule="auto"/>
        <w:ind w:left="720" w:hanging="360"/>
        <w:rPr>
          <w:sz w:val="24"/>
          <w:szCs w:val="24"/>
        </w:rPr>
      </w:pPr>
      <w:r w:rsidDel="00000000" w:rsidR="00000000" w:rsidRPr="00000000">
        <w:rPr>
          <w:rFonts w:ascii="Fira Code" w:cs="Fira Code" w:eastAsia="Fira Code" w:hAnsi="Fira Code"/>
          <w:sz w:val="24"/>
          <w:szCs w:val="24"/>
          <w:rtl w:val="0"/>
        </w:rPr>
        <w:t xml:space="preserve">3. Replace site-packages with Scripts: </w:t>
      </w:r>
      <w:r w:rsidDel="00000000" w:rsidR="00000000" w:rsidRPr="00000000">
        <w:rPr>
          <w:rFonts w:ascii="Fira Code" w:cs="Fira Code" w:eastAsia="Fira Code" w:hAnsi="Fira Code"/>
          <w:sz w:val="24"/>
          <w:szCs w:val="24"/>
          <w:shd w:fill="f3f3f3" w:val="clear"/>
          <w:rtl w:val="0"/>
        </w:rPr>
        <w:t xml:space="preserve">C:\Users\...\AppData\Roaming\Python\Python39\Scripts</w:t>
      </w:r>
    </w:p>
    <w:p w:rsidR="00000000" w:rsidDel="00000000" w:rsidP="00000000" w:rsidRDefault="00000000" w:rsidRPr="00000000" w14:paraId="00000425">
      <w:pPr>
        <w:spacing w:after="200" w:line="276" w:lineRule="auto"/>
        <w:ind w:left="72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426">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It can also be that you have Python installed elsewhere. </w:t>
      </w:r>
    </w:p>
    <w:p w:rsidR="00000000" w:rsidDel="00000000" w:rsidP="00000000" w:rsidRDefault="00000000" w:rsidRPr="00000000" w14:paraId="00000427">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me it was under </w:t>
      </w:r>
      <w:r w:rsidDel="00000000" w:rsidR="00000000" w:rsidRPr="00000000">
        <w:rPr>
          <w:rFonts w:ascii="Fira Code" w:cs="Fira Code" w:eastAsia="Fira Code" w:hAnsi="Fira Code"/>
          <w:sz w:val="24"/>
          <w:szCs w:val="24"/>
          <w:shd w:fill="f3f3f3" w:val="clear"/>
          <w:rtl w:val="0"/>
        </w:rPr>
        <w:t xml:space="preserve">c:\python310\lib\site-packages</w:t>
      </w: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428">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 I had to add c:\python310\lib\Scripts to PATH, as shown below.</w:t>
      </w:r>
    </w:p>
    <w:p w:rsidR="00000000" w:rsidDel="00000000" w:rsidP="00000000" w:rsidRDefault="00000000" w:rsidRPr="00000000" w14:paraId="00000429">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Put the above path in "Path" (or "PATH") in System Variables </w:t>
      </w:r>
    </w:p>
    <w:p w:rsidR="00000000" w:rsidDel="00000000" w:rsidP="00000000" w:rsidRDefault="00000000" w:rsidRPr="00000000" w14:paraId="0000042A">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5937150" cy="4546600"/>
            <wp:effectExtent b="0" l="0" r="0" t="0"/>
            <wp:docPr id="8" name="image10.png"/>
            <a:graphic>
              <a:graphicData uri="http://schemas.openxmlformats.org/drawingml/2006/picture">
                <pic:pic>
                  <pic:nvPicPr>
                    <pic:cNvPr id="0" name="image10.png"/>
                    <pic:cNvPicPr preferRelativeResize="0"/>
                  </pic:nvPicPr>
                  <pic:blipFill>
                    <a:blip r:embed="rId90"/>
                    <a:srcRect b="0" l="0" r="0" t="0"/>
                    <a:stretch>
                      <a:fillRect/>
                    </a:stretch>
                  </pic:blipFill>
                  <pic:spPr>
                    <a:xfrm>
                      <a:off x="0" y="0"/>
                      <a:ext cx="593715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Reference: </w:t>
      </w:r>
      <w:hyperlink r:id="rId91">
        <w:r w:rsidDel="00000000" w:rsidR="00000000" w:rsidRPr="00000000">
          <w:rPr>
            <w:rFonts w:ascii="Fira Code" w:cs="Fira Code" w:eastAsia="Fira Code" w:hAnsi="Fira Code"/>
            <w:sz w:val="24"/>
            <w:szCs w:val="24"/>
            <w:u w:val="single"/>
            <w:rtl w:val="0"/>
          </w:rPr>
          <w:t xml:space="preserve">https://stackoverflow.com/a/68233660</w:t>
        </w:r>
      </w:hyperlink>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42C">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2D">
      <w:pPr>
        <w:pStyle w:val="Heading2"/>
        <w:spacing w:after="200" w:lineRule="auto"/>
        <w:rPr>
          <w:rFonts w:ascii="Fira Code" w:cs="Fira Code" w:eastAsia="Fira Code" w:hAnsi="Fira Code"/>
        </w:rPr>
      </w:pPr>
      <w:bookmarkStart w:colFirst="0" w:colLast="0" w:name="_b8kc2d1yl0ct" w:id="116"/>
      <w:bookmarkEnd w:id="116"/>
      <w:r w:rsidDel="00000000" w:rsidR="00000000" w:rsidRPr="00000000">
        <w:rPr>
          <w:rFonts w:ascii="Fira Code" w:cs="Fira Code" w:eastAsia="Fira Code" w:hAnsi="Fira Code"/>
          <w:rtl w:val="0"/>
        </w:rPr>
        <w:t xml:space="preserve">PGCLI - running in a Docker container</w:t>
      </w:r>
    </w:p>
    <w:p w:rsidR="00000000" w:rsidDel="00000000" w:rsidP="00000000" w:rsidRDefault="00000000" w:rsidRPr="00000000" w14:paraId="0000042E">
      <w:pPr>
        <w:spacing w:after="200" w:lineRule="auto"/>
        <w:rPr>
          <w:rFonts w:ascii="Fira Code" w:cs="Fira Code" w:eastAsia="Fira Code" w:hAnsi="Fira Code"/>
          <w:color w:val="1d1c1d"/>
          <w:sz w:val="23"/>
          <w:szCs w:val="23"/>
        </w:rPr>
      </w:pPr>
      <w:r w:rsidDel="00000000" w:rsidR="00000000" w:rsidRPr="00000000">
        <w:rPr>
          <w:rFonts w:ascii="Fira Code" w:cs="Fira Code" w:eastAsia="Fira Code" w:hAnsi="Fira Code"/>
          <w:color w:val="1d1c1d"/>
          <w:sz w:val="23"/>
          <w:szCs w:val="23"/>
          <w:rtl w:val="0"/>
        </w:rPr>
        <w:t xml:space="preserve">In case running </w:t>
      </w:r>
      <w:r w:rsidDel="00000000" w:rsidR="00000000" w:rsidRPr="00000000">
        <w:rPr>
          <w:rFonts w:ascii="Fira Code" w:cs="Fira Code" w:eastAsia="Fira Code" w:hAnsi="Fira Code"/>
          <w:color w:val="e01e5a"/>
          <w:sz w:val="18"/>
          <w:szCs w:val="18"/>
          <w:rtl w:val="0"/>
        </w:rPr>
        <w:t xml:space="preserve">pgcli</w:t>
      </w:r>
      <w:r w:rsidDel="00000000" w:rsidR="00000000" w:rsidRPr="00000000">
        <w:rPr>
          <w:rFonts w:ascii="Fira Code" w:cs="Fira Code" w:eastAsia="Fira Code" w:hAnsi="Fira Code"/>
          <w:color w:val="1d1c1d"/>
          <w:sz w:val="23"/>
          <w:szCs w:val="23"/>
          <w:rtl w:val="0"/>
        </w:rPr>
        <w:t xml:space="preserve">  locally causes issues or you do not want to install it locally you can use it running in a Docker container instead.</w:t>
      </w:r>
    </w:p>
    <w:p w:rsidR="00000000" w:rsidDel="00000000" w:rsidP="00000000" w:rsidRDefault="00000000" w:rsidRPr="00000000" w14:paraId="0000042F">
      <w:pPr>
        <w:rPr>
          <w:rFonts w:ascii="Fira Code" w:cs="Fira Code" w:eastAsia="Fira Code" w:hAnsi="Fira Code"/>
        </w:rPr>
      </w:pPr>
      <w:r w:rsidDel="00000000" w:rsidR="00000000" w:rsidRPr="00000000">
        <w:rPr>
          <w:rFonts w:ascii="Fira Code" w:cs="Fira Code" w:eastAsia="Fira Code" w:hAnsi="Fira Code"/>
          <w:rtl w:val="0"/>
        </w:rPr>
        <w:t xml:space="preserve">Below the usage with values used in the videos of the course for:</w:t>
      </w:r>
    </w:p>
    <w:p w:rsidR="00000000" w:rsidDel="00000000" w:rsidP="00000000" w:rsidRDefault="00000000" w:rsidRPr="00000000" w14:paraId="00000430">
      <w:pPr>
        <w:numPr>
          <w:ilvl w:val="0"/>
          <w:numId w:val="102"/>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network name (docker network)</w:t>
      </w:r>
    </w:p>
    <w:p w:rsidR="00000000" w:rsidDel="00000000" w:rsidP="00000000" w:rsidRDefault="00000000" w:rsidRPr="00000000" w14:paraId="00000431">
      <w:pPr>
        <w:numPr>
          <w:ilvl w:val="0"/>
          <w:numId w:val="102"/>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postgres related variables for </w:t>
      </w:r>
      <w:r w:rsidDel="00000000" w:rsidR="00000000" w:rsidRPr="00000000">
        <w:rPr>
          <w:rFonts w:ascii="Fira Code" w:cs="Fira Code" w:eastAsia="Fira Code" w:hAnsi="Fira Code"/>
          <w:rtl w:val="0"/>
        </w:rPr>
        <w:t xml:space="preserve">pgcli</w:t>
      </w:r>
      <w:r w:rsidDel="00000000" w:rsidR="00000000" w:rsidRPr="00000000">
        <w:rPr>
          <w:rtl w:val="0"/>
        </w:rPr>
      </w:r>
    </w:p>
    <w:p w:rsidR="00000000" w:rsidDel="00000000" w:rsidP="00000000" w:rsidRDefault="00000000" w:rsidRPr="00000000" w14:paraId="00000432">
      <w:pPr>
        <w:numPr>
          <w:ilvl w:val="1"/>
          <w:numId w:val="102"/>
        </w:numPr>
        <w:ind w:left="1440" w:hanging="360"/>
        <w:rPr>
          <w:rFonts w:ascii="Fira Code" w:cs="Fira Code" w:eastAsia="Fira Code" w:hAnsi="Fira Code"/>
        </w:rPr>
      </w:pPr>
      <w:r w:rsidDel="00000000" w:rsidR="00000000" w:rsidRPr="00000000">
        <w:rPr>
          <w:rFonts w:ascii="Fira Code" w:cs="Fira Code" w:eastAsia="Fira Code" w:hAnsi="Fira Code"/>
          <w:rtl w:val="0"/>
        </w:rPr>
        <w:t xml:space="preserve">Hostname</w:t>
      </w:r>
    </w:p>
    <w:p w:rsidR="00000000" w:rsidDel="00000000" w:rsidP="00000000" w:rsidRDefault="00000000" w:rsidRPr="00000000" w14:paraId="00000433">
      <w:pPr>
        <w:numPr>
          <w:ilvl w:val="1"/>
          <w:numId w:val="102"/>
        </w:numPr>
        <w:ind w:left="1440" w:hanging="360"/>
        <w:rPr>
          <w:rFonts w:ascii="Fira Code" w:cs="Fira Code" w:eastAsia="Fira Code" w:hAnsi="Fira Code"/>
        </w:rPr>
      </w:pPr>
      <w:r w:rsidDel="00000000" w:rsidR="00000000" w:rsidRPr="00000000">
        <w:rPr>
          <w:rFonts w:ascii="Fira Code" w:cs="Fira Code" w:eastAsia="Fira Code" w:hAnsi="Fira Code"/>
          <w:rtl w:val="0"/>
        </w:rPr>
        <w:t xml:space="preserve">Username</w:t>
      </w:r>
    </w:p>
    <w:p w:rsidR="00000000" w:rsidDel="00000000" w:rsidP="00000000" w:rsidRDefault="00000000" w:rsidRPr="00000000" w14:paraId="00000434">
      <w:pPr>
        <w:numPr>
          <w:ilvl w:val="1"/>
          <w:numId w:val="102"/>
        </w:numPr>
        <w:ind w:left="1440" w:hanging="360"/>
        <w:rPr>
          <w:rFonts w:ascii="Fira Code" w:cs="Fira Code" w:eastAsia="Fira Code" w:hAnsi="Fira Code"/>
        </w:rPr>
      </w:pPr>
      <w:r w:rsidDel="00000000" w:rsidR="00000000" w:rsidRPr="00000000">
        <w:rPr>
          <w:rFonts w:ascii="Fira Code" w:cs="Fira Code" w:eastAsia="Fira Code" w:hAnsi="Fira Code"/>
          <w:rtl w:val="0"/>
        </w:rPr>
        <w:t xml:space="preserve">Port</w:t>
      </w:r>
    </w:p>
    <w:p w:rsidR="00000000" w:rsidDel="00000000" w:rsidP="00000000" w:rsidRDefault="00000000" w:rsidRPr="00000000" w14:paraId="00000435">
      <w:pPr>
        <w:numPr>
          <w:ilvl w:val="1"/>
          <w:numId w:val="102"/>
        </w:numPr>
        <w:ind w:left="1440" w:hanging="360"/>
        <w:rPr>
          <w:rFonts w:ascii="Fira Code" w:cs="Fira Code" w:eastAsia="Fira Code" w:hAnsi="Fira Code"/>
        </w:rPr>
      </w:pPr>
      <w:r w:rsidDel="00000000" w:rsidR="00000000" w:rsidRPr="00000000">
        <w:rPr>
          <w:rFonts w:ascii="Fira Code" w:cs="Fira Code" w:eastAsia="Fira Code" w:hAnsi="Fira Code"/>
          <w:rtl w:val="0"/>
        </w:rPr>
        <w:t xml:space="preserve">Database name</w:t>
      </w:r>
    </w:p>
    <w:p w:rsidR="00000000" w:rsidDel="00000000" w:rsidP="00000000" w:rsidRDefault="00000000" w:rsidRPr="00000000" w14:paraId="00000436">
      <w:pPr>
        <w:ind w:left="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0437">
      <w:pPr>
        <w:rPr>
          <w:rFonts w:ascii="Fira Code" w:cs="Fira Code" w:eastAsia="Fira Code" w:hAnsi="Fira Code"/>
          <w:color w:val="1d1c1d"/>
          <w:sz w:val="18"/>
          <w:szCs w:val="18"/>
        </w:rPr>
      </w:pPr>
      <w:r w:rsidDel="00000000" w:rsidR="00000000" w:rsidRPr="00000000">
        <w:rPr>
          <w:rFonts w:ascii="Fira Code" w:cs="Fira Code" w:eastAsia="Fira Code" w:hAnsi="Fira Code"/>
          <w:color w:val="1d1c1d"/>
          <w:sz w:val="18"/>
          <w:szCs w:val="18"/>
          <w:rtl w:val="0"/>
        </w:rPr>
        <w:t xml:space="preserve">$ docker run -it --rm --network pg-network ai2ys/dockerized-pgcli:4.0.1 </w:t>
      </w:r>
    </w:p>
    <w:p w:rsidR="00000000" w:rsidDel="00000000" w:rsidP="00000000" w:rsidRDefault="00000000" w:rsidRPr="00000000" w14:paraId="00000438">
      <w:pPr>
        <w:rPr>
          <w:rFonts w:ascii="Fira Code" w:cs="Fira Code" w:eastAsia="Fira Code" w:hAnsi="Fira Code"/>
          <w:color w:val="1d1c1d"/>
          <w:sz w:val="18"/>
          <w:szCs w:val="18"/>
        </w:rPr>
      </w:pPr>
      <w:r w:rsidDel="00000000" w:rsidR="00000000" w:rsidRPr="00000000">
        <w:rPr>
          <w:rFonts w:ascii="Fira Code" w:cs="Fira Code" w:eastAsia="Fira Code" w:hAnsi="Fira Code"/>
          <w:color w:val="1d1c1d"/>
          <w:sz w:val="18"/>
          <w:szCs w:val="18"/>
          <w:rtl w:val="0"/>
        </w:rPr>
        <w:t xml:space="preserve">175dd47cda07:/# </w:t>
      </w:r>
      <w:r w:rsidDel="00000000" w:rsidR="00000000" w:rsidRPr="00000000">
        <w:rPr>
          <w:rFonts w:ascii="Fira Code" w:cs="Fira Code" w:eastAsia="Fira Code" w:hAnsi="Fira Code"/>
          <w:color w:val="1d1c1d"/>
          <w:sz w:val="18"/>
          <w:szCs w:val="18"/>
          <w:rtl w:val="0"/>
        </w:rPr>
        <w:t xml:space="preserve">pgcli</w:t>
      </w:r>
      <w:r w:rsidDel="00000000" w:rsidR="00000000" w:rsidRPr="00000000">
        <w:rPr>
          <w:rFonts w:ascii="Fira Code" w:cs="Fira Code" w:eastAsia="Fira Code" w:hAnsi="Fira Code"/>
          <w:color w:val="1d1c1d"/>
          <w:sz w:val="18"/>
          <w:szCs w:val="18"/>
          <w:rtl w:val="0"/>
        </w:rPr>
        <w:t xml:space="preserve"> -h pg-database -U root -p 5432 -d ny_taxi</w:t>
      </w:r>
    </w:p>
    <w:p w:rsidR="00000000" w:rsidDel="00000000" w:rsidP="00000000" w:rsidRDefault="00000000" w:rsidRPr="00000000" w14:paraId="00000439">
      <w:pPr>
        <w:rPr>
          <w:rFonts w:ascii="Fira Code" w:cs="Fira Code" w:eastAsia="Fira Code" w:hAnsi="Fira Code"/>
          <w:color w:val="1d1c1d"/>
          <w:sz w:val="18"/>
          <w:szCs w:val="18"/>
        </w:rPr>
      </w:pPr>
      <w:r w:rsidDel="00000000" w:rsidR="00000000" w:rsidRPr="00000000">
        <w:rPr>
          <w:rFonts w:ascii="Fira Code" w:cs="Fira Code" w:eastAsia="Fira Code" w:hAnsi="Fira Code"/>
          <w:color w:val="1d1c1d"/>
          <w:sz w:val="18"/>
          <w:szCs w:val="18"/>
          <w:rtl w:val="0"/>
        </w:rPr>
        <w:t xml:space="preserve">Password for root: </w:t>
      </w:r>
    </w:p>
    <w:p w:rsidR="00000000" w:rsidDel="00000000" w:rsidP="00000000" w:rsidRDefault="00000000" w:rsidRPr="00000000" w14:paraId="0000043A">
      <w:pPr>
        <w:rPr>
          <w:rFonts w:ascii="Fira Code" w:cs="Fira Code" w:eastAsia="Fira Code" w:hAnsi="Fira Code"/>
          <w:color w:val="1d1c1d"/>
          <w:sz w:val="18"/>
          <w:szCs w:val="18"/>
        </w:rPr>
      </w:pPr>
      <w:r w:rsidDel="00000000" w:rsidR="00000000" w:rsidRPr="00000000">
        <w:rPr>
          <w:rFonts w:ascii="Fira Code" w:cs="Fira Code" w:eastAsia="Fira Code" w:hAnsi="Fira Code"/>
          <w:color w:val="1d1c1d"/>
          <w:sz w:val="18"/>
          <w:szCs w:val="18"/>
          <w:rtl w:val="0"/>
        </w:rPr>
        <w:t xml:space="preserve">Server: PostgreSQL 16.1 (Debian 16.1-1.pgdg120+1)</w:t>
      </w:r>
    </w:p>
    <w:p w:rsidR="00000000" w:rsidDel="00000000" w:rsidP="00000000" w:rsidRDefault="00000000" w:rsidRPr="00000000" w14:paraId="0000043B">
      <w:pPr>
        <w:rPr>
          <w:rFonts w:ascii="Fira Code" w:cs="Fira Code" w:eastAsia="Fira Code" w:hAnsi="Fira Code"/>
          <w:color w:val="1d1c1d"/>
          <w:sz w:val="18"/>
          <w:szCs w:val="18"/>
        </w:rPr>
      </w:pPr>
      <w:r w:rsidDel="00000000" w:rsidR="00000000" w:rsidRPr="00000000">
        <w:rPr>
          <w:rFonts w:ascii="Fira Code" w:cs="Fira Code" w:eastAsia="Fira Code" w:hAnsi="Fira Code"/>
          <w:color w:val="1d1c1d"/>
          <w:sz w:val="18"/>
          <w:szCs w:val="18"/>
          <w:rtl w:val="0"/>
        </w:rPr>
        <w:t xml:space="preserve">Version: 4.0.1</w:t>
      </w:r>
    </w:p>
    <w:p w:rsidR="00000000" w:rsidDel="00000000" w:rsidP="00000000" w:rsidRDefault="00000000" w:rsidRPr="00000000" w14:paraId="0000043C">
      <w:pPr>
        <w:rPr>
          <w:rFonts w:ascii="Fira Code" w:cs="Fira Code" w:eastAsia="Fira Code" w:hAnsi="Fira Code"/>
          <w:color w:val="1d1c1d"/>
          <w:sz w:val="18"/>
          <w:szCs w:val="18"/>
        </w:rPr>
      </w:pPr>
      <w:r w:rsidDel="00000000" w:rsidR="00000000" w:rsidRPr="00000000">
        <w:rPr>
          <w:rFonts w:ascii="Fira Code" w:cs="Fira Code" w:eastAsia="Fira Code" w:hAnsi="Fira Code"/>
          <w:color w:val="1d1c1d"/>
          <w:sz w:val="18"/>
          <w:szCs w:val="18"/>
          <w:rtl w:val="0"/>
        </w:rPr>
        <w:t xml:space="preserve">Home:</w:t>
      </w:r>
      <w:hyperlink r:id="rId92">
        <w:r w:rsidDel="00000000" w:rsidR="00000000" w:rsidRPr="00000000">
          <w:rPr>
            <w:rFonts w:ascii="Fira Code" w:cs="Fira Code" w:eastAsia="Fira Code" w:hAnsi="Fira Code"/>
            <w:color w:val="1d1c1d"/>
            <w:sz w:val="18"/>
            <w:szCs w:val="18"/>
            <w:rtl w:val="0"/>
          </w:rPr>
          <w:t xml:space="preserve"> </w:t>
        </w:r>
      </w:hyperlink>
      <w:hyperlink r:id="rId93">
        <w:r w:rsidDel="00000000" w:rsidR="00000000" w:rsidRPr="00000000">
          <w:rPr>
            <w:rFonts w:ascii="Fira Code" w:cs="Fira Code" w:eastAsia="Fira Code" w:hAnsi="Fira Code"/>
            <w:color w:val="1155cc"/>
            <w:sz w:val="18"/>
            <w:szCs w:val="18"/>
            <w:rtl w:val="0"/>
          </w:rPr>
          <w:t xml:space="preserve">http://pgcli.com</w:t>
        </w:r>
      </w:hyperlink>
      <w:r w:rsidDel="00000000" w:rsidR="00000000" w:rsidRPr="00000000">
        <w:rPr>
          <w:rtl w:val="0"/>
        </w:rPr>
      </w:r>
    </w:p>
    <w:p w:rsidR="00000000" w:rsidDel="00000000" w:rsidP="00000000" w:rsidRDefault="00000000" w:rsidRPr="00000000" w14:paraId="0000043D">
      <w:pPr>
        <w:rPr>
          <w:rFonts w:ascii="Fira Code" w:cs="Fira Code" w:eastAsia="Fira Code" w:hAnsi="Fira Code"/>
          <w:color w:val="1d1c1d"/>
          <w:sz w:val="18"/>
          <w:szCs w:val="18"/>
        </w:rPr>
      </w:pPr>
      <w:r w:rsidDel="00000000" w:rsidR="00000000" w:rsidRPr="00000000">
        <w:rPr>
          <w:rFonts w:ascii="Fira Code" w:cs="Fira Code" w:eastAsia="Fira Code" w:hAnsi="Fira Code"/>
          <w:color w:val="1d1c1d"/>
          <w:sz w:val="18"/>
          <w:szCs w:val="18"/>
          <w:rtl w:val="0"/>
        </w:rPr>
        <w:t xml:space="preserve">root@pg-database:ny_taxi&gt; \dt</w:t>
      </w:r>
    </w:p>
    <w:p w:rsidR="00000000" w:rsidDel="00000000" w:rsidP="00000000" w:rsidRDefault="00000000" w:rsidRPr="00000000" w14:paraId="0000043E">
      <w:pPr>
        <w:rPr>
          <w:rFonts w:ascii="Fira Code" w:cs="Fira Code" w:eastAsia="Fira Code" w:hAnsi="Fira Code"/>
          <w:color w:val="1d1c1d"/>
          <w:sz w:val="18"/>
          <w:szCs w:val="18"/>
        </w:rPr>
      </w:pPr>
      <w:r w:rsidDel="00000000" w:rsidR="00000000" w:rsidRPr="00000000">
        <w:rPr>
          <w:rFonts w:ascii="Fira Code" w:cs="Fira Code" w:eastAsia="Fira Code" w:hAnsi="Fira Code"/>
          <w:color w:val="1d1c1d"/>
          <w:sz w:val="18"/>
          <w:szCs w:val="18"/>
          <w:rtl w:val="0"/>
        </w:rPr>
        <w:t xml:space="preserve">+--------+------------------+-------+-------+</w:t>
      </w:r>
    </w:p>
    <w:p w:rsidR="00000000" w:rsidDel="00000000" w:rsidP="00000000" w:rsidRDefault="00000000" w:rsidRPr="00000000" w14:paraId="0000043F">
      <w:pPr>
        <w:rPr>
          <w:rFonts w:ascii="Fira Code" w:cs="Fira Code" w:eastAsia="Fira Code" w:hAnsi="Fira Code"/>
          <w:color w:val="1d1c1d"/>
          <w:sz w:val="18"/>
          <w:szCs w:val="18"/>
        </w:rPr>
      </w:pPr>
      <w:r w:rsidDel="00000000" w:rsidR="00000000" w:rsidRPr="00000000">
        <w:rPr>
          <w:rFonts w:ascii="Fira Code" w:cs="Fira Code" w:eastAsia="Fira Code" w:hAnsi="Fira Code"/>
          <w:color w:val="1d1c1d"/>
          <w:sz w:val="18"/>
          <w:szCs w:val="18"/>
          <w:rtl w:val="0"/>
        </w:rPr>
        <w:t xml:space="preserve">| Schema | Name             | Type  | Owner |</w:t>
      </w:r>
    </w:p>
    <w:p w:rsidR="00000000" w:rsidDel="00000000" w:rsidP="00000000" w:rsidRDefault="00000000" w:rsidRPr="00000000" w14:paraId="00000440">
      <w:pPr>
        <w:rPr>
          <w:rFonts w:ascii="Fira Code" w:cs="Fira Code" w:eastAsia="Fira Code" w:hAnsi="Fira Code"/>
          <w:color w:val="1d1c1d"/>
          <w:sz w:val="18"/>
          <w:szCs w:val="18"/>
        </w:rPr>
      </w:pPr>
      <w:r w:rsidDel="00000000" w:rsidR="00000000" w:rsidRPr="00000000">
        <w:rPr>
          <w:rFonts w:ascii="Fira Code" w:cs="Fira Code" w:eastAsia="Fira Code" w:hAnsi="Fira Code"/>
          <w:color w:val="1d1c1d"/>
          <w:sz w:val="18"/>
          <w:szCs w:val="18"/>
          <w:rtl w:val="0"/>
        </w:rPr>
        <w:t xml:space="preserve">|--------+------------------+-------+-------|</w:t>
      </w:r>
    </w:p>
    <w:p w:rsidR="00000000" w:rsidDel="00000000" w:rsidP="00000000" w:rsidRDefault="00000000" w:rsidRPr="00000000" w14:paraId="00000441">
      <w:pPr>
        <w:rPr>
          <w:rFonts w:ascii="Fira Code" w:cs="Fira Code" w:eastAsia="Fira Code" w:hAnsi="Fira Code"/>
          <w:color w:val="1d1c1d"/>
          <w:sz w:val="18"/>
          <w:szCs w:val="18"/>
        </w:rPr>
      </w:pPr>
      <w:r w:rsidDel="00000000" w:rsidR="00000000" w:rsidRPr="00000000">
        <w:rPr>
          <w:rFonts w:ascii="Fira Code" w:cs="Fira Code" w:eastAsia="Fira Code" w:hAnsi="Fira Code"/>
          <w:color w:val="1d1c1d"/>
          <w:sz w:val="18"/>
          <w:szCs w:val="18"/>
          <w:rtl w:val="0"/>
        </w:rPr>
        <w:t xml:space="preserve">| public | yellow_taxi_data | table | root  |</w:t>
      </w:r>
    </w:p>
    <w:p w:rsidR="00000000" w:rsidDel="00000000" w:rsidP="00000000" w:rsidRDefault="00000000" w:rsidRPr="00000000" w14:paraId="00000442">
      <w:pPr>
        <w:rPr>
          <w:rFonts w:ascii="Fira Code" w:cs="Fira Code" w:eastAsia="Fira Code" w:hAnsi="Fira Code"/>
          <w:color w:val="1d1c1d"/>
          <w:sz w:val="18"/>
          <w:szCs w:val="18"/>
        </w:rPr>
      </w:pPr>
      <w:r w:rsidDel="00000000" w:rsidR="00000000" w:rsidRPr="00000000">
        <w:rPr>
          <w:rFonts w:ascii="Fira Code" w:cs="Fira Code" w:eastAsia="Fira Code" w:hAnsi="Fira Code"/>
          <w:color w:val="1d1c1d"/>
          <w:sz w:val="18"/>
          <w:szCs w:val="18"/>
          <w:rtl w:val="0"/>
        </w:rPr>
        <w:t xml:space="preserve">+--------+------------------+-------+-------+</w:t>
      </w:r>
    </w:p>
    <w:p w:rsidR="00000000" w:rsidDel="00000000" w:rsidP="00000000" w:rsidRDefault="00000000" w:rsidRPr="00000000" w14:paraId="00000443">
      <w:pPr>
        <w:rPr>
          <w:rFonts w:ascii="Fira Code" w:cs="Fira Code" w:eastAsia="Fira Code" w:hAnsi="Fira Code"/>
          <w:color w:val="1d1c1d"/>
          <w:sz w:val="18"/>
          <w:szCs w:val="18"/>
        </w:rPr>
      </w:pPr>
      <w:r w:rsidDel="00000000" w:rsidR="00000000" w:rsidRPr="00000000">
        <w:rPr>
          <w:rFonts w:ascii="Fira Code" w:cs="Fira Code" w:eastAsia="Fira Code" w:hAnsi="Fira Code"/>
          <w:color w:val="1d1c1d"/>
          <w:sz w:val="18"/>
          <w:szCs w:val="18"/>
          <w:rtl w:val="0"/>
        </w:rPr>
        <w:t xml:space="preserve">SELECT 1</w:t>
      </w:r>
    </w:p>
    <w:p w:rsidR="00000000" w:rsidDel="00000000" w:rsidP="00000000" w:rsidRDefault="00000000" w:rsidRPr="00000000" w14:paraId="00000444">
      <w:pPr>
        <w:rPr>
          <w:rFonts w:ascii="Fira Code" w:cs="Fira Code" w:eastAsia="Fira Code" w:hAnsi="Fira Code"/>
          <w:color w:val="1d1c1d"/>
          <w:sz w:val="18"/>
          <w:szCs w:val="18"/>
        </w:rPr>
      </w:pPr>
      <w:r w:rsidDel="00000000" w:rsidR="00000000" w:rsidRPr="00000000">
        <w:rPr>
          <w:rFonts w:ascii="Fira Code" w:cs="Fira Code" w:eastAsia="Fira Code" w:hAnsi="Fira Code"/>
          <w:color w:val="1d1c1d"/>
          <w:sz w:val="18"/>
          <w:szCs w:val="18"/>
          <w:rtl w:val="0"/>
        </w:rPr>
        <w:t xml:space="preserve">Time: 0.009s</w:t>
      </w:r>
    </w:p>
    <w:p w:rsidR="00000000" w:rsidDel="00000000" w:rsidP="00000000" w:rsidRDefault="00000000" w:rsidRPr="00000000" w14:paraId="00000445">
      <w:pPr>
        <w:spacing w:after="60" w:before="60" w:line="360.0024000000001" w:lineRule="auto"/>
        <w:rPr>
          <w:rFonts w:ascii="Fira Code" w:cs="Fira Code" w:eastAsia="Fira Code" w:hAnsi="Fira Code"/>
          <w:color w:val="1d1c1d"/>
          <w:sz w:val="18"/>
          <w:szCs w:val="18"/>
        </w:rPr>
      </w:pPr>
      <w:r w:rsidDel="00000000" w:rsidR="00000000" w:rsidRPr="00000000">
        <w:rPr>
          <w:rFonts w:ascii="Fira Code" w:cs="Fira Code" w:eastAsia="Fira Code" w:hAnsi="Fira Code"/>
          <w:color w:val="1d1c1d"/>
          <w:sz w:val="18"/>
          <w:szCs w:val="18"/>
          <w:rtl w:val="0"/>
        </w:rPr>
        <w:t xml:space="preserve">root@pg-database:ny_taxi&gt;</w:t>
      </w:r>
    </w:p>
    <w:p w:rsidR="00000000" w:rsidDel="00000000" w:rsidP="00000000" w:rsidRDefault="00000000" w:rsidRPr="00000000" w14:paraId="00000446">
      <w:pPr>
        <w:rPr>
          <w:rFonts w:ascii="Fira Code" w:cs="Fira Code" w:eastAsia="Fira Code" w:hAnsi="Fira Code"/>
        </w:rPr>
      </w:pPr>
      <w:r w:rsidDel="00000000" w:rsidR="00000000" w:rsidRPr="00000000">
        <w:rPr>
          <w:rtl w:val="0"/>
        </w:rPr>
      </w:r>
    </w:p>
    <w:p w:rsidR="00000000" w:rsidDel="00000000" w:rsidP="00000000" w:rsidRDefault="00000000" w:rsidRPr="00000000" w14:paraId="00000447">
      <w:pPr>
        <w:pStyle w:val="Heading2"/>
        <w:spacing w:after="200" w:lineRule="auto"/>
        <w:rPr>
          <w:rFonts w:ascii="Fira Code" w:cs="Fira Code" w:eastAsia="Fira Code" w:hAnsi="Fira Code"/>
          <w:sz w:val="34"/>
          <w:szCs w:val="34"/>
        </w:rPr>
      </w:pPr>
      <w:bookmarkStart w:colFirst="0" w:colLast="0" w:name="_l7i97zed0rnq" w:id="117"/>
      <w:bookmarkEnd w:id="117"/>
      <w:r w:rsidDel="00000000" w:rsidR="00000000" w:rsidRPr="00000000">
        <w:rPr>
          <w:rFonts w:ascii="Fira Code" w:cs="Fira Code" w:eastAsia="Fira Code" w:hAnsi="Fira Code"/>
          <w:sz w:val="34"/>
          <w:szCs w:val="34"/>
          <w:rtl w:val="0"/>
        </w:rPr>
        <w:t xml:space="preserve">PGCLI - case sensitive use “Quotations” around columns with capital letters</w:t>
      </w:r>
    </w:p>
    <w:p w:rsidR="00000000" w:rsidDel="00000000" w:rsidP="00000000" w:rsidRDefault="00000000" w:rsidRPr="00000000" w14:paraId="0000044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sz w:val="27"/>
          <w:szCs w:val="27"/>
        </w:rPr>
      </w:pPr>
      <w:r w:rsidDel="00000000" w:rsidR="00000000" w:rsidRPr="00000000">
        <w:rPr>
          <w:rFonts w:ascii="Fira Code" w:cs="Fira Code" w:eastAsia="Fira Code" w:hAnsi="Fira Code"/>
          <w:sz w:val="27"/>
          <w:szCs w:val="27"/>
          <w:rtl w:val="0"/>
        </w:rPr>
        <w:t xml:space="preserve">PULocationID will not be recognized but “PULocationID” will be. This is because unquoted "Localidentifiers are case insensitive. </w:t>
      </w:r>
      <w:hyperlink r:id="rId94">
        <w:r w:rsidDel="00000000" w:rsidR="00000000" w:rsidRPr="00000000">
          <w:rPr>
            <w:rFonts w:ascii="Fira Code" w:cs="Fira Code" w:eastAsia="Fira Code" w:hAnsi="Fira Code"/>
            <w:sz w:val="27"/>
            <w:szCs w:val="27"/>
            <w:u w:val="single"/>
            <w:rtl w:val="0"/>
          </w:rPr>
          <w:t xml:space="preserve">See docs</w:t>
        </w:r>
      </w:hyperlink>
      <w:r w:rsidDel="00000000" w:rsidR="00000000" w:rsidRPr="00000000">
        <w:rPr>
          <w:rFonts w:ascii="Fira Code" w:cs="Fira Code" w:eastAsia="Fira Code" w:hAnsi="Fira Code"/>
          <w:sz w:val="27"/>
          <w:szCs w:val="27"/>
          <w:rtl w:val="0"/>
        </w:rPr>
        <w:t xml:space="preserve">.</w:t>
      </w:r>
    </w:p>
    <w:p w:rsidR="00000000" w:rsidDel="00000000" w:rsidP="00000000" w:rsidRDefault="00000000" w:rsidRPr="00000000" w14:paraId="00000449">
      <w:pPr>
        <w:pStyle w:val="Heading2"/>
        <w:spacing w:after="200" w:lineRule="auto"/>
        <w:rPr>
          <w:rFonts w:ascii="Fira Code" w:cs="Fira Code" w:eastAsia="Fira Code" w:hAnsi="Fira Code"/>
          <w:sz w:val="34"/>
          <w:szCs w:val="34"/>
        </w:rPr>
      </w:pPr>
      <w:bookmarkStart w:colFirst="0" w:colLast="0" w:name="_vjp7w3qvga94" w:id="118"/>
      <w:bookmarkEnd w:id="118"/>
      <w:r w:rsidDel="00000000" w:rsidR="00000000" w:rsidRPr="00000000">
        <w:rPr>
          <w:rFonts w:ascii="Fira Code" w:cs="Fira Code" w:eastAsia="Fira Code" w:hAnsi="Fira Code"/>
          <w:sz w:val="34"/>
          <w:szCs w:val="34"/>
          <w:rtl w:val="0"/>
        </w:rPr>
        <w:t xml:space="preserve">PGCLI - error column c.relhasoids does not exist</w:t>
      </w:r>
    </w:p>
    <w:p w:rsidR="00000000" w:rsidDel="00000000" w:rsidP="00000000" w:rsidRDefault="00000000" w:rsidRPr="00000000" w14:paraId="0000044A">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When using the command </w:t>
      </w:r>
      <w:r w:rsidDel="00000000" w:rsidR="00000000" w:rsidRPr="00000000">
        <w:rPr>
          <w:rFonts w:ascii="Fira Code" w:cs="Fira Code" w:eastAsia="Fira Code" w:hAnsi="Fira Code"/>
          <w:sz w:val="24"/>
          <w:szCs w:val="24"/>
          <w:shd w:fill="efefef" w:val="clear"/>
          <w:rtl w:val="0"/>
        </w:rPr>
        <w:t xml:space="preserve">`\d &lt;database name&gt;`</w:t>
      </w:r>
      <w:r w:rsidDel="00000000" w:rsidR="00000000" w:rsidRPr="00000000">
        <w:rPr>
          <w:rFonts w:ascii="Fira Code" w:cs="Fira Code" w:eastAsia="Fira Code" w:hAnsi="Fira Code"/>
          <w:sz w:val="24"/>
          <w:szCs w:val="24"/>
          <w:rtl w:val="0"/>
        </w:rPr>
        <w:t xml:space="preserve"> you get the error column </w:t>
      </w:r>
      <w:r w:rsidDel="00000000" w:rsidR="00000000" w:rsidRPr="00000000">
        <w:rPr>
          <w:rFonts w:ascii="Fira Code" w:cs="Fira Code" w:eastAsia="Fira Code" w:hAnsi="Fira Code"/>
          <w:sz w:val="24"/>
          <w:szCs w:val="24"/>
          <w:shd w:fill="efefef" w:val="clear"/>
          <w:rtl w:val="0"/>
        </w:rPr>
        <w:t xml:space="preserve">`c.relhasoids does not exist`</w:t>
      </w: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44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Resolution:</w:t>
      </w:r>
    </w:p>
    <w:p w:rsidR="00000000" w:rsidDel="00000000" w:rsidP="00000000" w:rsidRDefault="00000000" w:rsidRPr="00000000" w14:paraId="0000044C">
      <w:pPr>
        <w:numPr>
          <w:ilvl w:val="0"/>
          <w:numId w:val="80"/>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Uninstall </w:t>
      </w:r>
      <w:r w:rsidDel="00000000" w:rsidR="00000000" w:rsidRPr="00000000">
        <w:rPr>
          <w:rFonts w:ascii="Fira Code" w:cs="Fira Code" w:eastAsia="Fira Code" w:hAnsi="Fira Code"/>
          <w:sz w:val="24"/>
          <w:szCs w:val="24"/>
          <w:rtl w:val="0"/>
        </w:rPr>
        <w:t xml:space="preserve">pgcli</w:t>
      </w:r>
      <w:r w:rsidDel="00000000" w:rsidR="00000000" w:rsidRPr="00000000">
        <w:rPr>
          <w:rtl w:val="0"/>
        </w:rPr>
      </w:r>
    </w:p>
    <w:p w:rsidR="00000000" w:rsidDel="00000000" w:rsidP="00000000" w:rsidRDefault="00000000" w:rsidRPr="00000000" w14:paraId="0000044D">
      <w:pPr>
        <w:numPr>
          <w:ilvl w:val="0"/>
          <w:numId w:val="80"/>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Reinstall pgclidatabase "ny_taxi" does not exist</w:t>
      </w:r>
    </w:p>
    <w:p w:rsidR="00000000" w:rsidDel="00000000" w:rsidP="00000000" w:rsidRDefault="00000000" w:rsidRPr="00000000" w14:paraId="0000044E">
      <w:pPr>
        <w:numPr>
          <w:ilvl w:val="0"/>
          <w:numId w:val="80"/>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Restart pc</w:t>
      </w:r>
      <w:r w:rsidDel="00000000" w:rsidR="00000000" w:rsidRPr="00000000">
        <w:rPr>
          <w:rtl w:val="0"/>
        </w:rPr>
      </w:r>
    </w:p>
    <w:p w:rsidR="00000000" w:rsidDel="00000000" w:rsidP="00000000" w:rsidRDefault="00000000" w:rsidRPr="00000000" w14:paraId="0000044F">
      <w:pPr>
        <w:pStyle w:val="Heading2"/>
        <w:spacing w:after="60" w:before="60" w:line="360.0024000000001" w:lineRule="auto"/>
        <w:rPr>
          <w:rFonts w:ascii="Fira Code" w:cs="Fira Code" w:eastAsia="Fira Code" w:hAnsi="Fira Code"/>
          <w:sz w:val="34"/>
          <w:szCs w:val="34"/>
        </w:rPr>
      </w:pPr>
      <w:bookmarkStart w:colFirst="0" w:colLast="0" w:name="_wj72nxmdnvu6" w:id="119"/>
      <w:bookmarkEnd w:id="119"/>
      <w:r w:rsidDel="00000000" w:rsidR="00000000" w:rsidRPr="00000000">
        <w:rPr>
          <w:rtl w:val="0"/>
        </w:rPr>
      </w:r>
    </w:p>
    <w:p w:rsidR="00000000" w:rsidDel="00000000" w:rsidP="00000000" w:rsidRDefault="00000000" w:rsidRPr="00000000" w14:paraId="00000450">
      <w:pPr>
        <w:pStyle w:val="Heading2"/>
        <w:spacing w:after="60" w:before="60" w:line="360.0024000000001" w:lineRule="auto"/>
        <w:rPr>
          <w:rFonts w:ascii="Fira Code" w:cs="Fira Code" w:eastAsia="Fira Code" w:hAnsi="Fira Code"/>
          <w:sz w:val="34"/>
          <w:szCs w:val="34"/>
        </w:rPr>
      </w:pPr>
      <w:bookmarkStart w:colFirst="0" w:colLast="0" w:name="_87h36eaf2sjt" w:id="120"/>
      <w:bookmarkEnd w:id="120"/>
      <w:r w:rsidDel="00000000" w:rsidR="00000000" w:rsidRPr="00000000">
        <w:rPr>
          <w:rFonts w:ascii="Fira Code" w:cs="Fira Code" w:eastAsia="Fira Code" w:hAnsi="Fira Code"/>
          <w:sz w:val="34"/>
          <w:szCs w:val="34"/>
          <w:rtl w:val="0"/>
        </w:rPr>
        <w:t xml:space="preserve">Postgres - OperationalError: (psycopg2.OperationalError) connection to server at "localhost" (::1), port 5432 failed: FATAL:  password authentication failed for user "root"</w:t>
      </w:r>
    </w:p>
    <w:p w:rsidR="00000000" w:rsidDel="00000000" w:rsidP="00000000" w:rsidRDefault="00000000" w:rsidRPr="00000000" w14:paraId="00000451">
      <w:pPr>
        <w:rPr>
          <w:rFonts w:ascii="Fira Code" w:cs="Fira Code" w:eastAsia="Fira Code" w:hAnsi="Fira Code"/>
        </w:rPr>
      </w:pPr>
      <w:r w:rsidDel="00000000" w:rsidR="00000000" w:rsidRPr="00000000">
        <w:rPr>
          <w:rFonts w:ascii="Fira Code" w:cs="Fira Code" w:eastAsia="Fira Code" w:hAnsi="Fira Code"/>
          <w:rtl w:val="0"/>
        </w:rPr>
        <w:t xml:space="preserve">This happens while uploading data via the connection in jupyter notebook</w:t>
      </w:r>
    </w:p>
    <w:p w:rsidR="00000000" w:rsidDel="00000000" w:rsidP="00000000" w:rsidRDefault="00000000" w:rsidRPr="00000000" w14:paraId="00000452">
      <w:pPr>
        <w:spacing w:after="60" w:before="60" w:line="360.0024000000001" w:lineRule="auto"/>
        <w:rPr>
          <w:rFonts w:ascii="Fira Code" w:cs="Fira Code" w:eastAsia="Fira Code" w:hAnsi="Fira Code"/>
          <w:shd w:fill="f3f3f3" w:val="clear"/>
        </w:rPr>
      </w:pPr>
      <w:r w:rsidDel="00000000" w:rsidR="00000000" w:rsidRPr="00000000">
        <w:rPr>
          <w:rFonts w:ascii="Fira Code" w:cs="Fira Code" w:eastAsia="Fira Code" w:hAnsi="Fira Code"/>
          <w:shd w:fill="f3f3f3" w:val="clear"/>
          <w:rtl w:val="0"/>
        </w:rPr>
        <w:t xml:space="preserve">engine = create_engine('postgresql://root:root@localhost:5432/ny_taxi')</w:t>
      </w:r>
    </w:p>
    <w:p w:rsidR="00000000" w:rsidDel="00000000" w:rsidP="00000000" w:rsidRDefault="00000000" w:rsidRPr="00000000" w14:paraId="00000453">
      <w:pPr>
        <w:spacing w:after="60" w:before="60" w:line="360.0024000000001" w:lineRule="auto"/>
        <w:rPr>
          <w:rFonts w:ascii="Fira Code" w:cs="Fira Code" w:eastAsia="Fira Code" w:hAnsi="Fira Code"/>
        </w:rPr>
      </w:pPr>
      <w:r w:rsidDel="00000000" w:rsidR="00000000" w:rsidRPr="00000000">
        <w:rPr>
          <w:rFonts w:ascii="Fira Code" w:cs="Fira Code" w:eastAsia="Fira Code" w:hAnsi="Fira Code"/>
          <w:shd w:fill="f3f3f3" w:val="clear"/>
          <w:rtl w:val="0"/>
        </w:rPr>
        <w:t xml:space="preserve">T</w:t>
      </w:r>
      <w:r w:rsidDel="00000000" w:rsidR="00000000" w:rsidRPr="00000000">
        <w:rPr>
          <w:rFonts w:ascii="Fira Code" w:cs="Fira Code" w:eastAsia="Fira Code" w:hAnsi="Fira Code"/>
          <w:rtl w:val="0"/>
        </w:rPr>
        <w:t xml:space="preserve">he port 5432 was taken by another postgres. You could already have installed Postgres in the past at the same port, so when you are trying to connect it does not reach docker, but the old Postgres installation instead. We are not connecting to the port in docker, but to the port on our machine. Substitute 5431 or whatever port you mapped to for port 5432. Another option is to remove the old Postgres installation if it is useless. </w:t>
      </w:r>
    </w:p>
    <w:p w:rsidR="00000000" w:rsidDel="00000000" w:rsidP="00000000" w:rsidRDefault="00000000" w:rsidRPr="00000000" w14:paraId="00000454">
      <w:pPr>
        <w:spacing w:after="60" w:before="60" w:line="360.0024000000001"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455">
      <w:pPr>
        <w:spacing w:after="60" w:before="60" w:line="360.0024000000001" w:lineRule="auto"/>
        <w:rPr>
          <w:rFonts w:ascii="Fira Code" w:cs="Fira Code" w:eastAsia="Fira Code" w:hAnsi="Fira Code"/>
        </w:rPr>
      </w:pPr>
      <w:r w:rsidDel="00000000" w:rsidR="00000000" w:rsidRPr="00000000">
        <w:rPr>
          <w:rFonts w:ascii="Fira Code" w:cs="Fira Code" w:eastAsia="Fira Code" w:hAnsi="Fira Code"/>
          <w:rtl w:val="0"/>
        </w:rPr>
        <w:t xml:space="preserve">Also if this error is still persistent , kindly check if you have a service in windows running postgres , Stopping that service will resolve the issue</w:t>
      </w:r>
    </w:p>
    <w:p w:rsidR="00000000" w:rsidDel="00000000" w:rsidP="00000000" w:rsidRDefault="00000000" w:rsidRPr="00000000" w14:paraId="00000456">
      <w:pPr>
        <w:spacing w:after="60" w:before="60" w:line="360.0024000000001" w:lineRule="auto"/>
        <w:rPr>
          <w:rFonts w:ascii="Fira Code" w:cs="Fira Code" w:eastAsia="Fira Code" w:hAnsi="Fira Code"/>
          <w:shd w:fill="f3f3f3" w:val="clear"/>
        </w:rPr>
      </w:pPr>
      <w:r w:rsidDel="00000000" w:rsidR="00000000" w:rsidRPr="00000000">
        <w:rPr>
          <w:rtl w:val="0"/>
        </w:rPr>
      </w:r>
    </w:p>
    <w:p w:rsidR="00000000" w:rsidDel="00000000" w:rsidP="00000000" w:rsidRDefault="00000000" w:rsidRPr="00000000" w14:paraId="00000457">
      <w:pPr>
        <w:pStyle w:val="Heading2"/>
        <w:spacing w:after="60" w:before="60" w:line="360.0024000000001" w:lineRule="auto"/>
        <w:rPr>
          <w:rFonts w:ascii="Fira Code" w:cs="Fira Code" w:eastAsia="Fira Code" w:hAnsi="Fira Code"/>
          <w:sz w:val="34"/>
          <w:szCs w:val="34"/>
        </w:rPr>
      </w:pPr>
      <w:bookmarkStart w:colFirst="0" w:colLast="0" w:name="_v0wwgh8lc6x1" w:id="121"/>
      <w:bookmarkEnd w:id="121"/>
      <w:r w:rsidDel="00000000" w:rsidR="00000000" w:rsidRPr="00000000">
        <w:rPr>
          <w:rFonts w:ascii="Fira Code" w:cs="Fira Code" w:eastAsia="Fira Code" w:hAnsi="Fira Code"/>
          <w:sz w:val="34"/>
          <w:szCs w:val="34"/>
          <w:rtl w:val="0"/>
        </w:rPr>
        <w:t xml:space="preserve">Postgres - OperationalError: (psycopg2.OperationalError) connection to server at "localhost" (::1), port 5432 failed: FATAL:  role "root" does not exist</w:t>
      </w:r>
    </w:p>
    <w:p w:rsidR="00000000" w:rsidDel="00000000" w:rsidP="00000000" w:rsidRDefault="00000000" w:rsidRPr="00000000" w14:paraId="00000458">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Can happen when connecting via </w:t>
      </w:r>
      <w:r w:rsidDel="00000000" w:rsidR="00000000" w:rsidRPr="00000000">
        <w:rPr>
          <w:rFonts w:ascii="Fira Code" w:cs="Fira Code" w:eastAsia="Fira Code" w:hAnsi="Fira Code"/>
          <w:sz w:val="24"/>
          <w:szCs w:val="24"/>
          <w:rtl w:val="0"/>
        </w:rPr>
        <w:t xml:space="preserve">pgcli</w:t>
      </w: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459">
      <w:pPr>
        <w:spacing w:after="200" w:lineRule="auto"/>
        <w:rPr>
          <w:rFonts w:ascii="Fira Code" w:cs="Fira Code" w:eastAsia="Fira Code" w:hAnsi="Fira Code"/>
          <w:sz w:val="32"/>
          <w:szCs w:val="32"/>
        </w:rPr>
      </w:pPr>
      <w:r w:rsidDel="00000000" w:rsidR="00000000" w:rsidRPr="00000000">
        <w:rPr>
          <w:rFonts w:ascii="Fira Code" w:cs="Fira Code" w:eastAsia="Fira Code" w:hAnsi="Fira Code"/>
          <w:shd w:fill="f3f3f3" w:val="clear"/>
          <w:rtl w:val="0"/>
        </w:rPr>
        <w:t xml:space="preserve">pgcli</w:t>
      </w:r>
      <w:r w:rsidDel="00000000" w:rsidR="00000000" w:rsidRPr="00000000">
        <w:rPr>
          <w:rFonts w:ascii="Fira Code" w:cs="Fira Code" w:eastAsia="Fira Code" w:hAnsi="Fira Code"/>
          <w:shd w:fill="f3f3f3" w:val="clear"/>
          <w:rtl w:val="0"/>
        </w:rPr>
        <w:t xml:space="preserve"> -h localhost -p 5432 -U root -d ny_taxi</w:t>
      </w:r>
      <w:r w:rsidDel="00000000" w:rsidR="00000000" w:rsidRPr="00000000">
        <w:rPr>
          <w:rtl w:val="0"/>
        </w:rPr>
      </w:r>
    </w:p>
    <w:p w:rsidR="00000000" w:rsidDel="00000000" w:rsidP="00000000" w:rsidRDefault="00000000" w:rsidRPr="00000000" w14:paraId="0000045A">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Or while uploading data via the connection in jupyter notebook</w:t>
      </w:r>
    </w:p>
    <w:p w:rsidR="00000000" w:rsidDel="00000000" w:rsidP="00000000" w:rsidRDefault="00000000" w:rsidRPr="00000000" w14:paraId="0000045B">
      <w:pPr>
        <w:spacing w:after="60" w:before="60" w:line="360.0024000000001" w:lineRule="auto"/>
        <w:rPr>
          <w:rFonts w:ascii="Fira Code" w:cs="Fira Code" w:eastAsia="Fira Code" w:hAnsi="Fira Code"/>
          <w:sz w:val="24"/>
          <w:szCs w:val="24"/>
        </w:rPr>
      </w:pPr>
      <w:r w:rsidDel="00000000" w:rsidR="00000000" w:rsidRPr="00000000">
        <w:rPr>
          <w:rFonts w:ascii="Fira Code" w:cs="Fira Code" w:eastAsia="Fira Code" w:hAnsi="Fira Code"/>
          <w:shd w:fill="f3f3f3" w:val="clear"/>
          <w:rtl w:val="0"/>
        </w:rPr>
        <w:t xml:space="preserve">engine = create_engine('postgresql://root:root@localhost:5432/ny_taxi')</w:t>
      </w:r>
      <w:r w:rsidDel="00000000" w:rsidR="00000000" w:rsidRPr="00000000">
        <w:rPr>
          <w:rtl w:val="0"/>
        </w:rPr>
      </w:r>
    </w:p>
    <w:p w:rsidR="00000000" w:rsidDel="00000000" w:rsidP="00000000" w:rsidRDefault="00000000" w:rsidRPr="00000000" w14:paraId="0000045C">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can happen when Postgres is already installed on your computer. Changing the port can resolve that (e.g. from 5432 to 5431).</w:t>
      </w:r>
    </w:p>
    <w:p w:rsidR="00000000" w:rsidDel="00000000" w:rsidP="00000000" w:rsidRDefault="00000000" w:rsidRPr="00000000" w14:paraId="0000045D">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5E">
      <w:pPr>
        <w:spacing w:after="200" w:lineRule="auto"/>
        <w:rPr>
          <w:rFonts w:ascii="Fira Code" w:cs="Fira Code" w:eastAsia="Fira Code" w:hAnsi="Fira Code"/>
          <w:color w:val="b42419"/>
          <w:sz w:val="19"/>
          <w:szCs w:val="19"/>
        </w:rPr>
      </w:pPr>
      <w:r w:rsidDel="00000000" w:rsidR="00000000" w:rsidRPr="00000000">
        <w:rPr>
          <w:rFonts w:ascii="Fira Code" w:cs="Fira Code" w:eastAsia="Fira Code" w:hAnsi="Fira Code"/>
          <w:sz w:val="24"/>
          <w:szCs w:val="24"/>
          <w:rtl w:val="0"/>
        </w:rPr>
        <w:t xml:space="preserve">To check whether there even is a root user with the ability to login:</w:t>
      </w:r>
      <w:r w:rsidDel="00000000" w:rsidR="00000000" w:rsidRPr="00000000">
        <w:rPr>
          <w:rtl w:val="0"/>
        </w:rPr>
      </w:r>
    </w:p>
    <w:p w:rsidR="00000000" w:rsidDel="00000000" w:rsidP="00000000" w:rsidRDefault="00000000" w:rsidRPr="00000000" w14:paraId="0000045F">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Try: </w:t>
      </w:r>
      <w:r w:rsidDel="00000000" w:rsidR="00000000" w:rsidRPr="00000000">
        <w:rPr>
          <w:rFonts w:ascii="Fira Code" w:cs="Fira Code" w:eastAsia="Fira Code" w:hAnsi="Fira Code"/>
          <w:shd w:fill="f3f3f3" w:val="clear"/>
          <w:rtl w:val="0"/>
        </w:rPr>
        <w:t xml:space="preserve">docker exec -it &lt;your_container_name&gt; /bin/bash</w:t>
      </w:r>
      <w:r w:rsidDel="00000000" w:rsidR="00000000" w:rsidRPr="00000000">
        <w:rPr>
          <w:rtl w:val="0"/>
        </w:rPr>
      </w:r>
    </w:p>
    <w:p w:rsidR="00000000" w:rsidDel="00000000" w:rsidP="00000000" w:rsidRDefault="00000000" w:rsidRPr="00000000" w14:paraId="00000460">
      <w:pPr>
        <w:spacing w:after="200"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And then run</w:t>
      </w:r>
    </w:p>
    <w:p w:rsidR="00000000" w:rsidDel="00000000" w:rsidP="00000000" w:rsidRDefault="00000000" w:rsidRPr="00000000" w14:paraId="00000461">
      <w:pPr>
        <w:spacing w:after="200" w:lineRule="auto"/>
        <w:ind w:left="0" w:firstLine="0"/>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0462">
      <w:pPr>
        <w:rPr>
          <w:rFonts w:ascii="Fira Code" w:cs="Fira Code" w:eastAsia="Fira Code" w:hAnsi="Fira Code"/>
          <w:b w:val="1"/>
          <w:sz w:val="24"/>
          <w:szCs w:val="24"/>
        </w:rPr>
      </w:pPr>
      <w:r w:rsidDel="00000000" w:rsidR="00000000" w:rsidRPr="00000000">
        <w:rPr>
          <w:rFonts w:ascii="Fira Code" w:cs="Fira Code" w:eastAsia="Fira Code" w:hAnsi="Fira Code"/>
          <w:sz w:val="24"/>
          <w:szCs w:val="24"/>
          <w:rtl w:val="0"/>
        </w:rPr>
        <w:t xml:space="preserve">Also, you could change port from </w:t>
      </w:r>
      <w:r w:rsidDel="00000000" w:rsidR="00000000" w:rsidRPr="00000000">
        <w:rPr>
          <w:rFonts w:ascii="Fira Code" w:cs="Fira Code" w:eastAsia="Fira Code" w:hAnsi="Fira Code"/>
          <w:b w:val="1"/>
          <w:sz w:val="24"/>
          <w:szCs w:val="24"/>
          <w:rtl w:val="0"/>
        </w:rPr>
        <w:t xml:space="preserve">5432:5432</w:t>
      </w:r>
      <w:r w:rsidDel="00000000" w:rsidR="00000000" w:rsidRPr="00000000">
        <w:rPr>
          <w:rFonts w:ascii="Fira Code" w:cs="Fira Code" w:eastAsia="Fira Code" w:hAnsi="Fira Code"/>
          <w:sz w:val="24"/>
          <w:szCs w:val="24"/>
          <w:rtl w:val="0"/>
        </w:rPr>
        <w:t xml:space="preserve"> to </w:t>
      </w:r>
      <w:r w:rsidDel="00000000" w:rsidR="00000000" w:rsidRPr="00000000">
        <w:rPr>
          <w:rFonts w:ascii="Fira Code" w:cs="Fira Code" w:eastAsia="Fira Code" w:hAnsi="Fira Code"/>
          <w:b w:val="1"/>
          <w:sz w:val="24"/>
          <w:szCs w:val="24"/>
          <w:rtl w:val="0"/>
        </w:rPr>
        <w:t xml:space="preserve">5431:5432</w:t>
      </w:r>
    </w:p>
    <w:p w:rsidR="00000000" w:rsidDel="00000000" w:rsidP="00000000" w:rsidRDefault="00000000" w:rsidRPr="00000000" w14:paraId="00000463">
      <w:pPr>
        <w:spacing w:after="60" w:before="60" w:line="360.0024000000001"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64">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Other solution that worked: </w:t>
      </w:r>
    </w:p>
    <w:p w:rsidR="00000000" w:rsidDel="00000000" w:rsidP="00000000" w:rsidRDefault="00000000" w:rsidRPr="00000000" w14:paraId="00000465">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Changing </w:t>
      </w:r>
      <w:r w:rsidDel="00000000" w:rsidR="00000000" w:rsidRPr="00000000">
        <w:rPr>
          <w:rFonts w:ascii="Fira Code" w:cs="Fira Code" w:eastAsia="Fira Code" w:hAnsi="Fira Code"/>
          <w:shd w:fill="f3f3f3" w:val="clear"/>
          <w:rtl w:val="0"/>
        </w:rPr>
        <w:t xml:space="preserve">`POSTGRES_USER=juroot`</w:t>
      </w:r>
      <w:r w:rsidDel="00000000" w:rsidR="00000000" w:rsidRPr="00000000">
        <w:rPr>
          <w:rFonts w:ascii="Fira Code" w:cs="Fira Code" w:eastAsia="Fira Code" w:hAnsi="Fira Code"/>
          <w:sz w:val="24"/>
          <w:szCs w:val="24"/>
          <w:rtl w:val="0"/>
        </w:rPr>
        <w:t xml:space="preserve"> to </w:t>
      </w:r>
      <w:r w:rsidDel="00000000" w:rsidR="00000000" w:rsidRPr="00000000">
        <w:rPr>
          <w:rFonts w:ascii="Fira Code" w:cs="Fira Code" w:eastAsia="Fira Code" w:hAnsi="Fira Code"/>
          <w:shd w:fill="f3f3f3" w:val="clear"/>
          <w:rtl w:val="0"/>
        </w:rPr>
        <w:t xml:space="preserve">`PGUSER=postgres`</w:t>
      </w:r>
      <w:r w:rsidDel="00000000" w:rsidR="00000000" w:rsidRPr="00000000">
        <w:rPr>
          <w:rtl w:val="0"/>
        </w:rPr>
      </w:r>
    </w:p>
    <w:p w:rsidR="00000000" w:rsidDel="00000000" w:rsidP="00000000" w:rsidRDefault="00000000" w:rsidRPr="00000000" w14:paraId="00000466">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Based on this: </w:t>
      </w:r>
      <w:hyperlink r:id="rId95">
        <w:r w:rsidDel="00000000" w:rsidR="00000000" w:rsidRPr="00000000">
          <w:rPr>
            <w:rFonts w:ascii="Fira Code" w:cs="Fira Code" w:eastAsia="Fira Code" w:hAnsi="Fira Code"/>
            <w:color w:val="1155cc"/>
            <w:sz w:val="24"/>
            <w:szCs w:val="24"/>
            <w:u w:val="single"/>
            <w:rtl w:val="0"/>
          </w:rPr>
          <w:t xml:space="preserve">postgres with docker compose gives FATAL: role "root" does not exist error - Stack Overflow</w:t>
        </w:r>
      </w:hyperlink>
      <w:r w:rsidDel="00000000" w:rsidR="00000000" w:rsidRPr="00000000">
        <w:rPr>
          <w:rtl w:val="0"/>
        </w:rPr>
      </w:r>
    </w:p>
    <w:p w:rsidR="00000000" w:rsidDel="00000000" w:rsidP="00000000" w:rsidRDefault="00000000" w:rsidRPr="00000000" w14:paraId="00000467">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Also </w:t>
      </w:r>
      <w:r w:rsidDel="00000000" w:rsidR="00000000" w:rsidRPr="00000000">
        <w:rPr>
          <w:rFonts w:ascii="Fira Code" w:cs="Fira Code" w:eastAsia="Fira Code" w:hAnsi="Fira Code"/>
          <w:sz w:val="24"/>
          <w:szCs w:val="24"/>
          <w:shd w:fill="f3f3f3" w:val="clear"/>
          <w:rtl w:val="0"/>
        </w:rPr>
        <w:t xml:space="preserve">`docker compose down`</w:t>
      </w:r>
      <w:r w:rsidDel="00000000" w:rsidR="00000000" w:rsidRPr="00000000">
        <w:rPr>
          <w:rFonts w:ascii="Fira Code" w:cs="Fira Code" w:eastAsia="Fira Code" w:hAnsi="Fira Code"/>
          <w:sz w:val="24"/>
          <w:szCs w:val="24"/>
          <w:rtl w:val="0"/>
        </w:rPr>
        <w:t xml:space="preserve">, removing folder that had postgres volume, running </w:t>
      </w:r>
      <w:r w:rsidDel="00000000" w:rsidR="00000000" w:rsidRPr="00000000">
        <w:rPr>
          <w:rFonts w:ascii="Fira Code" w:cs="Fira Code" w:eastAsia="Fira Code" w:hAnsi="Fira Code"/>
          <w:sz w:val="24"/>
          <w:szCs w:val="24"/>
          <w:shd w:fill="f3f3f3" w:val="clear"/>
          <w:rtl w:val="0"/>
        </w:rPr>
        <w:t xml:space="preserve">`docker compose up`</w:t>
      </w:r>
      <w:r w:rsidDel="00000000" w:rsidR="00000000" w:rsidRPr="00000000">
        <w:rPr>
          <w:rFonts w:ascii="Fira Code" w:cs="Fira Code" w:eastAsia="Fira Code" w:hAnsi="Fira Code"/>
          <w:sz w:val="24"/>
          <w:szCs w:val="24"/>
          <w:rtl w:val="0"/>
        </w:rPr>
        <w:t xml:space="preserve"> again.</w:t>
      </w:r>
    </w:p>
    <w:p w:rsidR="00000000" w:rsidDel="00000000" w:rsidP="00000000" w:rsidRDefault="00000000" w:rsidRPr="00000000" w14:paraId="00000468">
      <w:pPr>
        <w:pStyle w:val="Heading2"/>
        <w:rPr>
          <w:rFonts w:ascii="Fira Code" w:cs="Fira Code" w:eastAsia="Fira Code" w:hAnsi="Fira Code"/>
          <w:sz w:val="34"/>
          <w:szCs w:val="34"/>
        </w:rPr>
      </w:pPr>
      <w:bookmarkStart w:colFirst="0" w:colLast="0" w:name="_y1evrcypfhb0" w:id="122"/>
      <w:bookmarkEnd w:id="122"/>
      <w:r w:rsidDel="00000000" w:rsidR="00000000" w:rsidRPr="00000000">
        <w:rPr>
          <w:rFonts w:ascii="Fira Code" w:cs="Fira Code" w:eastAsia="Fira Code" w:hAnsi="Fira Code"/>
          <w:sz w:val="34"/>
          <w:szCs w:val="34"/>
          <w:rtl w:val="0"/>
        </w:rPr>
        <w:t xml:space="preserve">Postgres - OperationalError: (psycopg2.OperationalError) connection to server at "localhost" (::1), port 5432 failed: FATAL:  database "ny_taxi" does not exist</w:t>
      </w:r>
    </w:p>
    <w:p w:rsidR="00000000" w:rsidDel="00000000" w:rsidP="00000000" w:rsidRDefault="00000000" w:rsidRPr="00000000" w14:paraId="00000469">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6A">
      <w:pPr>
        <w:spacing w:after="0" w:line="276"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~\anaconda3\lib\site-packages\psycopg2\__init__.py in connect(dsn, connection_factory, cursor_factory, **kwargs)</w:t>
      </w:r>
    </w:p>
    <w:p w:rsidR="00000000" w:rsidDel="00000000" w:rsidP="00000000" w:rsidRDefault="00000000" w:rsidRPr="00000000" w14:paraId="0000046B">
      <w:pPr>
        <w:spacing w:after="0" w:line="276"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120 </w:t>
      </w:r>
    </w:p>
    <w:p w:rsidR="00000000" w:rsidDel="00000000" w:rsidP="00000000" w:rsidRDefault="00000000" w:rsidRPr="00000000" w14:paraId="0000046C">
      <w:pPr>
        <w:spacing w:after="0" w:line="276"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121     dsn = _ext.make_dsn(dsn, **kwargs)</w:t>
      </w:r>
    </w:p>
    <w:p w:rsidR="00000000" w:rsidDel="00000000" w:rsidP="00000000" w:rsidRDefault="00000000" w:rsidRPr="00000000" w14:paraId="0000046D">
      <w:pPr>
        <w:spacing w:after="0" w:line="276"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--&gt; 122     conn = _connect(dsn, connection_factory=connection_factory, **kwasync)</w:t>
      </w:r>
    </w:p>
    <w:p w:rsidR="00000000" w:rsidDel="00000000" w:rsidP="00000000" w:rsidRDefault="00000000" w:rsidRPr="00000000" w14:paraId="0000046E">
      <w:pPr>
        <w:spacing w:after="0" w:line="276"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123     if cursor_factory is not None:</w:t>
      </w:r>
    </w:p>
    <w:p w:rsidR="00000000" w:rsidDel="00000000" w:rsidP="00000000" w:rsidRDefault="00000000" w:rsidRPr="00000000" w14:paraId="0000046F">
      <w:pPr>
        <w:spacing w:after="0" w:line="276"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124         conn.cursor_factory = cursor_factory</w:t>
      </w:r>
    </w:p>
    <w:p w:rsidR="00000000" w:rsidDel="00000000" w:rsidP="00000000" w:rsidRDefault="00000000" w:rsidRPr="00000000" w14:paraId="00000470">
      <w:pPr>
        <w:spacing w:after="0" w:line="276" w:lineRule="auto"/>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471">
      <w:pPr>
        <w:spacing w:after="0" w:before="60" w:line="276"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OperationalError: (psycopg2.OperationalError) connection to server at "localhost" (::1), port 5432 failed: FATAL:  database "ny_taxi" does not exist</w:t>
      </w:r>
    </w:p>
    <w:p w:rsidR="00000000" w:rsidDel="00000000" w:rsidP="00000000" w:rsidRDefault="00000000" w:rsidRPr="00000000" w14:paraId="00000472">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73">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Make sure postgres is running. You can check that by running </w:t>
      </w:r>
      <w:r w:rsidDel="00000000" w:rsidR="00000000" w:rsidRPr="00000000">
        <w:rPr>
          <w:rFonts w:ascii="Fira Code" w:cs="Fira Code" w:eastAsia="Fira Code" w:hAnsi="Fira Code"/>
          <w:sz w:val="24"/>
          <w:szCs w:val="24"/>
          <w:shd w:fill="f3f3f3" w:val="clear"/>
          <w:rtl w:val="0"/>
        </w:rPr>
        <w:t xml:space="preserve">`docker ps`</w:t>
      </w:r>
      <w:r w:rsidDel="00000000" w:rsidR="00000000" w:rsidRPr="00000000">
        <w:rPr>
          <w:rtl w:val="0"/>
        </w:rPr>
      </w:r>
    </w:p>
    <w:p w:rsidR="00000000" w:rsidDel="00000000" w:rsidP="00000000" w:rsidRDefault="00000000" w:rsidRPr="00000000" w14:paraId="00000474">
      <w:pPr>
        <w:spacing w:after="200" w:line="276" w:lineRule="auto"/>
        <w:rPr>
          <w:rFonts w:ascii="Fira Code" w:cs="Fira Code" w:eastAsia="Fira Code" w:hAnsi="Fira Code"/>
          <w:b w:val="1"/>
          <w:sz w:val="34"/>
          <w:szCs w:val="34"/>
        </w:rPr>
      </w:pPr>
      <w:r w:rsidDel="00000000" w:rsidR="00000000" w:rsidRPr="00000000">
        <w:rPr>
          <w:rFonts w:ascii="Fira Code" w:cs="Fira Code" w:eastAsia="Fira Code" w:hAnsi="Fira Code"/>
          <w:sz w:val="24"/>
          <w:szCs w:val="24"/>
          <w:rtl w:val="0"/>
        </w:rPr>
        <w:t xml:space="preserve">✅Solution: If you have postgres software installed on your computer before now, build your instance on a different port like 8080 instead of 5432</w:t>
      </w:r>
      <w:r w:rsidDel="00000000" w:rsidR="00000000" w:rsidRPr="00000000">
        <w:rPr>
          <w:rtl w:val="0"/>
        </w:rPr>
      </w:r>
    </w:p>
    <w:p w:rsidR="00000000" w:rsidDel="00000000" w:rsidP="00000000" w:rsidRDefault="00000000" w:rsidRPr="00000000" w14:paraId="00000475">
      <w:pPr>
        <w:spacing w:after="200" w:line="276" w:lineRule="auto"/>
        <w:rPr>
          <w:rFonts w:ascii="Fira Code" w:cs="Fira Code" w:eastAsia="Fira Code" w:hAnsi="Fira Code"/>
          <w:b w:val="1"/>
          <w:sz w:val="34"/>
          <w:szCs w:val="34"/>
        </w:rPr>
      </w:pPr>
      <w:r w:rsidDel="00000000" w:rsidR="00000000" w:rsidRPr="00000000">
        <w:rPr>
          <w:rtl w:val="0"/>
        </w:rPr>
      </w:r>
    </w:p>
    <w:p w:rsidR="00000000" w:rsidDel="00000000" w:rsidP="00000000" w:rsidRDefault="00000000" w:rsidRPr="00000000" w14:paraId="00000476">
      <w:pPr>
        <w:pStyle w:val="Heading2"/>
        <w:spacing w:after="200" w:lineRule="auto"/>
        <w:rPr>
          <w:rFonts w:ascii="Fira Code" w:cs="Fira Code" w:eastAsia="Fira Code" w:hAnsi="Fira Code"/>
          <w:sz w:val="34"/>
          <w:szCs w:val="34"/>
        </w:rPr>
      </w:pPr>
      <w:bookmarkStart w:colFirst="0" w:colLast="0" w:name="_1ssihgpjzznf" w:id="123"/>
      <w:bookmarkEnd w:id="123"/>
      <w:r w:rsidDel="00000000" w:rsidR="00000000" w:rsidRPr="00000000">
        <w:rPr>
          <w:rFonts w:ascii="Fira Code" w:cs="Fira Code" w:eastAsia="Fira Code" w:hAnsi="Fira Code"/>
          <w:sz w:val="34"/>
          <w:szCs w:val="34"/>
          <w:rtl w:val="0"/>
        </w:rPr>
        <w:t xml:space="preserve">Postgres - ModuleNotFoundError: No module named 'psycopg2'</w:t>
      </w:r>
    </w:p>
    <w:p w:rsidR="00000000" w:rsidDel="00000000" w:rsidP="00000000" w:rsidRDefault="00000000" w:rsidRPr="00000000" w14:paraId="00000477">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Issue:</w:t>
      </w:r>
    </w:p>
    <w:p w:rsidR="00000000" w:rsidDel="00000000" w:rsidP="00000000" w:rsidRDefault="00000000" w:rsidRPr="00000000" w14:paraId="00000478">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5662613" cy="533105"/>
            <wp:effectExtent b="0" l="0" r="0" t="0"/>
            <wp:docPr id="50" name="image46.png"/>
            <a:graphic>
              <a:graphicData uri="http://schemas.openxmlformats.org/drawingml/2006/picture">
                <pic:pic>
                  <pic:nvPicPr>
                    <pic:cNvPr id="0" name="image46.png"/>
                    <pic:cNvPicPr preferRelativeResize="0"/>
                  </pic:nvPicPr>
                  <pic:blipFill>
                    <a:blip r:embed="rId96"/>
                    <a:srcRect b="0" l="0" r="0" t="0"/>
                    <a:stretch>
                      <a:fillRect/>
                    </a:stretch>
                  </pic:blipFill>
                  <pic:spPr>
                    <a:xfrm>
                      <a:off x="0" y="0"/>
                      <a:ext cx="5662613" cy="533105"/>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e…</w:t>
      </w:r>
    </w:p>
    <w:p w:rsidR="00000000" w:rsidDel="00000000" w:rsidP="00000000" w:rsidRDefault="00000000" w:rsidRPr="00000000" w14:paraId="0000047A">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4019550" cy="381000"/>
            <wp:effectExtent b="0" l="0" r="0" t="0"/>
            <wp:docPr id="58" name="image62.png"/>
            <a:graphic>
              <a:graphicData uri="http://schemas.openxmlformats.org/drawingml/2006/picture">
                <pic:pic>
                  <pic:nvPicPr>
                    <pic:cNvPr id="0" name="image62.png"/>
                    <pic:cNvPicPr preferRelativeResize="0"/>
                  </pic:nvPicPr>
                  <pic:blipFill>
                    <a:blip r:embed="rId97"/>
                    <a:srcRect b="0" l="0" r="0" t="0"/>
                    <a:stretch>
                      <a:fillRect/>
                    </a:stretch>
                  </pic:blipFill>
                  <pic:spPr>
                    <a:xfrm>
                      <a:off x="0" y="0"/>
                      <a:ext cx="40195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7C">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w:t>
      </w:r>
    </w:p>
    <w:p w:rsidR="00000000" w:rsidDel="00000000" w:rsidP="00000000" w:rsidRDefault="00000000" w:rsidRPr="00000000" w14:paraId="0000047D">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pip install psycopg2-binary</w:t>
      </w:r>
      <w:r w:rsidDel="00000000" w:rsidR="00000000" w:rsidRPr="00000000">
        <w:rPr>
          <w:rtl w:val="0"/>
        </w:rPr>
      </w:r>
    </w:p>
    <w:p w:rsidR="00000000" w:rsidDel="00000000" w:rsidP="00000000" w:rsidRDefault="00000000" w:rsidRPr="00000000" w14:paraId="0000047E">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7F">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 already have it, you might need to update it:</w:t>
      </w:r>
    </w:p>
    <w:p w:rsidR="00000000" w:rsidDel="00000000" w:rsidP="00000000" w:rsidRDefault="00000000" w:rsidRPr="00000000" w14:paraId="00000480">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pip install psycopg2-binary --upgrade</w:t>
      </w:r>
    </w:p>
    <w:p w:rsidR="00000000" w:rsidDel="00000000" w:rsidP="00000000" w:rsidRDefault="00000000" w:rsidRPr="00000000" w14:paraId="00000481">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82">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Other methods, if the above fails:</w:t>
      </w:r>
    </w:p>
    <w:p w:rsidR="00000000" w:rsidDel="00000000" w:rsidP="00000000" w:rsidRDefault="00000000" w:rsidRPr="00000000" w14:paraId="00000483">
      <w:pPr>
        <w:numPr>
          <w:ilvl w:val="0"/>
          <w:numId w:val="31"/>
        </w:numPr>
        <w:spacing w:after="200"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 are getting the “ ModuleNotFoundError: No module named 'psycopg2' “ error even after the above installation, then try updating conda using the command conda update -n base -c defaults conda. Or if you are using pip, then try updating it before installing the psycopg packages i.e</w:t>
      </w:r>
    </w:p>
    <w:p w:rsidR="00000000" w:rsidDel="00000000" w:rsidP="00000000" w:rsidRDefault="00000000" w:rsidRPr="00000000" w14:paraId="00000484">
      <w:pPr>
        <w:numPr>
          <w:ilvl w:val="1"/>
          <w:numId w:val="31"/>
        </w:numPr>
        <w:spacing w:after="200" w:lineRule="auto"/>
        <w:ind w:left="144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First uninstall the psycopg package</w:t>
      </w:r>
    </w:p>
    <w:p w:rsidR="00000000" w:rsidDel="00000000" w:rsidP="00000000" w:rsidRDefault="00000000" w:rsidRPr="00000000" w14:paraId="00000485">
      <w:pPr>
        <w:numPr>
          <w:ilvl w:val="1"/>
          <w:numId w:val="31"/>
        </w:numPr>
        <w:spacing w:after="200" w:lineRule="auto"/>
        <w:ind w:left="144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Then update conda or pip </w:t>
      </w:r>
    </w:p>
    <w:p w:rsidR="00000000" w:rsidDel="00000000" w:rsidP="00000000" w:rsidRDefault="00000000" w:rsidRPr="00000000" w14:paraId="00000486">
      <w:pPr>
        <w:numPr>
          <w:ilvl w:val="1"/>
          <w:numId w:val="31"/>
        </w:numPr>
        <w:spacing w:after="200" w:lineRule="auto"/>
        <w:ind w:left="144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Then install psycopg again using pip.</w:t>
      </w:r>
    </w:p>
    <w:p w:rsidR="00000000" w:rsidDel="00000000" w:rsidP="00000000" w:rsidRDefault="00000000" w:rsidRPr="00000000" w14:paraId="00000487">
      <w:pPr>
        <w:numPr>
          <w:ilvl w:val="0"/>
          <w:numId w:val="31"/>
        </w:numPr>
        <w:spacing w:after="200" w:lineRule="auto"/>
        <w:ind w:left="720" w:hanging="360"/>
        <w:rPr>
          <w:sz w:val="24"/>
          <w:szCs w:val="24"/>
        </w:rPr>
      </w:pPr>
      <w:r w:rsidDel="00000000" w:rsidR="00000000" w:rsidRPr="00000000">
        <w:rPr>
          <w:rFonts w:ascii="Fira Code" w:cs="Fira Code" w:eastAsia="Fira Code" w:hAnsi="Fira Code"/>
          <w:sz w:val="24"/>
          <w:szCs w:val="24"/>
          <w:rtl w:val="0"/>
        </w:rPr>
        <w:t xml:space="preserve">if you are still facing error with r pcycopg2 and showing pg_config not found then you will have to install postgresql. in MAC it is </w:t>
      </w:r>
      <w:r w:rsidDel="00000000" w:rsidR="00000000" w:rsidRPr="00000000">
        <w:rPr>
          <w:rFonts w:ascii="Fira Code" w:cs="Fira Code" w:eastAsia="Fira Code" w:hAnsi="Fira Code"/>
          <w:b w:val="1"/>
          <w:sz w:val="24"/>
          <w:szCs w:val="24"/>
          <w:rtl w:val="0"/>
        </w:rPr>
        <w:t xml:space="preserve">brew install postgresql</w:t>
      </w:r>
      <w:r w:rsidDel="00000000" w:rsidR="00000000" w:rsidRPr="00000000">
        <w:rPr>
          <w:rtl w:val="0"/>
        </w:rPr>
      </w:r>
    </w:p>
    <w:p w:rsidR="00000000" w:rsidDel="00000000" w:rsidP="00000000" w:rsidRDefault="00000000" w:rsidRPr="00000000" w14:paraId="00000488">
      <w:pPr>
        <w:spacing w:after="200" w:line="276" w:lineRule="auto"/>
        <w:rPr>
          <w:rFonts w:ascii="Fira Code" w:cs="Fira Code" w:eastAsia="Fira Code" w:hAnsi="Fira Code"/>
          <w:sz w:val="24"/>
          <w:szCs w:val="24"/>
          <w:highlight w:val="yellow"/>
        </w:rPr>
      </w:pPr>
      <w:r w:rsidDel="00000000" w:rsidR="00000000" w:rsidRPr="00000000">
        <w:rPr>
          <w:rtl w:val="0"/>
        </w:rPr>
      </w:r>
    </w:p>
    <w:p w:rsidR="00000000" w:rsidDel="00000000" w:rsidP="00000000" w:rsidRDefault="00000000" w:rsidRPr="00000000" w14:paraId="00000489">
      <w:pPr>
        <w:pStyle w:val="Heading2"/>
        <w:spacing w:after="200" w:lineRule="auto"/>
        <w:rPr>
          <w:rFonts w:ascii="Fira Code" w:cs="Fira Code" w:eastAsia="Fira Code" w:hAnsi="Fira Code"/>
          <w:sz w:val="34"/>
          <w:szCs w:val="34"/>
        </w:rPr>
      </w:pPr>
      <w:bookmarkStart w:colFirst="0" w:colLast="0" w:name="_mfbrycz42iua" w:id="124"/>
      <w:bookmarkEnd w:id="124"/>
      <w:r w:rsidDel="00000000" w:rsidR="00000000" w:rsidRPr="00000000">
        <w:rPr>
          <w:rFonts w:ascii="Fira Code" w:cs="Fira Code" w:eastAsia="Fira Code" w:hAnsi="Fira Code"/>
          <w:sz w:val="34"/>
          <w:szCs w:val="34"/>
          <w:rtl w:val="0"/>
        </w:rPr>
        <w:t xml:space="preserve">Postgres - "Column does not exist" but it actually does (</w:t>
      </w:r>
      <w:r w:rsidDel="00000000" w:rsidR="00000000" w:rsidRPr="00000000">
        <w:rPr>
          <w:rFonts w:ascii="Fira Code" w:cs="Fira Code" w:eastAsia="Fira Code" w:hAnsi="Fira Code"/>
          <w:sz w:val="34"/>
          <w:szCs w:val="34"/>
          <w:rtl w:val="0"/>
        </w:rPr>
        <w:t xml:space="preserve">Pyscopg2</w:t>
      </w:r>
      <w:r w:rsidDel="00000000" w:rsidR="00000000" w:rsidRPr="00000000">
        <w:rPr>
          <w:rFonts w:ascii="Fira Code" w:cs="Fira Code" w:eastAsia="Fira Code" w:hAnsi="Fira Code"/>
          <w:sz w:val="34"/>
          <w:szCs w:val="34"/>
          <w:rtl w:val="0"/>
        </w:rPr>
        <w:t xml:space="preserve"> error in MacBook Pro M2)</w:t>
      </w:r>
    </w:p>
    <w:p w:rsidR="00000000" w:rsidDel="00000000" w:rsidP="00000000" w:rsidRDefault="00000000" w:rsidRPr="00000000" w14:paraId="0000048A">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 the join queries, if we mention the column name directly or enclosed in single quotes it’ll throw an error says “column does not exist”.</w:t>
      </w:r>
    </w:p>
    <w:p w:rsidR="00000000" w:rsidDel="00000000" w:rsidP="00000000" w:rsidRDefault="00000000" w:rsidRPr="00000000" w14:paraId="0000048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But if we enclose the column names in double quotes then it will work</w:t>
      </w:r>
    </w:p>
    <w:p w:rsidR="00000000" w:rsidDel="00000000" w:rsidP="00000000" w:rsidRDefault="00000000" w:rsidRPr="00000000" w14:paraId="0000048C">
      <w:pPr>
        <w:spacing w:after="200" w:line="276" w:lineRule="auto"/>
        <w:rPr>
          <w:rFonts w:ascii="Fira Code" w:cs="Fira Code" w:eastAsia="Fira Code" w:hAnsi="Fira Code"/>
          <w:sz w:val="24"/>
          <w:szCs w:val="24"/>
          <w:highlight w:val="yellow"/>
        </w:rPr>
      </w:pPr>
      <w:r w:rsidDel="00000000" w:rsidR="00000000" w:rsidRPr="00000000">
        <w:rPr>
          <w:rtl w:val="0"/>
        </w:rPr>
      </w:r>
    </w:p>
    <w:p w:rsidR="00000000" w:rsidDel="00000000" w:rsidP="00000000" w:rsidRDefault="00000000" w:rsidRPr="00000000" w14:paraId="0000048D">
      <w:pPr>
        <w:spacing w:after="200" w:line="276" w:lineRule="auto"/>
        <w:rPr>
          <w:rFonts w:ascii="Fira Code" w:cs="Fira Code" w:eastAsia="Fira Code" w:hAnsi="Fira Code"/>
          <w:sz w:val="24"/>
          <w:szCs w:val="24"/>
          <w:highlight w:val="yellow"/>
        </w:rPr>
      </w:pPr>
      <w:r w:rsidDel="00000000" w:rsidR="00000000" w:rsidRPr="00000000">
        <w:rPr>
          <w:rtl w:val="0"/>
        </w:rPr>
      </w:r>
    </w:p>
    <w:p w:rsidR="00000000" w:rsidDel="00000000" w:rsidP="00000000" w:rsidRDefault="00000000" w:rsidRPr="00000000" w14:paraId="0000048E">
      <w:pPr>
        <w:pStyle w:val="Heading2"/>
        <w:spacing w:after="200" w:line="276" w:lineRule="auto"/>
        <w:rPr>
          <w:rFonts w:ascii="Fira Code" w:cs="Fira Code" w:eastAsia="Fira Code" w:hAnsi="Fira Code"/>
          <w:sz w:val="34"/>
          <w:szCs w:val="34"/>
        </w:rPr>
      </w:pPr>
      <w:bookmarkStart w:colFirst="0" w:colLast="0" w:name="_u8c0k8on8fdg" w:id="125"/>
      <w:bookmarkEnd w:id="125"/>
      <w:r w:rsidDel="00000000" w:rsidR="00000000" w:rsidRPr="00000000">
        <w:rPr>
          <w:rFonts w:ascii="Fira Code" w:cs="Fira Code" w:eastAsia="Fira Code" w:hAnsi="Fira Code"/>
          <w:sz w:val="34"/>
          <w:szCs w:val="34"/>
          <w:rtl w:val="0"/>
        </w:rPr>
        <w:t xml:space="preserve">pgAdmin - Create server dialog does not appear</w:t>
      </w:r>
    </w:p>
    <w:p w:rsidR="00000000" w:rsidDel="00000000" w:rsidP="00000000" w:rsidRDefault="00000000" w:rsidRPr="00000000" w14:paraId="0000048F">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pgAdmin has a new version. Create server dialog may not appear. Try using register-&gt; server instead.</w:t>
      </w:r>
    </w:p>
    <w:p w:rsidR="00000000" w:rsidDel="00000000" w:rsidP="00000000" w:rsidRDefault="00000000" w:rsidRPr="00000000" w14:paraId="00000490">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91">
      <w:pPr>
        <w:pStyle w:val="Heading2"/>
        <w:spacing w:after="200" w:lineRule="auto"/>
        <w:rPr>
          <w:rFonts w:ascii="Fira Code" w:cs="Fira Code" w:eastAsia="Fira Code" w:hAnsi="Fira Code"/>
        </w:rPr>
      </w:pPr>
      <w:bookmarkStart w:colFirst="0" w:colLast="0" w:name="_dzfh5tcr7gt3" w:id="126"/>
      <w:bookmarkEnd w:id="126"/>
      <w:r w:rsidDel="00000000" w:rsidR="00000000" w:rsidRPr="00000000">
        <w:rPr>
          <w:rFonts w:ascii="Fira Code" w:cs="Fira Code" w:eastAsia="Fira Code" w:hAnsi="Fira Code"/>
          <w:rtl w:val="0"/>
        </w:rPr>
        <w:t xml:space="preserve">pgAdmin - Blank/white screen after login (browser)</w:t>
      </w:r>
    </w:p>
    <w:p w:rsidR="00000000" w:rsidDel="00000000" w:rsidP="00000000" w:rsidRDefault="00000000" w:rsidRPr="00000000" w14:paraId="00000492">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Using GitHub Codespaces in the browser resulted in a blank screen after the login to pgAdmin (running in a Docker container). The terminal of the pgAdmin container was showing the following error message:</w:t>
      </w:r>
    </w:p>
    <w:p w:rsidR="00000000" w:rsidDel="00000000" w:rsidP="00000000" w:rsidRDefault="00000000" w:rsidRPr="00000000" w14:paraId="00000493">
      <w:pPr>
        <w:spacing w:line="276" w:lineRule="auto"/>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CSRFError: 400 Bad Request: The referrer does not match the host.</w:t>
      </w:r>
    </w:p>
    <w:p w:rsidR="00000000" w:rsidDel="00000000" w:rsidP="00000000" w:rsidRDefault="00000000" w:rsidRPr="00000000" w14:paraId="00000494">
      <w:pPr>
        <w:spacing w:line="276" w:lineRule="auto"/>
        <w:rPr>
          <w:rFonts w:ascii="Fira Code" w:cs="Fira Code" w:eastAsia="Fira Code" w:hAnsi="Fira Code"/>
          <w:shd w:fill="efefef" w:val="clear"/>
        </w:rPr>
      </w:pPr>
      <w:r w:rsidDel="00000000" w:rsidR="00000000" w:rsidRPr="00000000">
        <w:rPr>
          <w:rtl w:val="0"/>
        </w:rPr>
      </w:r>
    </w:p>
    <w:p w:rsidR="00000000" w:rsidDel="00000000" w:rsidP="00000000" w:rsidRDefault="00000000" w:rsidRPr="00000000" w14:paraId="00000495">
      <w:pPr>
        <w:spacing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#1:</w:t>
      </w:r>
    </w:p>
    <w:p w:rsidR="00000000" w:rsidDel="00000000" w:rsidP="00000000" w:rsidRDefault="00000000" w:rsidRPr="00000000" w14:paraId="00000496">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As recommended in the following issue  </w:t>
      </w:r>
      <w:hyperlink r:id="rId98">
        <w:r w:rsidDel="00000000" w:rsidR="00000000" w:rsidRPr="00000000">
          <w:rPr>
            <w:rFonts w:ascii="Fira Code" w:cs="Fira Code" w:eastAsia="Fira Code" w:hAnsi="Fira Code"/>
            <w:color w:val="1155cc"/>
            <w:sz w:val="24"/>
            <w:szCs w:val="24"/>
            <w:u w:val="single"/>
            <w:rtl w:val="0"/>
          </w:rPr>
          <w:t xml:space="preserve">https://github.com/pgadmin-org/pgadmin4/issues/5432</w:t>
        </w:r>
      </w:hyperlink>
      <w:r w:rsidDel="00000000" w:rsidR="00000000" w:rsidRPr="00000000">
        <w:rPr>
          <w:rFonts w:ascii="Fira Code" w:cs="Fira Code" w:eastAsia="Fira Code" w:hAnsi="Fira Code"/>
          <w:sz w:val="24"/>
          <w:szCs w:val="24"/>
          <w:rtl w:val="0"/>
        </w:rPr>
        <w:t xml:space="preserve"> setting the following environment variable solved it.</w:t>
      </w:r>
    </w:p>
    <w:p w:rsidR="00000000" w:rsidDel="00000000" w:rsidP="00000000" w:rsidRDefault="00000000" w:rsidRPr="00000000" w14:paraId="00000497">
      <w:pPr>
        <w:spacing w:after="200" w:line="276" w:lineRule="auto"/>
        <w:rPr>
          <w:rFonts w:ascii="Fira Code" w:cs="Fira Code" w:eastAsia="Fira Code" w:hAnsi="Fira Code"/>
          <w:sz w:val="24"/>
          <w:szCs w:val="24"/>
          <w:shd w:fill="efefef" w:val="clear"/>
        </w:rPr>
      </w:pPr>
      <w:r w:rsidDel="00000000" w:rsidR="00000000" w:rsidRPr="00000000">
        <w:rPr>
          <w:rFonts w:ascii="Fira Code" w:cs="Fira Code" w:eastAsia="Fira Code" w:hAnsi="Fira Code"/>
          <w:sz w:val="24"/>
          <w:szCs w:val="24"/>
          <w:shd w:fill="efefef" w:val="clear"/>
          <w:rtl w:val="0"/>
        </w:rPr>
        <w:t xml:space="preserve">PGADMIN_CONFIG_WTF_CSRF_ENABLED="False"</w:t>
      </w:r>
    </w:p>
    <w:p w:rsidR="00000000" w:rsidDel="00000000" w:rsidP="00000000" w:rsidRDefault="00000000" w:rsidRPr="00000000" w14:paraId="00000498">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Modified “docker run” command</w:t>
      </w:r>
    </w:p>
    <w:p w:rsidR="00000000" w:rsidDel="00000000" w:rsidP="00000000" w:rsidRDefault="00000000" w:rsidRPr="00000000" w14:paraId="00000499">
      <w:pPr>
        <w:spacing w:line="276" w:lineRule="auto"/>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docker run --rm -it \</w:t>
      </w:r>
    </w:p>
    <w:p w:rsidR="00000000" w:rsidDel="00000000" w:rsidP="00000000" w:rsidRDefault="00000000" w:rsidRPr="00000000" w14:paraId="0000049A">
      <w:pPr>
        <w:spacing w:line="276" w:lineRule="auto"/>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-e PGADMIN_DEFAULT_EMAIL="admin@admin.com" \</w:t>
      </w:r>
    </w:p>
    <w:p w:rsidR="00000000" w:rsidDel="00000000" w:rsidP="00000000" w:rsidRDefault="00000000" w:rsidRPr="00000000" w14:paraId="0000049B">
      <w:pPr>
        <w:spacing w:line="276" w:lineRule="auto"/>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-e PGADMIN_DEFAULT_PASSWORD="root" \</w:t>
      </w:r>
    </w:p>
    <w:p w:rsidR="00000000" w:rsidDel="00000000" w:rsidP="00000000" w:rsidRDefault="00000000" w:rsidRPr="00000000" w14:paraId="0000049C">
      <w:pPr>
        <w:spacing w:line="276" w:lineRule="auto"/>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-e PGADMIN_CONFIG_WTF_CSRF_ENABLED="False" \</w:t>
      </w:r>
    </w:p>
    <w:p w:rsidR="00000000" w:rsidDel="00000000" w:rsidP="00000000" w:rsidRDefault="00000000" w:rsidRPr="00000000" w14:paraId="0000049D">
      <w:pPr>
        <w:spacing w:line="276" w:lineRule="auto"/>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-p "8080:80" \</w:t>
      </w:r>
    </w:p>
    <w:p w:rsidR="00000000" w:rsidDel="00000000" w:rsidP="00000000" w:rsidRDefault="00000000" w:rsidRPr="00000000" w14:paraId="0000049E">
      <w:pPr>
        <w:spacing w:line="276" w:lineRule="auto"/>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--name pgadmin \</w:t>
      </w:r>
    </w:p>
    <w:p w:rsidR="00000000" w:rsidDel="00000000" w:rsidP="00000000" w:rsidRDefault="00000000" w:rsidRPr="00000000" w14:paraId="0000049F">
      <w:pPr>
        <w:spacing w:line="276" w:lineRule="auto"/>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--network=pg-network \</w:t>
      </w:r>
    </w:p>
    <w:p w:rsidR="00000000" w:rsidDel="00000000" w:rsidP="00000000" w:rsidRDefault="00000000" w:rsidRPr="00000000" w14:paraId="000004A0">
      <w:pPr>
        <w:spacing w:line="276" w:lineRule="auto"/>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dpage/pgadmin4:8.2</w:t>
      </w:r>
    </w:p>
    <w:p w:rsidR="00000000" w:rsidDel="00000000" w:rsidP="00000000" w:rsidRDefault="00000000" w:rsidRPr="00000000" w14:paraId="000004A1">
      <w:pPr>
        <w:spacing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A2">
      <w:pPr>
        <w:spacing w:line="276" w:lineRule="auto"/>
        <w:rPr>
          <w:rFonts w:ascii="Fira Code" w:cs="Fira Code" w:eastAsia="Fira Code" w:hAnsi="Fira Code"/>
          <w:sz w:val="24"/>
          <w:szCs w:val="24"/>
          <w:u w:val="single"/>
        </w:rPr>
      </w:pPr>
      <w:r w:rsidDel="00000000" w:rsidR="00000000" w:rsidRPr="00000000">
        <w:rPr>
          <w:rFonts w:ascii="Fira Code" w:cs="Fira Code" w:eastAsia="Fira Code" w:hAnsi="Fira Code"/>
          <w:sz w:val="24"/>
          <w:szCs w:val="24"/>
          <w:u w:val="single"/>
          <w:rtl w:val="0"/>
        </w:rPr>
        <w:t xml:space="preserve">Solution #2:</w:t>
      </w:r>
    </w:p>
    <w:p w:rsidR="00000000" w:rsidDel="00000000" w:rsidP="00000000" w:rsidRDefault="00000000" w:rsidRPr="00000000" w14:paraId="000004A3">
      <w:pPr>
        <w:spacing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Using the local installed VSCode to display GitHub Codespaces.</w:t>
      </w:r>
    </w:p>
    <w:p w:rsidR="00000000" w:rsidDel="00000000" w:rsidP="00000000" w:rsidRDefault="00000000" w:rsidRPr="00000000" w14:paraId="000004A4">
      <w:pPr>
        <w:spacing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A5">
      <w:pPr>
        <w:spacing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When using GitHub Codespaces in the locally installed VSCode (opening a Codespace or creating/starting one) this issue did not occur.</w:t>
      </w:r>
    </w:p>
    <w:p w:rsidR="00000000" w:rsidDel="00000000" w:rsidP="00000000" w:rsidRDefault="00000000" w:rsidRPr="00000000" w14:paraId="000004A6">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A7">
      <w:pPr>
        <w:pStyle w:val="Heading2"/>
        <w:spacing w:after="200" w:lineRule="auto"/>
        <w:rPr>
          <w:rFonts w:ascii="Fira Code" w:cs="Fira Code" w:eastAsia="Fira Code" w:hAnsi="Fira Code"/>
        </w:rPr>
      </w:pPr>
      <w:bookmarkStart w:colFirst="0" w:colLast="0" w:name="_uyjwnncmihwe" w:id="127"/>
      <w:bookmarkEnd w:id="127"/>
      <w:r w:rsidDel="00000000" w:rsidR="00000000" w:rsidRPr="00000000">
        <w:rPr>
          <w:rFonts w:ascii="Fira Code" w:cs="Fira Code" w:eastAsia="Fira Code" w:hAnsi="Fira Code"/>
          <w:rtl w:val="0"/>
        </w:rPr>
        <w:t xml:space="preserve">pgAdmin - Can not access/open the PgAdmin address via browser</w:t>
      </w:r>
    </w:p>
    <w:p w:rsidR="00000000" w:rsidDel="00000000" w:rsidP="00000000" w:rsidRDefault="00000000" w:rsidRPr="00000000" w14:paraId="000004A8">
      <w:pPr>
        <w:spacing w:after="200" w:lineRule="auto"/>
        <w:rPr>
          <w:rFonts w:ascii="Fira Code" w:cs="Fira Code" w:eastAsia="Fira Code" w:hAnsi="Fira Code"/>
          <w:shd w:fill="efefef" w:val="clear"/>
        </w:rPr>
      </w:pPr>
      <w:r w:rsidDel="00000000" w:rsidR="00000000" w:rsidRPr="00000000">
        <w:rPr>
          <w:rFonts w:ascii="Fira Code" w:cs="Fira Code" w:eastAsia="Fira Code" w:hAnsi="Fira Code"/>
          <w:sz w:val="24"/>
          <w:szCs w:val="24"/>
          <w:rtl w:val="0"/>
        </w:rPr>
        <w:t xml:space="preserve">I am using a Mac Pro device and connect to the GCP Compute Engine via Remote SSH - VSCode. But when I trying to run the PgAdmin container via docker run or docker compose command, I am failed to access the pgAdmin address via my browser. I have switched to another browser, but still can not access the pgAdmin address. So I modified a little bit the configuration from the previous DE Zoomcamp repository like below and can access the pgAdmin address:</w:t>
      </w:r>
      <w:r w:rsidDel="00000000" w:rsidR="00000000" w:rsidRPr="00000000">
        <w:rPr>
          <w:rFonts w:ascii="Fira Code" w:cs="Fira Code" w:eastAsia="Fira Code" w:hAnsi="Fira Code"/>
          <w:shd w:fill="efefef" w:val="clear"/>
          <w:rtl w:val="0"/>
        </w:rPr>
        <w:t xml:space="preserve"> </w:t>
      </w:r>
    </w:p>
    <w:p w:rsidR="00000000" w:rsidDel="00000000" w:rsidP="00000000" w:rsidRDefault="00000000" w:rsidRPr="00000000" w14:paraId="000004A9">
      <w:pPr>
        <w:rPr>
          <w:rFonts w:ascii="Fira Code" w:cs="Fira Code" w:eastAsia="Fira Code" w:hAnsi="Fira Code"/>
          <w:sz w:val="24"/>
          <w:szCs w:val="24"/>
          <w:shd w:fill="efefef" w:val="clear"/>
        </w:rPr>
      </w:pPr>
      <w:r w:rsidDel="00000000" w:rsidR="00000000" w:rsidRPr="00000000">
        <w:rPr>
          <w:rFonts w:ascii="Fira Code" w:cs="Fira Code" w:eastAsia="Fira Code" w:hAnsi="Fira Code"/>
          <w:sz w:val="24"/>
          <w:szCs w:val="24"/>
          <w:rtl w:val="0"/>
        </w:rPr>
        <w:t xml:space="preserve">Solution #1:</w:t>
      </w:r>
      <w:r w:rsidDel="00000000" w:rsidR="00000000" w:rsidRPr="00000000">
        <w:rPr>
          <w:rtl w:val="0"/>
        </w:rPr>
      </w:r>
    </w:p>
    <w:p w:rsidR="00000000" w:rsidDel="00000000" w:rsidP="00000000" w:rsidRDefault="00000000" w:rsidRPr="00000000" w14:paraId="000004AA">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Modified “docker run” command</w:t>
      </w:r>
    </w:p>
    <w:p w:rsidR="00000000" w:rsidDel="00000000" w:rsidP="00000000" w:rsidRDefault="00000000" w:rsidRPr="00000000" w14:paraId="000004AB">
      <w:pPr>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docker run --rm -it \</w:t>
      </w:r>
    </w:p>
    <w:p w:rsidR="00000000" w:rsidDel="00000000" w:rsidP="00000000" w:rsidRDefault="00000000" w:rsidRPr="00000000" w14:paraId="000004AC">
      <w:pPr>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-e PGADMIN_DEFAULT_EMAIL="admin@admin.com" \</w:t>
      </w:r>
    </w:p>
    <w:p w:rsidR="00000000" w:rsidDel="00000000" w:rsidP="00000000" w:rsidRDefault="00000000" w:rsidRPr="00000000" w14:paraId="000004AD">
      <w:pPr>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-e PGADMIN_DEFAULT_PASSWORD="pgadmin" \</w:t>
      </w:r>
    </w:p>
    <w:p w:rsidR="00000000" w:rsidDel="00000000" w:rsidP="00000000" w:rsidRDefault="00000000" w:rsidRPr="00000000" w14:paraId="000004AE">
      <w:pPr>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-e PGADMIN_CONFIG_WTF_CSRF_ENABLED="False" \</w:t>
      </w:r>
    </w:p>
    <w:p w:rsidR="00000000" w:rsidDel="00000000" w:rsidP="00000000" w:rsidRDefault="00000000" w:rsidRPr="00000000" w14:paraId="000004AF">
      <w:pPr>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-e PGADMIN_LISTEN_ADDRESS=0.0.0.0 \</w:t>
      </w:r>
    </w:p>
    <w:p w:rsidR="00000000" w:rsidDel="00000000" w:rsidP="00000000" w:rsidRDefault="00000000" w:rsidRPr="00000000" w14:paraId="000004B0">
      <w:pPr>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-e PGADMIN_LISTEN_PORT=5050 \</w:t>
      </w:r>
    </w:p>
    <w:p w:rsidR="00000000" w:rsidDel="00000000" w:rsidP="00000000" w:rsidRDefault="00000000" w:rsidRPr="00000000" w14:paraId="000004B1">
      <w:pPr>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-p 5050:5050 \</w:t>
      </w:r>
    </w:p>
    <w:p w:rsidR="00000000" w:rsidDel="00000000" w:rsidP="00000000" w:rsidRDefault="00000000" w:rsidRPr="00000000" w14:paraId="000004B2">
      <w:pPr>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--network=de-zoomcamp-network \</w:t>
      </w:r>
    </w:p>
    <w:p w:rsidR="00000000" w:rsidDel="00000000" w:rsidP="00000000" w:rsidRDefault="00000000" w:rsidRPr="00000000" w14:paraId="000004B3">
      <w:pPr>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--name pgadmin-container \</w:t>
      </w:r>
    </w:p>
    <w:p w:rsidR="00000000" w:rsidDel="00000000" w:rsidP="00000000" w:rsidRDefault="00000000" w:rsidRPr="00000000" w14:paraId="000004B4">
      <w:pPr>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--link postgres-container \</w:t>
      </w:r>
    </w:p>
    <w:p w:rsidR="00000000" w:rsidDel="00000000" w:rsidP="00000000" w:rsidRDefault="00000000" w:rsidRPr="00000000" w14:paraId="000004B5">
      <w:pPr>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-t dpage/pgadmin4</w:t>
      </w:r>
    </w:p>
    <w:p w:rsidR="00000000" w:rsidDel="00000000" w:rsidP="00000000" w:rsidRDefault="00000000" w:rsidRPr="00000000" w14:paraId="000004B6">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B7">
      <w:pPr>
        <w:rPr>
          <w:rFonts w:ascii="Fira Code" w:cs="Fira Code" w:eastAsia="Fira Code" w:hAnsi="Fira Code"/>
          <w:sz w:val="24"/>
          <w:szCs w:val="24"/>
          <w:u w:val="single"/>
        </w:rPr>
      </w:pPr>
      <w:r w:rsidDel="00000000" w:rsidR="00000000" w:rsidRPr="00000000">
        <w:rPr>
          <w:rFonts w:ascii="Fira Code" w:cs="Fira Code" w:eastAsia="Fira Code" w:hAnsi="Fira Code"/>
          <w:sz w:val="24"/>
          <w:szCs w:val="24"/>
          <w:u w:val="single"/>
          <w:rtl w:val="0"/>
        </w:rPr>
        <w:t xml:space="preserve">Solution #2:</w:t>
      </w:r>
    </w:p>
    <w:p w:rsidR="00000000" w:rsidDel="00000000" w:rsidP="00000000" w:rsidRDefault="00000000" w:rsidRPr="00000000" w14:paraId="000004B8">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Modified docker-compose.yaml configuration (via “docker compose up” command)</w:t>
      </w:r>
      <w:r w:rsidDel="00000000" w:rsidR="00000000" w:rsidRPr="00000000">
        <w:rPr>
          <w:rtl w:val="0"/>
        </w:rPr>
      </w:r>
    </w:p>
    <w:p w:rsidR="00000000" w:rsidDel="00000000" w:rsidP="00000000" w:rsidRDefault="00000000" w:rsidRPr="00000000" w14:paraId="000004B9">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pgadmin:</w:t>
      </w:r>
    </w:p>
    <w:p w:rsidR="00000000" w:rsidDel="00000000" w:rsidP="00000000" w:rsidRDefault="00000000" w:rsidRPr="00000000" w14:paraId="000004BA">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image: dpage/pgadmin4</w:t>
      </w:r>
    </w:p>
    <w:p w:rsidR="00000000" w:rsidDel="00000000" w:rsidP="00000000" w:rsidRDefault="00000000" w:rsidRPr="00000000" w14:paraId="000004BB">
      <w:pPr>
        <w:spacing w:line="240" w:lineRule="auto"/>
        <w:ind w:lef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container_name: pgadmin-conntainer</w:t>
      </w:r>
    </w:p>
    <w:p w:rsidR="00000000" w:rsidDel="00000000" w:rsidP="00000000" w:rsidRDefault="00000000" w:rsidRPr="00000000" w14:paraId="000004BC">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environment:</w:t>
      </w:r>
    </w:p>
    <w:p w:rsidR="00000000" w:rsidDel="00000000" w:rsidP="00000000" w:rsidRDefault="00000000" w:rsidRPr="00000000" w14:paraId="000004BD">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PGADMIN_DEFAULT_EMAIL=admin@admin.com</w:t>
      </w:r>
    </w:p>
    <w:p w:rsidR="00000000" w:rsidDel="00000000" w:rsidP="00000000" w:rsidRDefault="00000000" w:rsidRPr="00000000" w14:paraId="000004BE">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PGADMIN_DEFAULT_PASSWORD=pgadmin</w:t>
      </w:r>
    </w:p>
    <w:p w:rsidR="00000000" w:rsidDel="00000000" w:rsidP="00000000" w:rsidRDefault="00000000" w:rsidRPr="00000000" w14:paraId="000004BF">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PGADMIN_CONFIG_WTF_CSRF_ENABLED=False</w:t>
      </w:r>
    </w:p>
    <w:p w:rsidR="00000000" w:rsidDel="00000000" w:rsidP="00000000" w:rsidRDefault="00000000" w:rsidRPr="00000000" w14:paraId="000004C0">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PGADMIN_LISTEN_ADDRESS=0.0.0.0</w:t>
      </w:r>
    </w:p>
    <w:p w:rsidR="00000000" w:rsidDel="00000000" w:rsidP="00000000" w:rsidRDefault="00000000" w:rsidRPr="00000000" w14:paraId="000004C1">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PGADMIN_LISTEN_PORT=5050</w:t>
      </w:r>
    </w:p>
    <w:p w:rsidR="00000000" w:rsidDel="00000000" w:rsidP="00000000" w:rsidRDefault="00000000" w:rsidRPr="00000000" w14:paraId="000004C2">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volumes:</w:t>
      </w:r>
    </w:p>
    <w:p w:rsidR="00000000" w:rsidDel="00000000" w:rsidP="00000000" w:rsidRDefault="00000000" w:rsidRPr="00000000" w14:paraId="000004C3">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"./pgadmin_data:/var/lib/pgadmin/data"</w:t>
      </w:r>
    </w:p>
    <w:p w:rsidR="00000000" w:rsidDel="00000000" w:rsidP="00000000" w:rsidRDefault="00000000" w:rsidRPr="00000000" w14:paraId="000004C4">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ports:</w:t>
      </w:r>
    </w:p>
    <w:p w:rsidR="00000000" w:rsidDel="00000000" w:rsidP="00000000" w:rsidRDefault="00000000" w:rsidRPr="00000000" w14:paraId="000004C5">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"5050:5050"</w:t>
      </w:r>
    </w:p>
    <w:p w:rsidR="00000000" w:rsidDel="00000000" w:rsidP="00000000" w:rsidRDefault="00000000" w:rsidRPr="00000000" w14:paraId="000004C6">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networks:</w:t>
      </w:r>
    </w:p>
    <w:p w:rsidR="00000000" w:rsidDel="00000000" w:rsidP="00000000" w:rsidRDefault="00000000" w:rsidRPr="00000000" w14:paraId="000004C7">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de-zoomcamp-network</w:t>
      </w:r>
    </w:p>
    <w:p w:rsidR="00000000" w:rsidDel="00000000" w:rsidP="00000000" w:rsidRDefault="00000000" w:rsidRPr="00000000" w14:paraId="000004C8">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depends_on:</w:t>
      </w:r>
    </w:p>
    <w:p w:rsidR="00000000" w:rsidDel="00000000" w:rsidP="00000000" w:rsidRDefault="00000000" w:rsidRPr="00000000" w14:paraId="000004C9">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postgres-conntainer</w:t>
      </w:r>
    </w:p>
    <w:p w:rsidR="00000000" w:rsidDel="00000000" w:rsidP="00000000" w:rsidRDefault="00000000" w:rsidRPr="00000000" w14:paraId="000004C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CB">
      <w:pPr>
        <w:spacing w:after="200" w:lineRule="auto"/>
        <w:rPr>
          <w:rFonts w:ascii="Fira Code" w:cs="Fira Code" w:eastAsia="Fira Code" w:hAnsi="Fira Code"/>
          <w:b w:val="1"/>
          <w:sz w:val="34"/>
          <w:szCs w:val="34"/>
        </w:rPr>
      </w:pPr>
      <w:r w:rsidDel="00000000" w:rsidR="00000000" w:rsidRPr="00000000">
        <w:rPr>
          <w:rFonts w:ascii="Fira Code" w:cs="Fira Code" w:eastAsia="Fira Code" w:hAnsi="Fira Code"/>
          <w:b w:val="1"/>
          <w:sz w:val="34"/>
          <w:szCs w:val="34"/>
          <w:rtl w:val="0"/>
        </w:rPr>
        <w:t xml:space="preserve">Python - ModuleNotFoundError: No module named 'pysqlite2' </w:t>
      </w:r>
    </w:p>
    <w:p w:rsidR="00000000" w:rsidDel="00000000" w:rsidP="00000000" w:rsidRDefault="00000000" w:rsidRPr="00000000" w14:paraId="000004CC">
      <w:pPr>
        <w:rPr>
          <w:rFonts w:ascii="Fira Code" w:cs="Fira Code" w:eastAsia="Fira Code" w:hAnsi="Fira Code"/>
        </w:rPr>
      </w:pPr>
      <w:r w:rsidDel="00000000" w:rsidR="00000000" w:rsidRPr="00000000">
        <w:rPr>
          <w:rFonts w:ascii="Fira Code" w:cs="Fira Code" w:eastAsia="Fira Code" w:hAnsi="Fira Code"/>
          <w:rtl w:val="0"/>
        </w:rPr>
        <w:t xml:space="preserve">ImportError: DLL load failed while importing _sqlite3: The specified module could not be found. ModuleNotFoundError: No module named 'pysqlite2'</w:t>
      </w:r>
    </w:p>
    <w:p w:rsidR="00000000" w:rsidDel="00000000" w:rsidP="00000000" w:rsidRDefault="00000000" w:rsidRPr="00000000" w14:paraId="000004CD">
      <w:pPr>
        <w:rPr>
          <w:rFonts w:ascii="Fira Code" w:cs="Fira Code" w:eastAsia="Fira Code" w:hAnsi="Fira Code"/>
          <w:b w:val="1"/>
          <w:sz w:val="34"/>
          <w:szCs w:val="34"/>
        </w:rPr>
      </w:pPr>
      <w:r w:rsidDel="00000000" w:rsidR="00000000" w:rsidRPr="00000000">
        <w:rPr>
          <w:rtl w:val="0"/>
        </w:rPr>
      </w:r>
    </w:p>
    <w:p w:rsidR="00000000" w:rsidDel="00000000" w:rsidP="00000000" w:rsidRDefault="00000000" w:rsidRPr="00000000" w14:paraId="000004C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issue seems to arise from the missing of sqlite3.dll in path ".\Anaconda\Dlls\". </w:t>
      </w:r>
    </w:p>
    <w:p w:rsidR="00000000" w:rsidDel="00000000" w:rsidP="00000000" w:rsidRDefault="00000000" w:rsidRPr="00000000" w14:paraId="000004C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 solved it by simply copying that .dll file from \Anaconda3\Library\bin and put it under the path mentioned above. (if you are using anaconda) </w:t>
      </w:r>
    </w:p>
    <w:p w:rsidR="00000000" w:rsidDel="00000000" w:rsidP="00000000" w:rsidRDefault="00000000" w:rsidRPr="00000000" w14:paraId="000004D0">
      <w:pPr>
        <w:pStyle w:val="Heading2"/>
        <w:rPr>
          <w:rFonts w:ascii="Fira Code" w:cs="Fira Code" w:eastAsia="Fira Code" w:hAnsi="Fira Code"/>
          <w:sz w:val="34"/>
          <w:szCs w:val="34"/>
        </w:rPr>
      </w:pPr>
      <w:bookmarkStart w:colFirst="0" w:colLast="0" w:name="_gvo1aldfeeqx" w:id="128"/>
      <w:bookmarkEnd w:id="128"/>
      <w:r w:rsidDel="00000000" w:rsidR="00000000" w:rsidRPr="00000000">
        <w:rPr>
          <w:rtl w:val="0"/>
        </w:rPr>
      </w:r>
    </w:p>
    <w:p w:rsidR="00000000" w:rsidDel="00000000" w:rsidP="00000000" w:rsidRDefault="00000000" w:rsidRPr="00000000" w14:paraId="000004D1">
      <w:pPr>
        <w:pStyle w:val="Heading2"/>
        <w:rPr>
          <w:rFonts w:ascii="Fira Code" w:cs="Fira Code" w:eastAsia="Fira Code" w:hAnsi="Fira Code"/>
          <w:sz w:val="34"/>
          <w:szCs w:val="34"/>
        </w:rPr>
      </w:pPr>
      <w:bookmarkStart w:colFirst="0" w:colLast="0" w:name="_wzx3ok7s1b49" w:id="129"/>
      <w:bookmarkEnd w:id="129"/>
      <w:r w:rsidDel="00000000" w:rsidR="00000000" w:rsidRPr="00000000">
        <w:rPr>
          <w:rFonts w:ascii="Fira Code" w:cs="Fira Code" w:eastAsia="Fira Code" w:hAnsi="Fira Code"/>
          <w:sz w:val="34"/>
          <w:szCs w:val="34"/>
          <w:rtl w:val="0"/>
        </w:rPr>
        <w:t xml:space="preserve">Python - Ingestion with Jupyter notebook - missing 100000 records</w:t>
      </w:r>
    </w:p>
    <w:p w:rsidR="00000000" w:rsidDel="00000000" w:rsidP="00000000" w:rsidRDefault="00000000" w:rsidRPr="00000000" w14:paraId="000004D2">
      <w:pPr>
        <w:rPr>
          <w:rFonts w:ascii="Fira Code" w:cs="Fira Code" w:eastAsia="Fira Code" w:hAnsi="Fira Code"/>
          <w:sz w:val="34"/>
          <w:szCs w:val="34"/>
        </w:rPr>
      </w:pPr>
      <w:r w:rsidDel="00000000" w:rsidR="00000000" w:rsidRPr="00000000">
        <w:rPr>
          <w:rFonts w:ascii="Fira Code" w:cs="Fira Code" w:eastAsia="Fira Code" w:hAnsi="Fira Code"/>
          <w:sz w:val="24"/>
          <w:szCs w:val="24"/>
          <w:rtl w:val="0"/>
        </w:rPr>
        <w:t xml:space="preserve">If you follow the vide</w:t>
      </w:r>
      <w:r w:rsidDel="00000000" w:rsidR="00000000" w:rsidRPr="00000000">
        <w:rPr>
          <w:rFonts w:ascii="Fira Code" w:cs="Fira Code" w:eastAsia="Fira Code" w:hAnsi="Fira Code"/>
          <w:sz w:val="24"/>
          <w:szCs w:val="24"/>
          <w:rtl w:val="0"/>
        </w:rPr>
        <w:t xml:space="preserve">o </w:t>
      </w:r>
      <w:hyperlink r:id="rId99">
        <w:r w:rsidDel="00000000" w:rsidR="00000000" w:rsidRPr="00000000">
          <w:rPr>
            <w:rFonts w:ascii="Fira Code" w:cs="Fira Code" w:eastAsia="Fira Code" w:hAnsi="Fira Code"/>
            <w:sz w:val="24"/>
            <w:szCs w:val="24"/>
            <w:u w:val="single"/>
            <w:rtl w:val="0"/>
          </w:rPr>
          <w:t xml:space="preserve">1.2.2 - Ingesting NY Taxi Data to Postgres</w:t>
        </w:r>
      </w:hyperlink>
      <w:r w:rsidDel="00000000" w:rsidR="00000000" w:rsidRPr="00000000">
        <w:rPr>
          <w:rFonts w:ascii="Fira Code" w:cs="Fira Code" w:eastAsia="Fira Code" w:hAnsi="Fira Code"/>
          <w:sz w:val="24"/>
          <w:szCs w:val="24"/>
          <w:rtl w:val="0"/>
        </w:rPr>
        <w:t xml:space="preserve"> and you execute all the same </w:t>
      </w:r>
      <w:r w:rsidDel="00000000" w:rsidR="00000000" w:rsidRPr="00000000">
        <w:rPr>
          <w:rtl w:val="0"/>
        </w:rPr>
      </w:r>
    </w:p>
    <w:p w:rsidR="00000000" w:rsidDel="00000000" w:rsidP="00000000" w:rsidRDefault="00000000" w:rsidRPr="00000000" w14:paraId="000004D3">
      <w:pPr>
        <w:rPr>
          <w:rFonts w:ascii="Fira Code" w:cs="Fira Code" w:eastAsia="Fira Code" w:hAnsi="Fira Code"/>
          <w:sz w:val="34"/>
          <w:szCs w:val="34"/>
        </w:rPr>
      </w:pPr>
      <w:r w:rsidDel="00000000" w:rsidR="00000000" w:rsidRPr="00000000">
        <w:rPr>
          <w:rtl w:val="0"/>
        </w:rPr>
      </w:r>
    </w:p>
    <w:p w:rsidR="00000000" w:rsidDel="00000000" w:rsidP="00000000" w:rsidRDefault="00000000" w:rsidRPr="00000000" w14:paraId="000004D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steps as Alexey does, you will ingest all the data (~1.3 million rows) into the table yellow_taxi_data as expected.</w:t>
        <w:br w:type="textWrapping"/>
        <w:t xml:space="preserve">However, if you try to run the whole script in the Jupyter notebook for a second time from top to bottom, you will be missing the first chunk of 100000 records. This is because there is a call to the iterator before the while loop that puts the data in the table. The while loop therefore starts by ingesting the second chunk, not the first.</w:t>
      </w:r>
    </w:p>
    <w:p w:rsidR="00000000" w:rsidDel="00000000" w:rsidP="00000000" w:rsidRDefault="00000000" w:rsidRPr="00000000" w14:paraId="000004D5">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D6">
      <w:pPr>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✅Solution:</w:t>
      </w:r>
      <w:r w:rsidDel="00000000" w:rsidR="00000000" w:rsidRPr="00000000">
        <w:rPr>
          <w:rFonts w:ascii="Fira Code" w:cs="Fira Code" w:eastAsia="Fira Code" w:hAnsi="Fira Code"/>
          <w:sz w:val="24"/>
          <w:szCs w:val="24"/>
          <w:rtl w:val="0"/>
        </w:rPr>
        <w:t xml:space="preserve"> remove the cell “df=next(df_iter)” that appears higher up in the notebook than the while loop. The first time </w:t>
      </w:r>
      <w:r w:rsidDel="00000000" w:rsidR="00000000" w:rsidRPr="00000000">
        <w:rPr>
          <w:rFonts w:ascii="Fira Code" w:cs="Fira Code" w:eastAsia="Fira Code" w:hAnsi="Fira Code"/>
          <w:rtl w:val="0"/>
        </w:rPr>
        <w:t xml:space="preserve">w</w:t>
      </w:r>
      <w:r w:rsidDel="00000000" w:rsidR="00000000" w:rsidRPr="00000000">
        <w:rPr>
          <w:rFonts w:ascii="Fira Code" w:cs="Fira Code" w:eastAsia="Fira Code" w:hAnsi="Fira Code"/>
          <w:sz w:val="24"/>
          <w:szCs w:val="24"/>
          <w:rtl w:val="0"/>
        </w:rPr>
        <w:t xml:space="preserve">(df_iter) is called should be</w:t>
      </w:r>
      <w:r w:rsidDel="00000000" w:rsidR="00000000" w:rsidRPr="00000000">
        <w:rPr>
          <w:rFonts w:ascii="Fira Code" w:cs="Fira Code" w:eastAsia="Fira Code" w:hAnsi="Fira Code"/>
          <w:i w:val="1"/>
          <w:sz w:val="24"/>
          <w:szCs w:val="24"/>
          <w:rtl w:val="0"/>
        </w:rPr>
        <w:t xml:space="preserve"> within</w:t>
      </w:r>
      <w:r w:rsidDel="00000000" w:rsidR="00000000" w:rsidRPr="00000000">
        <w:rPr>
          <w:rFonts w:ascii="Fira Code" w:cs="Fira Code" w:eastAsia="Fira Code" w:hAnsi="Fira Code"/>
          <w:sz w:val="24"/>
          <w:szCs w:val="24"/>
          <w:rtl w:val="0"/>
        </w:rPr>
        <w:t xml:space="preserve"> the while loop.</w:t>
      </w:r>
    </w:p>
    <w:p w:rsidR="00000000" w:rsidDel="00000000" w:rsidP="00000000" w:rsidRDefault="00000000" w:rsidRPr="00000000" w14:paraId="000004D7">
      <w:pPr>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📔Note:</w:t>
      </w:r>
      <w:r w:rsidDel="00000000" w:rsidR="00000000" w:rsidRPr="00000000">
        <w:rPr>
          <w:rFonts w:ascii="Fira Code" w:cs="Fira Code" w:eastAsia="Fira Code" w:hAnsi="Fira Code"/>
          <w:sz w:val="24"/>
          <w:szCs w:val="24"/>
          <w:rtl w:val="0"/>
        </w:rPr>
        <w:t xml:space="preserve"> As this notebook is just used as a way to test the code, it was not intended to be run top to bottom, and the logic is tidied up in a later step when it is instead inserted into a .py file for the pipeline</w:t>
      </w:r>
    </w:p>
    <w:p w:rsidR="00000000" w:rsidDel="00000000" w:rsidP="00000000" w:rsidRDefault="00000000" w:rsidRPr="00000000" w14:paraId="000004D8">
      <w:pPr>
        <w:pStyle w:val="Heading2"/>
        <w:keepNext w:val="0"/>
        <w:keepLines w:val="0"/>
        <w:spacing w:after="0" w:before="0" w:lineRule="auto"/>
        <w:rPr>
          <w:rFonts w:ascii="Fira Code" w:cs="Fira Code" w:eastAsia="Fira Code" w:hAnsi="Fira Code"/>
          <w:sz w:val="24"/>
          <w:szCs w:val="24"/>
        </w:rPr>
      </w:pPr>
      <w:bookmarkStart w:colFirst="0" w:colLast="0" w:name="_wzeg00ta2cny" w:id="130"/>
      <w:bookmarkEnd w:id="130"/>
      <w:r w:rsidDel="00000000" w:rsidR="00000000" w:rsidRPr="00000000">
        <w:rPr>
          <w:rtl w:val="0"/>
        </w:rPr>
      </w:r>
    </w:p>
    <w:p w:rsidR="00000000" w:rsidDel="00000000" w:rsidP="00000000" w:rsidRDefault="00000000" w:rsidRPr="00000000" w14:paraId="000004D9">
      <w:pPr>
        <w:pStyle w:val="Heading2"/>
        <w:keepNext w:val="0"/>
        <w:keepLines w:val="0"/>
        <w:spacing w:after="0" w:before="0" w:lineRule="auto"/>
        <w:rPr>
          <w:rFonts w:ascii="Fira Code" w:cs="Fira Code" w:eastAsia="Fira Code" w:hAnsi="Fira Code"/>
          <w:sz w:val="24"/>
          <w:szCs w:val="24"/>
        </w:rPr>
      </w:pPr>
      <w:bookmarkStart w:colFirst="0" w:colLast="0" w:name="_wzeg00ta2cny" w:id="130"/>
      <w:bookmarkEnd w:id="130"/>
      <w:r w:rsidDel="00000000" w:rsidR="00000000" w:rsidRPr="00000000">
        <w:rPr>
          <w:rtl w:val="0"/>
        </w:rPr>
      </w:r>
    </w:p>
    <w:p w:rsidR="00000000" w:rsidDel="00000000" w:rsidP="00000000" w:rsidRDefault="00000000" w:rsidRPr="00000000" w14:paraId="000004DA">
      <w:pPr>
        <w:pStyle w:val="Heading2"/>
        <w:rPr>
          <w:rFonts w:ascii="Fira Code" w:cs="Fira Code" w:eastAsia="Fira Code" w:hAnsi="Fira Code"/>
          <w:sz w:val="34"/>
          <w:szCs w:val="34"/>
        </w:rPr>
      </w:pPr>
      <w:bookmarkStart w:colFirst="0" w:colLast="0" w:name="_odf9hixpkroq" w:id="131"/>
      <w:bookmarkEnd w:id="131"/>
      <w:r w:rsidDel="00000000" w:rsidR="00000000" w:rsidRPr="00000000">
        <w:rPr>
          <w:rFonts w:ascii="Fira Code" w:cs="Fira Code" w:eastAsia="Fira Code" w:hAnsi="Fira Code"/>
          <w:sz w:val="34"/>
          <w:szCs w:val="34"/>
          <w:rtl w:val="0"/>
        </w:rPr>
        <w:t xml:space="preserve"> Python - Iteration csv without error</w:t>
      </w:r>
    </w:p>
    <w:p w:rsidR="00000000" w:rsidDel="00000000" w:rsidP="00000000" w:rsidRDefault="00000000" w:rsidRPr="00000000" w14:paraId="000004DB">
      <w:pPr>
        <w:rPr>
          <w:rFonts w:ascii="Fira Code" w:cs="Fira Code" w:eastAsia="Fira Code" w:hAnsi="Fira Code"/>
        </w:rPr>
      </w:pPr>
      <w:r w:rsidDel="00000000" w:rsidR="00000000" w:rsidRPr="00000000">
        <w:rPr>
          <w:rFonts w:ascii="Fira Code" w:cs="Fira Code" w:eastAsia="Fira Code" w:hAnsi="Fira Code"/>
          <w:rtl w:val="0"/>
        </w:rPr>
        <w:t xml:space="preserve"> {t_end - t_start} seconds")</w:t>
      </w:r>
    </w:p>
    <w:p w:rsidR="00000000" w:rsidDel="00000000" w:rsidP="00000000" w:rsidRDefault="00000000" w:rsidRPr="00000000" w14:paraId="000004DC">
      <w:pPr>
        <w:rPr>
          <w:rFonts w:ascii="Fira Code" w:cs="Fira Code" w:eastAsia="Fira Code" w:hAnsi="Fira Code"/>
        </w:rPr>
      </w:pPr>
      <w:r w:rsidDel="00000000" w:rsidR="00000000" w:rsidRPr="00000000">
        <w:rPr>
          <w:rtl w:val="0"/>
        </w:rPr>
      </w:r>
    </w:p>
    <w:p w:rsidR="00000000" w:rsidDel="00000000" w:rsidP="00000000" w:rsidRDefault="00000000" w:rsidRPr="00000000" w14:paraId="000004DD">
      <w:pPr>
        <w:shd w:fill="24292e" w:val="clear"/>
        <w:spacing w:line="420" w:lineRule="auto"/>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import pandas as pd</w:t>
      </w:r>
    </w:p>
    <w:p w:rsidR="00000000" w:rsidDel="00000000" w:rsidP="00000000" w:rsidRDefault="00000000" w:rsidRPr="00000000" w14:paraId="000004DE">
      <w:pPr>
        <w:shd w:fill="24292e" w:val="clear"/>
        <w:spacing w:line="420" w:lineRule="auto"/>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df = pd.read_csv('path/to/file.csv.gz', /app/ingest_data.py:1: DeprecationWarning:)</w:t>
      </w:r>
    </w:p>
    <w:p w:rsidR="00000000" w:rsidDel="00000000" w:rsidP="00000000" w:rsidRDefault="00000000" w:rsidRPr="00000000" w14:paraId="000004DF">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E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 prefer to keep the uncompressed csv (easier preview in vscode and similar), gzip files can be unzipped using gunzip (but not unzip). On a Ubuntu local or virtual machine, you may need to apt-get install gunzip first.</w:t>
      </w:r>
    </w:p>
    <w:p w:rsidR="00000000" w:rsidDel="00000000" w:rsidP="00000000" w:rsidRDefault="00000000" w:rsidRPr="00000000" w14:paraId="000004E1">
      <w:pPr>
        <w:pStyle w:val="Heading2"/>
        <w:rPr>
          <w:rFonts w:ascii="Fira Code" w:cs="Fira Code" w:eastAsia="Fira Code" w:hAnsi="Fira Code"/>
        </w:rPr>
      </w:pPr>
      <w:bookmarkStart w:colFirst="0" w:colLast="0" w:name="_gad5y9ggtx1" w:id="132"/>
      <w:bookmarkEnd w:id="132"/>
      <w:r w:rsidDel="00000000" w:rsidR="00000000" w:rsidRPr="00000000">
        <w:rPr>
          <w:rFonts w:ascii="Fira Code" w:cs="Fira Code" w:eastAsia="Fira Code" w:hAnsi="Fira Code"/>
          <w:rtl w:val="0"/>
        </w:rPr>
        <w:t xml:space="preserve">i</w:t>
      </w:r>
      <w:r w:rsidDel="00000000" w:rsidR="00000000" w:rsidRPr="00000000">
        <w:rPr>
          <w:rFonts w:ascii="Fira Code" w:cs="Fira Code" w:eastAsia="Fira Code" w:hAnsi="Fira Code"/>
          <w:rtl w:val="0"/>
        </w:rPr>
        <w:t xml:space="preserve">Python - Pandas parsing dates with ‘read_csv’</w:t>
      </w:r>
    </w:p>
    <w:p w:rsidR="00000000" w:rsidDel="00000000" w:rsidP="00000000" w:rsidRDefault="00000000" w:rsidRPr="00000000" w14:paraId="000004E2">
      <w:pPr>
        <w:rPr>
          <w:rFonts w:ascii="Fira Code" w:cs="Fira Code" w:eastAsia="Fira Code" w:hAnsi="Fira Code"/>
        </w:rPr>
      </w:pPr>
      <w:r w:rsidDel="00000000" w:rsidR="00000000" w:rsidRPr="00000000">
        <w:rPr>
          <w:rFonts w:ascii="Fira Code" w:cs="Fira Code" w:eastAsia="Fira Code" w:hAnsi="Fira Code"/>
          <w:rtl w:val="0"/>
        </w:rPr>
        <w:t xml:space="preserve">Pandas can interpret “string” column values as “datetime” directly when reading the CSV file using “pd.read_csv” using the parameter “parse_dates”, which for example can contain a list of column names or column indices. Then the conversion afterwards is not required anymore.</w:t>
      </w:r>
    </w:p>
    <w:p w:rsidR="00000000" w:rsidDel="00000000" w:rsidP="00000000" w:rsidRDefault="00000000" w:rsidRPr="00000000" w14:paraId="000004E3">
      <w:pPr>
        <w:rPr>
          <w:rFonts w:ascii="Fira Code" w:cs="Fira Code" w:eastAsia="Fira Code" w:hAnsi="Fira Code"/>
        </w:rPr>
      </w:pPr>
      <w:hyperlink r:id="rId100">
        <w:r w:rsidDel="00000000" w:rsidR="00000000" w:rsidRPr="00000000">
          <w:rPr>
            <w:rFonts w:ascii="Fira Code" w:cs="Fira Code" w:eastAsia="Fira Code" w:hAnsi="Fira Code"/>
            <w:color w:val="1155cc"/>
            <w:u w:val="single"/>
            <w:rtl w:val="0"/>
          </w:rPr>
          <w:t xml:space="preserve">pandas.read_csv — pandas 2.1.4 documentation (pydata.org)</w:t>
        </w:r>
      </w:hyperlink>
      <w:r w:rsidDel="00000000" w:rsidR="00000000" w:rsidRPr="00000000">
        <w:rPr>
          <w:rFonts w:ascii="Fira Code" w:cs="Fira Code" w:eastAsia="Fira Code" w:hAnsi="Fira Code"/>
          <w:rtl w:val="0"/>
        </w:rPr>
        <w:br w:type="textWrapping"/>
      </w:r>
    </w:p>
    <w:p w:rsidR="00000000" w:rsidDel="00000000" w:rsidP="00000000" w:rsidRDefault="00000000" w:rsidRPr="00000000" w14:paraId="000004E4">
      <w:pPr>
        <w:rPr>
          <w:rFonts w:ascii="Fira Code" w:cs="Fira Code" w:eastAsia="Fira Code" w:hAnsi="Fira Code"/>
        </w:rPr>
      </w:pPr>
      <w:r w:rsidDel="00000000" w:rsidR="00000000" w:rsidRPr="00000000">
        <w:rPr>
          <w:rFonts w:ascii="Fira Code" w:cs="Fira Code" w:eastAsia="Fira Code" w:hAnsi="Fira Code"/>
          <w:rtl w:val="0"/>
        </w:rPr>
        <w:t xml:space="preserve">Example from week 1</w:t>
      </w:r>
    </w:p>
    <w:p w:rsidR="00000000" w:rsidDel="00000000" w:rsidP="00000000" w:rsidRDefault="00000000" w:rsidRPr="00000000" w14:paraId="000004E5">
      <w:pPr>
        <w:shd w:fill="f8f8f8" w:val="clear"/>
        <w:spacing w:line="317.6470588235294" w:lineRule="auto"/>
        <w:rPr>
          <w:rFonts w:ascii="Fira Code" w:cs="Fira Code" w:eastAsia="Fira Code" w:hAnsi="Fira Code"/>
          <w:color w:val="1b1b1b"/>
          <w:sz w:val="17"/>
          <w:szCs w:val="17"/>
        </w:rPr>
      </w:pPr>
      <w:r w:rsidDel="00000000" w:rsidR="00000000" w:rsidRPr="00000000">
        <w:rPr>
          <w:rFonts w:ascii="Fira Code" w:cs="Fira Code" w:eastAsia="Fira Code" w:hAnsi="Fira Code"/>
          <w:b w:val="1"/>
          <w:color w:val="008100"/>
          <w:sz w:val="17"/>
          <w:szCs w:val="17"/>
          <w:rtl w:val="0"/>
        </w:rPr>
        <w:t xml:space="preserve">import</w:t>
      </w:r>
      <w:r w:rsidDel="00000000" w:rsidR="00000000" w:rsidRPr="00000000">
        <w:rPr>
          <w:rFonts w:ascii="Fira Code" w:cs="Fira Code" w:eastAsia="Fira Code" w:hAnsi="Fira Code"/>
          <w:color w:val="1b1b1b"/>
          <w:sz w:val="17"/>
          <w:szCs w:val="17"/>
          <w:rtl w:val="0"/>
        </w:rPr>
        <w:t xml:space="preserve"> pandas </w:t>
      </w:r>
      <w:r w:rsidDel="00000000" w:rsidR="00000000" w:rsidRPr="00000000">
        <w:rPr>
          <w:rFonts w:ascii="Fira Code" w:cs="Fira Code" w:eastAsia="Fira Code" w:hAnsi="Fira Code"/>
          <w:b w:val="1"/>
          <w:color w:val="008100"/>
          <w:sz w:val="17"/>
          <w:szCs w:val="17"/>
          <w:rtl w:val="0"/>
        </w:rPr>
        <w:t xml:space="preserve">as</w:t>
      </w:r>
      <w:r w:rsidDel="00000000" w:rsidR="00000000" w:rsidRPr="00000000">
        <w:rPr>
          <w:rFonts w:ascii="Fira Code" w:cs="Fira Code" w:eastAsia="Fira Code" w:hAnsi="Fira Code"/>
          <w:color w:val="1b1b1b"/>
          <w:sz w:val="17"/>
          <w:szCs w:val="17"/>
          <w:rtl w:val="0"/>
        </w:rPr>
        <w:t xml:space="preserve"> pd</w:t>
      </w:r>
    </w:p>
    <w:p w:rsidR="00000000" w:rsidDel="00000000" w:rsidP="00000000" w:rsidRDefault="00000000" w:rsidRPr="00000000" w14:paraId="000004E6">
      <w:pPr>
        <w:shd w:fill="f8f8f8" w:val="clear"/>
        <w:spacing w:line="317.6470588235294" w:lineRule="auto"/>
        <w:rPr>
          <w:rFonts w:ascii="Fira Code" w:cs="Fira Code" w:eastAsia="Fira Code" w:hAnsi="Fira Code"/>
          <w:color w:val="252525"/>
          <w:sz w:val="17"/>
          <w:szCs w:val="17"/>
        </w:rPr>
      </w:pPr>
      <w:r w:rsidDel="00000000" w:rsidR="00000000" w:rsidRPr="00000000">
        <w:rPr>
          <w:rFonts w:ascii="Fira Code" w:cs="Fira Code" w:eastAsia="Fira Code" w:hAnsi="Fira Code"/>
          <w:color w:val="1b1b1b"/>
          <w:sz w:val="17"/>
          <w:szCs w:val="17"/>
          <w:rtl w:val="0"/>
        </w:rPr>
        <w:t xml:space="preserve">df </w:t>
      </w:r>
      <w:r w:rsidDel="00000000" w:rsidR="00000000" w:rsidRPr="00000000">
        <w:rPr>
          <w:rFonts w:ascii="Fira Code" w:cs="Fira Code" w:eastAsia="Fira Code" w:hAnsi="Fira Code"/>
          <w:b w:val="1"/>
          <w:color w:val="ad3efe"/>
          <w:sz w:val="17"/>
          <w:szCs w:val="17"/>
          <w:rtl w:val="0"/>
        </w:rPr>
        <w:t xml:space="preserve">=</w:t>
      </w:r>
      <w:r w:rsidDel="00000000" w:rsidR="00000000" w:rsidRPr="00000000">
        <w:rPr>
          <w:rFonts w:ascii="Fira Code" w:cs="Fira Code" w:eastAsia="Fira Code" w:hAnsi="Fira Code"/>
          <w:color w:val="1b1b1b"/>
          <w:sz w:val="17"/>
          <w:szCs w:val="17"/>
          <w:rtl w:val="0"/>
        </w:rPr>
        <w:t xml:space="preserve"> pd</w:t>
      </w:r>
      <w:r w:rsidDel="00000000" w:rsidR="00000000" w:rsidRPr="00000000">
        <w:rPr>
          <w:rFonts w:ascii="Fira Code" w:cs="Fira Code" w:eastAsia="Fira Code" w:hAnsi="Fira Code"/>
          <w:color w:val="252525"/>
          <w:sz w:val="17"/>
          <w:szCs w:val="17"/>
          <w:rtl w:val="0"/>
        </w:rPr>
        <w:t xml:space="preserve">.</w:t>
      </w:r>
      <w:r w:rsidDel="00000000" w:rsidR="00000000" w:rsidRPr="00000000">
        <w:rPr>
          <w:rFonts w:ascii="Fira Code" w:cs="Fira Code" w:eastAsia="Fira Code" w:hAnsi="Fira Code"/>
          <w:color w:val="1b1b1b"/>
          <w:sz w:val="17"/>
          <w:szCs w:val="17"/>
          <w:rtl w:val="0"/>
        </w:rPr>
        <w:t xml:space="preserve">read_csv</w:t>
      </w:r>
      <w:r w:rsidDel="00000000" w:rsidR="00000000" w:rsidRPr="00000000">
        <w:rPr>
          <w:rFonts w:ascii="Fira Code" w:cs="Fira Code" w:eastAsia="Fira Code" w:hAnsi="Fira Code"/>
          <w:color w:val="252525"/>
          <w:sz w:val="17"/>
          <w:szCs w:val="17"/>
          <w:rtl w:val="0"/>
        </w:rPr>
        <w:t xml:space="preserve">(</w:t>
      </w:r>
    </w:p>
    <w:p w:rsidR="00000000" w:rsidDel="00000000" w:rsidP="00000000" w:rsidRDefault="00000000" w:rsidRPr="00000000" w14:paraId="000004E7">
      <w:pPr>
        <w:shd w:fill="f8f8f8" w:val="clear"/>
        <w:spacing w:line="317.6470588235294" w:lineRule="auto"/>
        <w:rPr>
          <w:rFonts w:ascii="Fira Code" w:cs="Fira Code" w:eastAsia="Fira Code" w:hAnsi="Fira Code"/>
          <w:color w:val="1b1b1b"/>
          <w:sz w:val="17"/>
          <w:szCs w:val="17"/>
        </w:rPr>
      </w:pPr>
      <w:r w:rsidDel="00000000" w:rsidR="00000000" w:rsidRPr="00000000">
        <w:rPr>
          <w:rFonts w:ascii="Fira Code" w:cs="Fira Code" w:eastAsia="Fira Code" w:hAnsi="Fira Code"/>
          <w:color w:val="c44445"/>
          <w:sz w:val="17"/>
          <w:szCs w:val="17"/>
          <w:rtl w:val="0"/>
        </w:rPr>
        <w:t xml:space="preserve">    'yellow_tripdata_2021-01.csv'</w:t>
      </w:r>
      <w:r w:rsidDel="00000000" w:rsidR="00000000" w:rsidRPr="00000000">
        <w:rPr>
          <w:rFonts w:ascii="Fira Code" w:cs="Fira Code" w:eastAsia="Fira Code" w:hAnsi="Fira Code"/>
          <w:color w:val="252525"/>
          <w:sz w:val="17"/>
          <w:szCs w:val="17"/>
          <w:rtl w:val="0"/>
        </w:rPr>
        <w:t xml:space="preserve">,</w:t>
      </w:r>
      <w:r w:rsidDel="00000000" w:rsidR="00000000" w:rsidRPr="00000000">
        <w:rPr>
          <w:rFonts w:ascii="Fira Code" w:cs="Fira Code" w:eastAsia="Fira Code" w:hAnsi="Fira Code"/>
          <w:color w:val="1b1b1b"/>
          <w:sz w:val="17"/>
          <w:szCs w:val="17"/>
          <w:rtl w:val="0"/>
        </w:rPr>
        <w:t xml:space="preserve"> </w:t>
      </w:r>
    </w:p>
    <w:p w:rsidR="00000000" w:rsidDel="00000000" w:rsidP="00000000" w:rsidRDefault="00000000" w:rsidRPr="00000000" w14:paraId="000004E8">
      <w:pPr>
        <w:shd w:fill="f8f8f8" w:val="clear"/>
        <w:spacing w:line="317.6470588235294" w:lineRule="auto"/>
        <w:rPr>
          <w:rFonts w:ascii="Fira Code" w:cs="Fira Code" w:eastAsia="Fira Code" w:hAnsi="Fira Code"/>
          <w:color w:val="1b1b1b"/>
          <w:sz w:val="17"/>
          <w:szCs w:val="17"/>
        </w:rPr>
      </w:pPr>
      <w:r w:rsidDel="00000000" w:rsidR="00000000" w:rsidRPr="00000000">
        <w:rPr>
          <w:rFonts w:ascii="Fira Code" w:cs="Fira Code" w:eastAsia="Fira Code" w:hAnsi="Fira Code"/>
          <w:color w:val="396694"/>
          <w:sz w:val="17"/>
          <w:szCs w:val="17"/>
          <w:rtl w:val="0"/>
        </w:rPr>
        <w:t xml:space="preserve">    nrows</w:t>
      </w:r>
      <w:r w:rsidDel="00000000" w:rsidR="00000000" w:rsidRPr="00000000">
        <w:rPr>
          <w:rFonts w:ascii="Fira Code" w:cs="Fira Code" w:eastAsia="Fira Code" w:hAnsi="Fira Code"/>
          <w:b w:val="1"/>
          <w:color w:val="ad3efe"/>
          <w:sz w:val="17"/>
          <w:szCs w:val="17"/>
          <w:rtl w:val="0"/>
        </w:rPr>
        <w:t xml:space="preserve">=</w:t>
      </w:r>
      <w:r w:rsidDel="00000000" w:rsidR="00000000" w:rsidRPr="00000000">
        <w:rPr>
          <w:rFonts w:ascii="Fira Code" w:cs="Fira Code" w:eastAsia="Fira Code" w:hAnsi="Fira Code"/>
          <w:color w:val="ab6526"/>
          <w:sz w:val="17"/>
          <w:szCs w:val="17"/>
          <w:rtl w:val="0"/>
        </w:rPr>
        <w:t xml:space="preserve">100</w:t>
      </w:r>
      <w:r w:rsidDel="00000000" w:rsidR="00000000" w:rsidRPr="00000000">
        <w:rPr>
          <w:rFonts w:ascii="Fira Code" w:cs="Fira Code" w:eastAsia="Fira Code" w:hAnsi="Fira Code"/>
          <w:color w:val="252525"/>
          <w:sz w:val="17"/>
          <w:szCs w:val="17"/>
          <w:rtl w:val="0"/>
        </w:rPr>
        <w:t xml:space="preserve">,</w:t>
      </w:r>
      <w:r w:rsidDel="00000000" w:rsidR="00000000" w:rsidRPr="00000000">
        <w:rPr>
          <w:rFonts w:ascii="Fira Code" w:cs="Fira Code" w:eastAsia="Fira Code" w:hAnsi="Fira Code"/>
          <w:color w:val="1b1b1b"/>
          <w:sz w:val="17"/>
          <w:szCs w:val="17"/>
          <w:rtl w:val="0"/>
        </w:rPr>
        <w:t xml:space="preserve"> </w:t>
      </w:r>
    </w:p>
    <w:p w:rsidR="00000000" w:rsidDel="00000000" w:rsidP="00000000" w:rsidRDefault="00000000" w:rsidRPr="00000000" w14:paraId="000004E9">
      <w:pPr>
        <w:shd w:fill="f8f8f8" w:val="clear"/>
        <w:spacing w:line="317.6470588235294" w:lineRule="auto"/>
        <w:rPr>
          <w:rFonts w:ascii="Fira Code" w:cs="Fira Code" w:eastAsia="Fira Code" w:hAnsi="Fira Code"/>
          <w:color w:val="252525"/>
          <w:sz w:val="17"/>
          <w:szCs w:val="17"/>
        </w:rPr>
      </w:pPr>
      <w:r w:rsidDel="00000000" w:rsidR="00000000" w:rsidRPr="00000000">
        <w:rPr>
          <w:rFonts w:ascii="Fira Code" w:cs="Fira Code" w:eastAsia="Fira Code" w:hAnsi="Fira Code"/>
          <w:color w:val="396694"/>
          <w:sz w:val="17"/>
          <w:szCs w:val="17"/>
          <w:rtl w:val="0"/>
        </w:rPr>
        <w:t xml:space="preserve">    parse_dates</w:t>
      </w:r>
      <w:r w:rsidDel="00000000" w:rsidR="00000000" w:rsidRPr="00000000">
        <w:rPr>
          <w:rFonts w:ascii="Fira Code" w:cs="Fira Code" w:eastAsia="Fira Code" w:hAnsi="Fira Code"/>
          <w:b w:val="1"/>
          <w:color w:val="ad3efe"/>
          <w:sz w:val="17"/>
          <w:szCs w:val="17"/>
          <w:rtl w:val="0"/>
        </w:rPr>
        <w:t xml:space="preserve">=</w:t>
      </w:r>
      <w:r w:rsidDel="00000000" w:rsidR="00000000" w:rsidRPr="00000000">
        <w:rPr>
          <w:rFonts w:ascii="Fira Code" w:cs="Fira Code" w:eastAsia="Fira Code" w:hAnsi="Fira Code"/>
          <w:color w:val="252525"/>
          <w:sz w:val="17"/>
          <w:szCs w:val="17"/>
          <w:rtl w:val="0"/>
        </w:rPr>
        <w:t xml:space="preserve">[</w:t>
      </w:r>
      <w:r w:rsidDel="00000000" w:rsidR="00000000" w:rsidRPr="00000000">
        <w:rPr>
          <w:rFonts w:ascii="Fira Code" w:cs="Fira Code" w:eastAsia="Fira Code" w:hAnsi="Fira Code"/>
          <w:color w:val="c44445"/>
          <w:sz w:val="17"/>
          <w:szCs w:val="17"/>
          <w:rtl w:val="0"/>
        </w:rPr>
        <w:t xml:space="preserve">'tpep_pickup_datetime'</w:t>
      </w:r>
      <w:r w:rsidDel="00000000" w:rsidR="00000000" w:rsidRPr="00000000">
        <w:rPr>
          <w:rFonts w:ascii="Fira Code" w:cs="Fira Code" w:eastAsia="Fira Code" w:hAnsi="Fira Code"/>
          <w:color w:val="252525"/>
          <w:sz w:val="17"/>
          <w:szCs w:val="17"/>
          <w:rtl w:val="0"/>
        </w:rPr>
        <w:t xml:space="preserve">,</w:t>
      </w:r>
      <w:r w:rsidDel="00000000" w:rsidR="00000000" w:rsidRPr="00000000">
        <w:rPr>
          <w:rFonts w:ascii="Fira Code" w:cs="Fira Code" w:eastAsia="Fira Code" w:hAnsi="Fira Code"/>
          <w:color w:val="1b1b1b"/>
          <w:sz w:val="17"/>
          <w:szCs w:val="17"/>
          <w:rtl w:val="0"/>
        </w:rPr>
        <w:t xml:space="preserve"> </w:t>
      </w:r>
      <w:r w:rsidDel="00000000" w:rsidR="00000000" w:rsidRPr="00000000">
        <w:rPr>
          <w:rFonts w:ascii="Fira Code" w:cs="Fira Code" w:eastAsia="Fira Code" w:hAnsi="Fira Code"/>
          <w:color w:val="c44445"/>
          <w:sz w:val="17"/>
          <w:szCs w:val="17"/>
          <w:rtl w:val="0"/>
        </w:rPr>
        <w:t xml:space="preserve">'tpep_dropoff_datetime'</w:t>
      </w:r>
      <w:r w:rsidDel="00000000" w:rsidR="00000000" w:rsidRPr="00000000">
        <w:rPr>
          <w:rFonts w:ascii="Fira Code" w:cs="Fira Code" w:eastAsia="Fira Code" w:hAnsi="Fira Code"/>
          <w:color w:val="252525"/>
          <w:sz w:val="17"/>
          <w:szCs w:val="17"/>
          <w:rtl w:val="0"/>
        </w:rPr>
        <w:t xml:space="preserve">])</w:t>
      </w:r>
    </w:p>
    <w:p w:rsidR="00000000" w:rsidDel="00000000" w:rsidP="00000000" w:rsidRDefault="00000000" w:rsidRPr="00000000" w14:paraId="000004EA">
      <w:pPr>
        <w:shd w:fill="f8f8f8" w:val="clear"/>
        <w:spacing w:line="317.6470588235294" w:lineRule="auto"/>
        <w:rPr>
          <w:rFonts w:ascii="Fira Code" w:cs="Fira Code" w:eastAsia="Fira Code" w:hAnsi="Fira Code"/>
          <w:color w:val="252525"/>
          <w:sz w:val="17"/>
          <w:szCs w:val="17"/>
        </w:rPr>
      </w:pPr>
      <w:r w:rsidDel="00000000" w:rsidR="00000000" w:rsidRPr="00000000">
        <w:rPr>
          <w:rFonts w:ascii="Fira Code" w:cs="Fira Code" w:eastAsia="Fira Code" w:hAnsi="Fira Code"/>
          <w:color w:val="1b1b1b"/>
          <w:sz w:val="17"/>
          <w:szCs w:val="17"/>
          <w:rtl w:val="0"/>
        </w:rPr>
        <w:t xml:space="preserve">df</w:t>
      </w:r>
      <w:r w:rsidDel="00000000" w:rsidR="00000000" w:rsidRPr="00000000">
        <w:rPr>
          <w:rFonts w:ascii="Fira Code" w:cs="Fira Code" w:eastAsia="Fira Code" w:hAnsi="Fira Code"/>
          <w:color w:val="252525"/>
          <w:sz w:val="17"/>
          <w:szCs w:val="17"/>
          <w:rtl w:val="0"/>
        </w:rPr>
        <w:t xml:space="preserve">.</w:t>
      </w:r>
      <w:r w:rsidDel="00000000" w:rsidR="00000000" w:rsidRPr="00000000">
        <w:rPr>
          <w:rFonts w:ascii="Fira Code" w:cs="Fira Code" w:eastAsia="Fira Code" w:hAnsi="Fira Code"/>
          <w:color w:val="1b1b1b"/>
          <w:sz w:val="17"/>
          <w:szCs w:val="17"/>
          <w:rtl w:val="0"/>
        </w:rPr>
        <w:t xml:space="preserve">info</w:t>
      </w:r>
      <w:r w:rsidDel="00000000" w:rsidR="00000000" w:rsidRPr="00000000">
        <w:rPr>
          <w:rFonts w:ascii="Fira Code" w:cs="Fira Code" w:eastAsia="Fira Code" w:hAnsi="Fira Code"/>
          <w:color w:val="252525"/>
          <w:sz w:val="17"/>
          <w:szCs w:val="17"/>
          <w:rtl w:val="0"/>
        </w:rPr>
        <w:t xml:space="preserve">()</w:t>
      </w:r>
    </w:p>
    <w:p w:rsidR="00000000" w:rsidDel="00000000" w:rsidP="00000000" w:rsidRDefault="00000000" w:rsidRPr="00000000" w14:paraId="000004EB">
      <w:pPr>
        <w:rPr>
          <w:rFonts w:ascii="Fira Code" w:cs="Fira Code" w:eastAsia="Fira Code" w:hAnsi="Fira Code"/>
        </w:rPr>
      </w:pPr>
      <w:r w:rsidDel="00000000" w:rsidR="00000000" w:rsidRPr="00000000">
        <w:rPr>
          <w:rtl w:val="0"/>
        </w:rPr>
      </w:r>
    </w:p>
    <w:p w:rsidR="00000000" w:rsidDel="00000000" w:rsidP="00000000" w:rsidRDefault="00000000" w:rsidRPr="00000000" w14:paraId="000004EC">
      <w:pPr>
        <w:rPr>
          <w:rFonts w:ascii="Fira Code" w:cs="Fira Code" w:eastAsia="Fira Code" w:hAnsi="Fira Code"/>
        </w:rPr>
      </w:pPr>
      <w:r w:rsidDel="00000000" w:rsidR="00000000" w:rsidRPr="00000000">
        <w:rPr>
          <w:rFonts w:ascii="Fira Code" w:cs="Fira Code" w:eastAsia="Fira Code" w:hAnsi="Fira Code"/>
          <w:rtl w:val="0"/>
        </w:rPr>
        <w:t xml:space="preserve">which will output</w:t>
      </w:r>
    </w:p>
    <w:p w:rsidR="00000000" w:rsidDel="00000000" w:rsidP="00000000" w:rsidRDefault="00000000" w:rsidRPr="00000000" w14:paraId="000004ED">
      <w:pPr>
        <w:rPr>
          <w:rFonts w:ascii="Fira Code" w:cs="Fira Code" w:eastAsia="Fira Code" w:hAnsi="Fira Code"/>
          <w:color w:val="1b1b1b"/>
          <w:sz w:val="17"/>
          <w:szCs w:val="17"/>
        </w:rPr>
      </w:pPr>
      <w:r w:rsidDel="00000000" w:rsidR="00000000" w:rsidRPr="00000000">
        <w:rPr>
          <w:rtl w:val="0"/>
        </w:rPr>
      </w:r>
    </w:p>
    <w:p w:rsidR="00000000" w:rsidDel="00000000" w:rsidP="00000000" w:rsidRDefault="00000000" w:rsidRPr="00000000" w14:paraId="000004EE">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&lt;class 'pandas.core.frame.DataFrame'&gt;</w:t>
      </w:r>
    </w:p>
    <w:p w:rsidR="00000000" w:rsidDel="00000000" w:rsidP="00000000" w:rsidRDefault="00000000" w:rsidRPr="00000000" w14:paraId="000004EF">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RangeIndex: 100 entries, 0 to 99</w:t>
      </w:r>
    </w:p>
    <w:p w:rsidR="00000000" w:rsidDel="00000000" w:rsidP="00000000" w:rsidRDefault="00000000" w:rsidRPr="00000000" w14:paraId="000004F0">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Data columns (total 18 columns):</w:t>
      </w:r>
    </w:p>
    <w:p w:rsidR="00000000" w:rsidDel="00000000" w:rsidP="00000000" w:rsidRDefault="00000000" w:rsidRPr="00000000" w14:paraId="000004F1">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   Column                 Non-Null Count  Dtype         </w:t>
      </w:r>
    </w:p>
    <w:p w:rsidR="00000000" w:rsidDel="00000000" w:rsidP="00000000" w:rsidRDefault="00000000" w:rsidRPr="00000000" w14:paraId="000004F2">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                 --------------  -----         </w:t>
      </w:r>
    </w:p>
    <w:p w:rsidR="00000000" w:rsidDel="00000000" w:rsidP="00000000" w:rsidRDefault="00000000" w:rsidRPr="00000000" w14:paraId="000004F3">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0   VendorID               100 non-null    int64         </w:t>
      </w:r>
    </w:p>
    <w:p w:rsidR="00000000" w:rsidDel="00000000" w:rsidP="00000000" w:rsidRDefault="00000000" w:rsidRPr="00000000" w14:paraId="000004F4">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1   tpep_pickup_datetime   100 non-null    datetime64[ns]</w:t>
      </w:r>
    </w:p>
    <w:p w:rsidR="00000000" w:rsidDel="00000000" w:rsidP="00000000" w:rsidRDefault="00000000" w:rsidRPr="00000000" w14:paraId="000004F5">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2   tpep_dropoff_datetime  100 non-null    datetime64[ns]</w:t>
      </w:r>
    </w:p>
    <w:p w:rsidR="00000000" w:rsidDel="00000000" w:rsidP="00000000" w:rsidRDefault="00000000" w:rsidRPr="00000000" w14:paraId="000004F6">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3   passenger_count        100 non-null    int64         </w:t>
      </w:r>
    </w:p>
    <w:p w:rsidR="00000000" w:rsidDel="00000000" w:rsidP="00000000" w:rsidRDefault="00000000" w:rsidRPr="00000000" w14:paraId="000004F7">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4   trip_distance          100 non-null    float64       </w:t>
      </w:r>
    </w:p>
    <w:p w:rsidR="00000000" w:rsidDel="00000000" w:rsidP="00000000" w:rsidRDefault="00000000" w:rsidRPr="00000000" w14:paraId="000004F8">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5   RatecodeID             100 non-null    int64         </w:t>
      </w:r>
    </w:p>
    <w:p w:rsidR="00000000" w:rsidDel="00000000" w:rsidP="00000000" w:rsidRDefault="00000000" w:rsidRPr="00000000" w14:paraId="000004F9">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6   store_and_fwd_flag     100 non-null    object        </w:t>
      </w:r>
    </w:p>
    <w:p w:rsidR="00000000" w:rsidDel="00000000" w:rsidP="00000000" w:rsidRDefault="00000000" w:rsidRPr="00000000" w14:paraId="000004FA">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7   PULocationID           100 non-null    int64         </w:t>
      </w:r>
    </w:p>
    <w:p w:rsidR="00000000" w:rsidDel="00000000" w:rsidP="00000000" w:rsidRDefault="00000000" w:rsidRPr="00000000" w14:paraId="000004FB">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8   DOLocationID           100 non-null    int64         </w:t>
      </w:r>
    </w:p>
    <w:p w:rsidR="00000000" w:rsidDel="00000000" w:rsidP="00000000" w:rsidRDefault="00000000" w:rsidRPr="00000000" w14:paraId="000004FC">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9   payment_type           100 non-null    int64         </w:t>
      </w:r>
    </w:p>
    <w:p w:rsidR="00000000" w:rsidDel="00000000" w:rsidP="00000000" w:rsidRDefault="00000000" w:rsidRPr="00000000" w14:paraId="000004FD">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10  fare_amount            100 non-null    float64       </w:t>
      </w:r>
    </w:p>
    <w:p w:rsidR="00000000" w:rsidDel="00000000" w:rsidP="00000000" w:rsidRDefault="00000000" w:rsidRPr="00000000" w14:paraId="000004FE">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11  extra                  100 non-null    float64       </w:t>
      </w:r>
    </w:p>
    <w:p w:rsidR="00000000" w:rsidDel="00000000" w:rsidP="00000000" w:rsidRDefault="00000000" w:rsidRPr="00000000" w14:paraId="000004FF">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12  mta_tax                100 non-null    float64       </w:t>
      </w:r>
    </w:p>
    <w:p w:rsidR="00000000" w:rsidDel="00000000" w:rsidP="00000000" w:rsidRDefault="00000000" w:rsidRPr="00000000" w14:paraId="00000500">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13  tip_amount             100 non-null    float64       </w:t>
      </w:r>
    </w:p>
    <w:p w:rsidR="00000000" w:rsidDel="00000000" w:rsidP="00000000" w:rsidRDefault="00000000" w:rsidRPr="00000000" w14:paraId="00000501">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14  tolls_amount           100 non-null    float64       </w:t>
      </w:r>
    </w:p>
    <w:p w:rsidR="00000000" w:rsidDel="00000000" w:rsidP="00000000" w:rsidRDefault="00000000" w:rsidRPr="00000000" w14:paraId="00000502">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15  improvement_surcharge  100 non-null    float64       </w:t>
      </w:r>
    </w:p>
    <w:p w:rsidR="00000000" w:rsidDel="00000000" w:rsidP="00000000" w:rsidRDefault="00000000" w:rsidRPr="00000000" w14:paraId="00000503">
      <w:pPr>
        <w:rPr>
          <w:rFonts w:ascii="Fira Code" w:cs="Fira Code" w:eastAsia="Fira Code" w:hAnsi="Fira Code"/>
          <w:i w:val="1"/>
          <w:color w:val="1b1b1b"/>
          <w:sz w:val="17"/>
          <w:szCs w:val="17"/>
        </w:rPr>
      </w:pPr>
      <w:r w:rsidDel="00000000" w:rsidR="00000000" w:rsidRPr="00000000">
        <w:rPr>
          <w:rFonts w:ascii="Fira Code" w:cs="Fira Code" w:eastAsia="Fira Code" w:hAnsi="Fira Code"/>
          <w:color w:val="1b1b1b"/>
          <w:sz w:val="17"/>
          <w:szCs w:val="17"/>
          <w:rtl w:val="0"/>
        </w:rPr>
        <w:t xml:space="preserve"> 16  total_amount           100 non-null    float64 </w:t>
      </w:r>
      <w:r w:rsidDel="00000000" w:rsidR="00000000" w:rsidRPr="00000000">
        <w:rPr>
          <w:rFonts w:ascii="Fira Code" w:cs="Fira Code" w:eastAsia="Fira Code" w:hAnsi="Fira Code"/>
          <w:i w:val="1"/>
          <w:color w:val="1b1b1b"/>
          <w:sz w:val="17"/>
          <w:szCs w:val="17"/>
          <w:rtl w:val="0"/>
        </w:rPr>
        <w:t xml:space="preserve">      </w:t>
      </w:r>
    </w:p>
    <w:p w:rsidR="00000000" w:rsidDel="00000000" w:rsidP="00000000" w:rsidRDefault="00000000" w:rsidRPr="00000000" w14:paraId="00000504">
      <w:pPr>
        <w:rPr>
          <w:rFonts w:ascii="Fira Code" w:cs="Fira Code" w:eastAsia="Fira Code" w:hAnsi="Fira Code"/>
          <w:i w:val="1"/>
          <w:color w:val="1b1b1b"/>
          <w:sz w:val="17"/>
          <w:szCs w:val="17"/>
        </w:rPr>
      </w:pPr>
      <w:r w:rsidDel="00000000" w:rsidR="00000000" w:rsidRPr="00000000">
        <w:rPr>
          <w:rFonts w:ascii="Fira Code" w:cs="Fira Code" w:eastAsia="Fira Code" w:hAnsi="Fira Code"/>
          <w:i w:val="1"/>
          <w:color w:val="1b1b1b"/>
          <w:sz w:val="17"/>
          <w:szCs w:val="17"/>
          <w:rtl w:val="0"/>
        </w:rPr>
        <w:t xml:space="preserve"> 17  congestion_surcharge   100 non-null    float64       </w:t>
      </w:r>
    </w:p>
    <w:p w:rsidR="00000000" w:rsidDel="00000000" w:rsidP="00000000" w:rsidRDefault="00000000" w:rsidRPr="00000000" w14:paraId="00000505">
      <w:pPr>
        <w:rPr>
          <w:rFonts w:ascii="Fira Code" w:cs="Fira Code" w:eastAsia="Fira Code" w:hAnsi="Fira Code"/>
          <w:i w:val="1"/>
          <w:color w:val="1b1b1b"/>
          <w:sz w:val="17"/>
          <w:szCs w:val="17"/>
        </w:rPr>
      </w:pPr>
      <w:r w:rsidDel="00000000" w:rsidR="00000000" w:rsidRPr="00000000">
        <w:rPr>
          <w:rFonts w:ascii="Fira Code" w:cs="Fira Code" w:eastAsia="Fira Code" w:hAnsi="Fira Code"/>
          <w:i w:val="1"/>
          <w:color w:val="1b1b1b"/>
          <w:sz w:val="17"/>
          <w:szCs w:val="17"/>
          <w:rtl w:val="0"/>
        </w:rPr>
        <w:t xml:space="preserve">dtypes: datetime64[ns](2), float64(9), int64(6), object(1)</w:t>
      </w:r>
    </w:p>
    <w:p w:rsidR="00000000" w:rsidDel="00000000" w:rsidP="00000000" w:rsidRDefault="00000000" w:rsidRPr="00000000" w14:paraId="00000506">
      <w:pPr>
        <w:rPr>
          <w:rFonts w:ascii="Fira Code" w:cs="Fira Code" w:eastAsia="Fira Code" w:hAnsi="Fira Code"/>
          <w:i w:val="1"/>
          <w:color w:val="1b1b1b"/>
          <w:sz w:val="17"/>
          <w:szCs w:val="17"/>
        </w:rPr>
      </w:pPr>
      <w:r w:rsidDel="00000000" w:rsidR="00000000" w:rsidRPr="00000000">
        <w:rPr>
          <w:rFonts w:ascii="Fira Code" w:cs="Fira Code" w:eastAsia="Fira Code" w:hAnsi="Fira Code"/>
          <w:i w:val="1"/>
          <w:color w:val="1b1b1b"/>
          <w:sz w:val="17"/>
          <w:szCs w:val="17"/>
          <w:rtl w:val="0"/>
        </w:rPr>
        <w:t xml:space="preserve">memory usage: 14.2+ KB</w:t>
      </w:r>
    </w:p>
    <w:p w:rsidR="00000000" w:rsidDel="00000000" w:rsidP="00000000" w:rsidRDefault="00000000" w:rsidRPr="00000000" w14:paraId="00000507">
      <w:pPr>
        <w:rPr>
          <w:rFonts w:ascii="Fira Code" w:cs="Fira Code" w:eastAsia="Fira Code" w:hAnsi="Fira Code"/>
          <w:i w:val="1"/>
          <w:color w:val="1b1b1b"/>
          <w:sz w:val="17"/>
          <w:szCs w:val="17"/>
        </w:rPr>
      </w:pPr>
      <w:r w:rsidDel="00000000" w:rsidR="00000000" w:rsidRPr="00000000">
        <w:rPr>
          <w:rtl w:val="0"/>
        </w:rPr>
      </w:r>
    </w:p>
    <w:p w:rsidR="00000000" w:rsidDel="00000000" w:rsidP="00000000" w:rsidRDefault="00000000" w:rsidRPr="00000000" w14:paraId="00000508">
      <w:pPr>
        <w:pStyle w:val="Heading2"/>
        <w:spacing w:after="200" w:lineRule="auto"/>
        <w:rPr>
          <w:rFonts w:ascii="Fira Code" w:cs="Fira Code" w:eastAsia="Fira Code" w:hAnsi="Fira Code"/>
          <w:sz w:val="34"/>
          <w:szCs w:val="34"/>
        </w:rPr>
      </w:pPr>
      <w:bookmarkStart w:colFirst="0" w:colLast="0" w:name="_z58y65imuckf" w:id="133"/>
      <w:bookmarkEnd w:id="133"/>
      <w:r w:rsidDel="00000000" w:rsidR="00000000" w:rsidRPr="00000000">
        <w:rPr>
          <w:rFonts w:ascii="Fira Code" w:cs="Fira Code" w:eastAsia="Fira Code" w:hAnsi="Fira Code"/>
          <w:sz w:val="34"/>
          <w:szCs w:val="34"/>
          <w:rtl w:val="0"/>
        </w:rPr>
        <w:t xml:space="preserve">Python - Python cant ingest data from the github link provided using curl</w:t>
      </w:r>
    </w:p>
    <w:p w:rsidR="00000000" w:rsidDel="00000000" w:rsidP="00000000" w:rsidRDefault="00000000" w:rsidRPr="00000000" w14:paraId="00000509">
      <w:pPr>
        <w:rPr>
          <w:rFonts w:ascii="Fira Code" w:cs="Fira Code" w:eastAsia="Fira Code" w:hAnsi="Fira Code"/>
        </w:rPr>
      </w:pPr>
      <w:r w:rsidDel="00000000" w:rsidR="00000000" w:rsidRPr="00000000">
        <w:rPr>
          <w:rtl w:val="0"/>
        </w:rPr>
      </w:r>
    </w:p>
    <w:p w:rsidR="00000000" w:rsidDel="00000000" w:rsidP="00000000" w:rsidRDefault="00000000" w:rsidRPr="00000000" w14:paraId="0000050A">
      <w:pPr>
        <w:rPr>
          <w:rFonts w:ascii="Fira Code" w:cs="Fira Code" w:eastAsia="Fira Code" w:hAnsi="Fira Code"/>
          <w:i w:val="1"/>
          <w:color w:val="1b1b1b"/>
          <w:sz w:val="17"/>
          <w:szCs w:val="17"/>
        </w:rPr>
      </w:pPr>
      <w:r w:rsidDel="00000000" w:rsidR="00000000" w:rsidRPr="00000000">
        <w:rPr>
          <w:rtl w:val="0"/>
        </w:rPr>
      </w:r>
    </w:p>
    <w:p w:rsidR="00000000" w:rsidDel="00000000" w:rsidP="00000000" w:rsidRDefault="00000000" w:rsidRPr="00000000" w14:paraId="0000050B">
      <w:pPr>
        <w:shd w:fill="1f1f1f" w:val="clear"/>
        <w:spacing w:line="325.71428571428567" w:lineRule="auto"/>
        <w:rPr>
          <w:rFonts w:ascii="Fira Code" w:cs="Fira Code" w:eastAsia="Fira Code" w:hAnsi="Fira Code"/>
          <w:i w:val="1"/>
          <w:color w:val="cccccc"/>
          <w:sz w:val="21"/>
          <w:szCs w:val="21"/>
        </w:rPr>
      </w:pPr>
      <w:r w:rsidDel="00000000" w:rsidR="00000000" w:rsidRPr="00000000">
        <w:rPr>
          <w:rFonts w:ascii="Fira Code" w:cs="Fira Code" w:eastAsia="Fira Code" w:hAnsi="Fira Code"/>
          <w:i w:val="1"/>
          <w:color w:val="cccccc"/>
          <w:sz w:val="21"/>
          <w:szCs w:val="21"/>
          <w:rtl w:val="0"/>
        </w:rPr>
        <w:t xml:space="preserve">  </w:t>
      </w:r>
      <w:r w:rsidDel="00000000" w:rsidR="00000000" w:rsidRPr="00000000">
        <w:rPr>
          <w:rFonts w:ascii="Fira Code" w:cs="Fira Code" w:eastAsia="Fira Code" w:hAnsi="Fira Code"/>
          <w:i w:val="1"/>
          <w:color w:val="4ec9b0"/>
          <w:sz w:val="21"/>
          <w:szCs w:val="21"/>
          <w:rtl w:val="0"/>
        </w:rPr>
        <w:t xml:space="preserve">os</w:t>
      </w:r>
      <w:r w:rsidDel="00000000" w:rsidR="00000000" w:rsidRPr="00000000">
        <w:rPr>
          <w:rFonts w:ascii="Fira Code" w:cs="Fira Code" w:eastAsia="Fira Code" w:hAnsi="Fira Code"/>
          <w:i w:val="1"/>
          <w:color w:val="cccccc"/>
          <w:sz w:val="21"/>
          <w:szCs w:val="21"/>
          <w:rtl w:val="0"/>
        </w:rPr>
        <w:t xml:space="preserve">.</w:t>
      </w:r>
      <w:r w:rsidDel="00000000" w:rsidR="00000000" w:rsidRPr="00000000">
        <w:rPr>
          <w:rFonts w:ascii="Fira Code" w:cs="Fira Code" w:eastAsia="Fira Code" w:hAnsi="Fira Code"/>
          <w:i w:val="1"/>
          <w:color w:val="dcdcaa"/>
          <w:sz w:val="21"/>
          <w:szCs w:val="21"/>
          <w:rtl w:val="0"/>
        </w:rPr>
        <w:t xml:space="preserve">system</w:t>
      </w:r>
      <w:r w:rsidDel="00000000" w:rsidR="00000000" w:rsidRPr="00000000">
        <w:rPr>
          <w:rFonts w:ascii="Fira Code" w:cs="Fira Code" w:eastAsia="Fira Code" w:hAnsi="Fira Code"/>
          <w:i w:val="1"/>
          <w:color w:val="cccccc"/>
          <w:sz w:val="21"/>
          <w:szCs w:val="21"/>
          <w:rtl w:val="0"/>
        </w:rPr>
        <w:t xml:space="preserve">(</w:t>
      </w:r>
      <w:r w:rsidDel="00000000" w:rsidR="00000000" w:rsidRPr="00000000">
        <w:rPr>
          <w:rFonts w:ascii="Fira Code" w:cs="Fira Code" w:eastAsia="Fira Code" w:hAnsi="Fira Code"/>
          <w:i w:val="1"/>
          <w:color w:val="569cd6"/>
          <w:sz w:val="21"/>
          <w:szCs w:val="21"/>
          <w:rtl w:val="0"/>
        </w:rPr>
        <w:t xml:space="preserve">f</w:t>
      </w:r>
      <w:r w:rsidDel="00000000" w:rsidR="00000000" w:rsidRPr="00000000">
        <w:rPr>
          <w:rFonts w:ascii="Fira Code" w:cs="Fira Code" w:eastAsia="Fira Code" w:hAnsi="Fira Code"/>
          <w:i w:val="1"/>
          <w:color w:val="ce9178"/>
          <w:sz w:val="21"/>
          <w:szCs w:val="21"/>
          <w:rtl w:val="0"/>
        </w:rPr>
        <w:t xml:space="preserve">"curl -LO </w:t>
      </w:r>
      <w:r w:rsidDel="00000000" w:rsidR="00000000" w:rsidRPr="00000000">
        <w:rPr>
          <w:rFonts w:ascii="Fira Code" w:cs="Fira Code" w:eastAsia="Fira Code" w:hAnsi="Fira Code"/>
          <w:i w:val="1"/>
          <w:color w:val="569cd6"/>
          <w:sz w:val="21"/>
          <w:szCs w:val="21"/>
          <w:rtl w:val="0"/>
        </w:rPr>
        <w:t xml:space="preserve">{</w:t>
      </w:r>
      <w:r w:rsidDel="00000000" w:rsidR="00000000" w:rsidRPr="00000000">
        <w:rPr>
          <w:rFonts w:ascii="Fira Code" w:cs="Fira Code" w:eastAsia="Fira Code" w:hAnsi="Fira Code"/>
          <w:i w:val="1"/>
          <w:color w:val="9cdcfe"/>
          <w:sz w:val="21"/>
          <w:szCs w:val="21"/>
          <w:rtl w:val="0"/>
        </w:rPr>
        <w:t xml:space="preserve">url</w:t>
      </w:r>
      <w:r w:rsidDel="00000000" w:rsidR="00000000" w:rsidRPr="00000000">
        <w:rPr>
          <w:rFonts w:ascii="Fira Code" w:cs="Fira Code" w:eastAsia="Fira Code" w:hAnsi="Fira Code"/>
          <w:i w:val="1"/>
          <w:color w:val="569cd6"/>
          <w:sz w:val="21"/>
          <w:szCs w:val="21"/>
          <w:rtl w:val="0"/>
        </w:rPr>
        <w:t xml:space="preserve">}</w:t>
      </w:r>
      <w:r w:rsidDel="00000000" w:rsidR="00000000" w:rsidRPr="00000000">
        <w:rPr>
          <w:rFonts w:ascii="Fira Code" w:cs="Fira Code" w:eastAsia="Fira Code" w:hAnsi="Fira Code"/>
          <w:i w:val="1"/>
          <w:color w:val="ce9178"/>
          <w:sz w:val="21"/>
          <w:szCs w:val="21"/>
          <w:rtl w:val="0"/>
        </w:rPr>
        <w:t xml:space="preserve"> -o </w:t>
      </w:r>
      <w:r w:rsidDel="00000000" w:rsidR="00000000" w:rsidRPr="00000000">
        <w:rPr>
          <w:rFonts w:ascii="Fira Code" w:cs="Fira Code" w:eastAsia="Fira Code" w:hAnsi="Fira Code"/>
          <w:i w:val="1"/>
          <w:color w:val="569cd6"/>
          <w:sz w:val="21"/>
          <w:szCs w:val="21"/>
          <w:rtl w:val="0"/>
        </w:rPr>
        <w:t xml:space="preserve">{</w:t>
      </w:r>
      <w:r w:rsidDel="00000000" w:rsidR="00000000" w:rsidRPr="00000000">
        <w:rPr>
          <w:rFonts w:ascii="Fira Code" w:cs="Fira Code" w:eastAsia="Fira Code" w:hAnsi="Fira Code"/>
          <w:i w:val="1"/>
          <w:color w:val="9cdcfe"/>
          <w:sz w:val="21"/>
          <w:szCs w:val="21"/>
          <w:rtl w:val="0"/>
        </w:rPr>
        <w:t xml:space="preserve">csv_name</w:t>
      </w:r>
      <w:r w:rsidDel="00000000" w:rsidR="00000000" w:rsidRPr="00000000">
        <w:rPr>
          <w:rFonts w:ascii="Fira Code" w:cs="Fira Code" w:eastAsia="Fira Code" w:hAnsi="Fira Code"/>
          <w:i w:val="1"/>
          <w:color w:val="569cd6"/>
          <w:sz w:val="21"/>
          <w:szCs w:val="21"/>
          <w:rtl w:val="0"/>
        </w:rPr>
        <w:t xml:space="preserve">}</w:t>
      </w:r>
      <w:r w:rsidDel="00000000" w:rsidR="00000000" w:rsidRPr="00000000">
        <w:rPr>
          <w:rFonts w:ascii="Fira Code" w:cs="Fira Code" w:eastAsia="Fira Code" w:hAnsi="Fira Code"/>
          <w:i w:val="1"/>
          <w:color w:val="ce9178"/>
          <w:sz w:val="21"/>
          <w:szCs w:val="21"/>
          <w:rtl w:val="0"/>
        </w:rPr>
        <w:t xml:space="preserve">"</w:t>
      </w:r>
      <w:r w:rsidDel="00000000" w:rsidR="00000000" w:rsidRPr="00000000">
        <w:rPr>
          <w:rFonts w:ascii="Fira Code" w:cs="Fira Code" w:eastAsia="Fira Code" w:hAnsi="Fira Code"/>
          <w:i w:val="1"/>
          <w:color w:val="cccccc"/>
          <w:sz w:val="21"/>
          <w:szCs w:val="21"/>
          <w:rtl w:val="0"/>
        </w:rPr>
        <w:t xml:space="preserve">)</w:t>
      </w:r>
    </w:p>
    <w:p w:rsidR="00000000" w:rsidDel="00000000" w:rsidP="00000000" w:rsidRDefault="00000000" w:rsidRPr="00000000" w14:paraId="0000050C">
      <w:pPr>
        <w:rPr>
          <w:rFonts w:ascii="Fira Code" w:cs="Fira Code" w:eastAsia="Fira Code" w:hAnsi="Fira Code"/>
          <w:i w:val="1"/>
          <w:color w:val="1b1b1b"/>
          <w:sz w:val="17"/>
          <w:szCs w:val="17"/>
        </w:rPr>
      </w:pPr>
      <w:r w:rsidDel="00000000" w:rsidR="00000000" w:rsidRPr="00000000">
        <w:rPr>
          <w:rtl w:val="0"/>
        </w:rPr>
      </w:r>
    </w:p>
    <w:p w:rsidR="00000000" w:rsidDel="00000000" w:rsidP="00000000" w:rsidRDefault="00000000" w:rsidRPr="00000000" w14:paraId="0000050D">
      <w:pPr>
        <w:pStyle w:val="Heading2"/>
        <w:spacing w:after="200" w:lineRule="auto"/>
        <w:rPr>
          <w:rFonts w:ascii="Fira Code" w:cs="Fira Code" w:eastAsia="Fira Code" w:hAnsi="Fira Code"/>
          <w:sz w:val="34"/>
          <w:szCs w:val="34"/>
        </w:rPr>
      </w:pPr>
      <w:bookmarkStart w:colFirst="0" w:colLast="0" w:name="_ozmo3vnb46rs" w:id="134"/>
      <w:bookmarkEnd w:id="134"/>
      <w:r w:rsidDel="00000000" w:rsidR="00000000" w:rsidRPr="00000000">
        <w:rPr>
          <w:rFonts w:ascii="Fira Code" w:cs="Fira Code" w:eastAsia="Fira Code" w:hAnsi="Fira Code"/>
          <w:sz w:val="34"/>
          <w:szCs w:val="34"/>
          <w:rtl w:val="0"/>
        </w:rPr>
        <w:t xml:space="preserve">Python - Pandas can read *.csv.gzip</w:t>
      </w:r>
    </w:p>
    <w:p w:rsidR="00000000" w:rsidDel="00000000" w:rsidP="00000000" w:rsidRDefault="00000000" w:rsidRPr="00000000" w14:paraId="0000050E">
      <w:pPr>
        <w:rPr>
          <w:rFonts w:ascii="Fira Code" w:cs="Fira Code" w:eastAsia="Fira Code" w:hAnsi="Fira Code"/>
        </w:rPr>
      </w:pPr>
      <w:r w:rsidDel="00000000" w:rsidR="00000000" w:rsidRPr="00000000">
        <w:rPr>
          <w:rFonts w:ascii="Fira Code" w:cs="Fira Code" w:eastAsia="Fira Code" w:hAnsi="Fira Code"/>
          <w:rtl w:val="0"/>
        </w:rPr>
        <w:t xml:space="preserve">When a CSV file is compressed using Gzip, it is saved with a ".csv.gz" file extension. This file type is also known as a Gzip compressed CSV file. When you want to read a Gzip compressed CSV file using Pandas, you can use the </w:t>
      </w:r>
      <w:r w:rsidDel="00000000" w:rsidR="00000000" w:rsidRPr="00000000">
        <w:rPr>
          <w:rFonts w:ascii="Fira Code" w:cs="Fira Code" w:eastAsia="Fira Code" w:hAnsi="Fira Code"/>
          <w:shd w:fill="f3f3f3" w:val="clear"/>
          <w:rtl w:val="0"/>
        </w:rPr>
        <w:t xml:space="preserve">read_csv()</w:t>
      </w:r>
      <w:r w:rsidDel="00000000" w:rsidR="00000000" w:rsidRPr="00000000">
        <w:rPr>
          <w:rFonts w:ascii="Fira Code" w:cs="Fira Code" w:eastAsia="Fira Code" w:hAnsi="Fira Code"/>
          <w:rtl w:val="0"/>
        </w:rPr>
        <w:t xml:space="preserve"> function, which is specifically designed to read CSV files. The </w:t>
      </w:r>
      <w:r w:rsidDel="00000000" w:rsidR="00000000" w:rsidRPr="00000000">
        <w:rPr>
          <w:rFonts w:ascii="Fira Code" w:cs="Fira Code" w:eastAsia="Fira Code" w:hAnsi="Fira Code"/>
          <w:shd w:fill="f3f3f3" w:val="clear"/>
          <w:rtl w:val="0"/>
        </w:rPr>
        <w:t xml:space="preserve">read_csv()</w:t>
      </w:r>
      <w:r w:rsidDel="00000000" w:rsidR="00000000" w:rsidRPr="00000000">
        <w:rPr>
          <w:rFonts w:ascii="Fira Code" w:cs="Fira Code" w:eastAsia="Fira Code" w:hAnsi="Fira Code"/>
          <w:rtl w:val="0"/>
        </w:rPr>
        <w:t xml:space="preserve"> function accepts several parameters, including a file path or a file-like object. To read a Gzip compressed CSV file, you can pass the file path of the ".csv.gz" file as an argument to the </w:t>
      </w:r>
      <w:r w:rsidDel="00000000" w:rsidR="00000000" w:rsidRPr="00000000">
        <w:rPr>
          <w:rFonts w:ascii="Fira Code" w:cs="Fira Code" w:eastAsia="Fira Code" w:hAnsi="Fira Code"/>
          <w:shd w:fill="f3f3f3" w:val="clear"/>
          <w:rtl w:val="0"/>
        </w:rPr>
        <w:t xml:space="preserve">read_csv()</w:t>
      </w:r>
      <w:r w:rsidDel="00000000" w:rsidR="00000000" w:rsidRPr="00000000">
        <w:rPr>
          <w:rFonts w:ascii="Fira Code" w:cs="Fira Code" w:eastAsia="Fira Code" w:hAnsi="Fira Code"/>
          <w:rtl w:val="0"/>
        </w:rPr>
        <w:t xml:space="preserve"> function. </w:t>
      </w:r>
    </w:p>
    <w:p w:rsidR="00000000" w:rsidDel="00000000" w:rsidP="00000000" w:rsidRDefault="00000000" w:rsidRPr="00000000" w14:paraId="0000050F">
      <w:pPr>
        <w:rPr>
          <w:rFonts w:ascii="Fira Code" w:cs="Fira Code" w:eastAsia="Fira Code" w:hAnsi="Fira Code"/>
        </w:rPr>
      </w:pPr>
      <w:r w:rsidDel="00000000" w:rsidR="00000000" w:rsidRPr="00000000">
        <w:rPr>
          <w:rFonts w:ascii="Fira Code" w:cs="Fira Code" w:eastAsia="Fira Code" w:hAnsi="Fira Code"/>
          <w:rtl w:val="0"/>
        </w:rPr>
        <w:t xml:space="preserve">Here is an example of how to read a Gzip compressed CSV file using Pandas:</w:t>
      </w:r>
    </w:p>
    <w:p w:rsidR="00000000" w:rsidDel="00000000" w:rsidP="00000000" w:rsidRDefault="00000000" w:rsidRPr="00000000" w14:paraId="00000510">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df = pd.read_csv('file.csv.gz'</w:t>
      </w:r>
    </w:p>
    <w:p w:rsidR="00000000" w:rsidDel="00000000" w:rsidP="00000000" w:rsidRDefault="00000000" w:rsidRPr="00000000" w14:paraId="00000511">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compression='gzip'</w:t>
      </w:r>
    </w:p>
    <w:p w:rsidR="00000000" w:rsidDel="00000000" w:rsidP="00000000" w:rsidRDefault="00000000" w:rsidRPr="00000000" w14:paraId="00000512">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low_memory=False</w:t>
      </w:r>
    </w:p>
    <w:p w:rsidR="00000000" w:rsidDel="00000000" w:rsidP="00000000" w:rsidRDefault="00000000" w:rsidRPr="00000000" w14:paraId="00000513">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514">
      <w:pPr>
        <w:rPr>
          <w:rFonts w:ascii="Fira Code" w:cs="Fira Code" w:eastAsia="Fira Code" w:hAnsi="Fira Code"/>
          <w:i w:val="1"/>
          <w:sz w:val="28"/>
          <w:szCs w:val="28"/>
        </w:rPr>
      </w:pPr>
      <w:r w:rsidDel="00000000" w:rsidR="00000000" w:rsidRPr="00000000">
        <w:rPr>
          <w:rtl w:val="0"/>
        </w:rPr>
      </w:r>
    </w:p>
    <w:p w:rsidR="00000000" w:rsidDel="00000000" w:rsidP="00000000" w:rsidRDefault="00000000" w:rsidRPr="00000000" w14:paraId="00000515">
      <w:pPr>
        <w:pStyle w:val="Heading2"/>
        <w:rPr>
          <w:rFonts w:ascii="Fira Code" w:cs="Fira Code" w:eastAsia="Fira Code" w:hAnsi="Fira Code"/>
          <w:b w:val="1"/>
          <w:sz w:val="34"/>
          <w:szCs w:val="34"/>
        </w:rPr>
      </w:pPr>
      <w:bookmarkStart w:colFirst="0" w:colLast="0" w:name="_x306jsre56di" w:id="135"/>
      <w:bookmarkEnd w:id="135"/>
      <w:r w:rsidDel="00000000" w:rsidR="00000000" w:rsidRPr="00000000">
        <w:rPr>
          <w:rFonts w:ascii="Fira Code" w:cs="Fira Code" w:eastAsia="Fira Code" w:hAnsi="Fira Code"/>
          <w:i w:val="1"/>
          <w:rtl w:val="0"/>
        </w:rPr>
        <w:t xml:space="preserve">Python - How to iterate through an</w:t>
      </w:r>
      <w:r w:rsidDel="00000000" w:rsidR="00000000" w:rsidRPr="00000000">
        <w:rPr>
          <w:rFonts w:ascii="Fira Code" w:cs="Fira Code" w:eastAsia="Fira Code" w:hAnsi="Fira Code"/>
          <w:rtl w:val="0"/>
        </w:rPr>
        <w:t xml:space="preserve">d ingest parquet file</w:t>
      </w:r>
      <w:r w:rsidDel="00000000" w:rsidR="00000000" w:rsidRPr="00000000">
        <w:rPr>
          <w:rtl w:val="0"/>
        </w:rPr>
      </w:r>
    </w:p>
    <w:p w:rsidR="00000000" w:rsidDel="00000000" w:rsidP="00000000" w:rsidRDefault="00000000" w:rsidRPr="00000000" w14:paraId="0000051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Contrary to panda’s </w:t>
      </w:r>
      <w:r w:rsidDel="00000000" w:rsidR="00000000" w:rsidRPr="00000000">
        <w:rPr>
          <w:rFonts w:ascii="Fira Code" w:cs="Fira Code" w:eastAsia="Fira Code" w:hAnsi="Fira Code"/>
          <w:sz w:val="24"/>
          <w:szCs w:val="24"/>
          <w:shd w:fill="f3f3f3" w:val="clear"/>
          <w:rtl w:val="0"/>
        </w:rPr>
        <w:t xml:space="preserve">read_csv</w:t>
      </w:r>
      <w:r w:rsidDel="00000000" w:rsidR="00000000" w:rsidRPr="00000000">
        <w:rPr>
          <w:rFonts w:ascii="Fira Code" w:cs="Fira Code" w:eastAsia="Fira Code" w:hAnsi="Fira Code"/>
          <w:sz w:val="24"/>
          <w:szCs w:val="24"/>
          <w:rtl w:val="0"/>
        </w:rPr>
        <w:t xml:space="preserve"> method there’s no such easy way to iterate through and set chunksize for parquet files. We can use PyArrow (Apache Arrow Python bindings) to resolve that.</w:t>
      </w:r>
    </w:p>
    <w:p w:rsidR="00000000" w:rsidDel="00000000" w:rsidP="00000000" w:rsidRDefault="00000000" w:rsidRPr="00000000" w14:paraId="00000517">
      <w:pPr>
        <w:rPr>
          <w:rFonts w:ascii="Fira Code" w:cs="Fira Code" w:eastAsia="Fira Code" w:hAnsi="Fira Code"/>
          <w:b w:val="1"/>
          <w:sz w:val="34"/>
          <w:szCs w:val="34"/>
        </w:rPr>
      </w:pPr>
      <w:r w:rsidDel="00000000" w:rsidR="00000000" w:rsidRPr="00000000">
        <w:rPr>
          <w:rtl w:val="0"/>
        </w:rPr>
      </w:r>
    </w:p>
    <w:p w:rsidR="00000000" w:rsidDel="00000000" w:rsidP="00000000" w:rsidRDefault="00000000" w:rsidRPr="00000000" w14:paraId="00000518">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import pyarrow.parquet as pq</w:t>
      </w:r>
    </w:p>
    <w:p w:rsidR="00000000" w:rsidDel="00000000" w:rsidP="00000000" w:rsidRDefault="00000000" w:rsidRPr="00000000" w14:paraId="00000519">
      <w:pPr>
        <w:spacing w:line="240" w:lineRule="auto"/>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51A">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output_name = “</w:t>
      </w:r>
      <w:hyperlink r:id="rId101">
        <w:r w:rsidDel="00000000" w:rsidR="00000000" w:rsidRPr="00000000">
          <w:rPr>
            <w:rFonts w:ascii="Fira Code" w:cs="Fira Code" w:eastAsia="Fira Code" w:hAnsi="Fira Code"/>
            <w:sz w:val="24"/>
            <w:szCs w:val="24"/>
            <w:shd w:fill="f3f3f3" w:val="clear"/>
            <w:rtl w:val="0"/>
          </w:rPr>
          <w:t xml:space="preserve">https://d37ci6vzurychx.cloudfront.net/trip-data/yellow_tripdata_2021-01.parquet</w:t>
        </w:r>
      </w:hyperlink>
      <w:r w:rsidDel="00000000" w:rsidR="00000000" w:rsidRPr="00000000">
        <w:rPr>
          <w:rFonts w:ascii="Fira Code" w:cs="Fira Code" w:eastAsia="Fira Code" w:hAnsi="Fira Code"/>
          <w:sz w:val="24"/>
          <w:szCs w:val="24"/>
          <w:shd w:fill="f3f3f3" w:val="clear"/>
          <w:rtl w:val="0"/>
        </w:rPr>
        <w:t xml:space="preserve">”</w:t>
      </w:r>
    </w:p>
    <w:p w:rsidR="00000000" w:rsidDel="00000000" w:rsidP="00000000" w:rsidRDefault="00000000" w:rsidRPr="00000000" w14:paraId="0000051B">
      <w:pPr>
        <w:spacing w:line="240" w:lineRule="auto"/>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51C">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parquet_file = pq.ParquetFile(output_name)</w:t>
      </w:r>
    </w:p>
    <w:p w:rsidR="00000000" w:rsidDel="00000000" w:rsidP="00000000" w:rsidRDefault="00000000" w:rsidRPr="00000000" w14:paraId="0000051D">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parquet_size = parquet_file.metadata.num_rows</w:t>
      </w:r>
    </w:p>
    <w:p w:rsidR="00000000" w:rsidDel="00000000" w:rsidP="00000000" w:rsidRDefault="00000000" w:rsidRPr="00000000" w14:paraId="0000051E">
      <w:pPr>
        <w:spacing w:line="240" w:lineRule="auto"/>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51F">
      <w:pPr>
        <w:spacing w:line="240" w:lineRule="auto"/>
        <w:rPr>
          <w:rFonts w:ascii="Fira Code" w:cs="Fira Code" w:eastAsia="Fira Code" w:hAnsi="Fira Code"/>
          <w:strike w:val="1"/>
          <w:sz w:val="24"/>
          <w:szCs w:val="24"/>
          <w:shd w:fill="f3f3f3" w:val="clear"/>
        </w:rPr>
      </w:pPr>
      <w:r w:rsidDel="00000000" w:rsidR="00000000" w:rsidRPr="00000000">
        <w:rPr>
          <w:rFonts w:ascii="Fira Code" w:cs="Fira Code" w:eastAsia="Fira Code" w:hAnsi="Fira Code"/>
          <w:strike w:val="1"/>
          <w:sz w:val="24"/>
          <w:szCs w:val="24"/>
          <w:shd w:fill="f3f3f3" w:val="clear"/>
          <w:rtl w:val="0"/>
        </w:rPr>
        <w:t xml:space="preserve">engine = create_engine(f'postgresql://{user}:{password}@{host}:{port}/{db}')</w:t>
      </w:r>
    </w:p>
    <w:p w:rsidR="00000000" w:rsidDel="00000000" w:rsidP="00000000" w:rsidRDefault="00000000" w:rsidRPr="00000000" w14:paraId="00000520">
      <w:pPr>
        <w:spacing w:line="240" w:lineRule="auto"/>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521">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table_name=”yellow_taxi_schema”</w:t>
      </w:r>
    </w:p>
    <w:p w:rsidR="00000000" w:rsidDel="00000000" w:rsidP="00000000" w:rsidRDefault="00000000" w:rsidRPr="00000000" w14:paraId="00000522">
      <w:pPr>
        <w:spacing w:line="240" w:lineRule="auto"/>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523">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Clear table if exists</w:t>
      </w:r>
    </w:p>
    <w:p w:rsidR="00000000" w:rsidDel="00000000" w:rsidP="00000000" w:rsidRDefault="00000000" w:rsidRPr="00000000" w14:paraId="00000524">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pq.read_table(output_name).to_pandas().head(n=0).to_sql(name=table_name, con=engine, if_exists='replace')</w:t>
      </w:r>
    </w:p>
    <w:p w:rsidR="00000000" w:rsidDel="00000000" w:rsidP="00000000" w:rsidRDefault="00000000" w:rsidRPr="00000000" w14:paraId="00000525">
      <w:pPr>
        <w:spacing w:line="240" w:lineRule="auto"/>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526">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default (and max) batch size</w:t>
      </w:r>
    </w:p>
    <w:p w:rsidR="00000000" w:rsidDel="00000000" w:rsidP="00000000" w:rsidRDefault="00000000" w:rsidRPr="00000000" w14:paraId="00000527">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index = 65536</w:t>
      </w:r>
    </w:p>
    <w:p w:rsidR="00000000" w:rsidDel="00000000" w:rsidP="00000000" w:rsidRDefault="00000000" w:rsidRPr="00000000" w14:paraId="00000528">
      <w:pPr>
        <w:spacing w:line="240" w:lineRule="auto"/>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529">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for i in parquet_file.iter_batches(use_threads=True):</w:t>
      </w:r>
    </w:p>
    <w:p w:rsidR="00000000" w:rsidDel="00000000" w:rsidP="00000000" w:rsidRDefault="00000000" w:rsidRPr="00000000" w14:paraId="0000052A">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t_start = time()</w:t>
      </w:r>
    </w:p>
    <w:p w:rsidR="00000000" w:rsidDel="00000000" w:rsidP="00000000" w:rsidRDefault="00000000" w:rsidRPr="00000000" w14:paraId="0000052B">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print(f'Ingesting {index} out of {parquet_size} rows ({index / parquet_size:.0%})')</w:t>
      </w:r>
    </w:p>
    <w:p w:rsidR="00000000" w:rsidDel="00000000" w:rsidP="00000000" w:rsidRDefault="00000000" w:rsidRPr="00000000" w14:paraId="0000052C">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i.to_pandas().to_sql(name=table_name, con=engine, if_exists='append')</w:t>
      </w:r>
    </w:p>
    <w:p w:rsidR="00000000" w:rsidDel="00000000" w:rsidP="00000000" w:rsidRDefault="00000000" w:rsidRPr="00000000" w14:paraId="0000052D">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index += 65536</w:t>
      </w:r>
    </w:p>
    <w:p w:rsidR="00000000" w:rsidDel="00000000" w:rsidP="00000000" w:rsidRDefault="00000000" w:rsidRPr="00000000" w14:paraId="0000052E">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t_end = time()</w:t>
      </w:r>
    </w:p>
    <w:p w:rsidR="00000000" w:rsidDel="00000000" w:rsidP="00000000" w:rsidRDefault="00000000" w:rsidRPr="00000000" w14:paraId="0000052F">
      <w:pPr>
        <w:spacing w:line="24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ab/>
        <w:t xml:space="preserve">print(f'\t- it took %.1f seconds' % (t_end - t_start))</w:t>
      </w:r>
      <w:r w:rsidDel="00000000" w:rsidR="00000000" w:rsidRPr="00000000">
        <w:rPr>
          <w:rtl w:val="0"/>
        </w:rPr>
      </w:r>
    </w:p>
    <w:p w:rsidR="00000000" w:rsidDel="00000000" w:rsidP="00000000" w:rsidRDefault="00000000" w:rsidRPr="00000000" w14:paraId="00000530">
      <w:pPr>
        <w:pStyle w:val="Heading2"/>
        <w:rPr>
          <w:rFonts w:ascii="Fira Code" w:cs="Fira Code" w:eastAsia="Fira Code" w:hAnsi="Fira Code"/>
          <w:sz w:val="34"/>
          <w:szCs w:val="34"/>
        </w:rPr>
      </w:pPr>
      <w:bookmarkStart w:colFirst="0" w:colLast="0" w:name="_1q1fu1zg76e3" w:id="136"/>
      <w:bookmarkEnd w:id="136"/>
      <w:r w:rsidDel="00000000" w:rsidR="00000000" w:rsidRPr="00000000">
        <w:rPr>
          <w:rFonts w:ascii="Fira Code" w:cs="Fira Code" w:eastAsia="Fira Code" w:hAnsi="Fira Code"/>
          <w:sz w:val="34"/>
          <w:szCs w:val="34"/>
          <w:rtl w:val="0"/>
        </w:rPr>
        <w:t xml:space="preserve">Python - SQLAlchemy - ImportError: cannot import name 'TypeAliasType' from 'typing_extensions'.</w:t>
      </w:r>
    </w:p>
    <w:p w:rsidR="00000000" w:rsidDel="00000000" w:rsidP="00000000" w:rsidRDefault="00000000" w:rsidRPr="00000000" w14:paraId="0000053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Error raised during the jupyter notebook’s cell execution:</w:t>
      </w:r>
    </w:p>
    <w:p w:rsidR="00000000" w:rsidDel="00000000" w:rsidP="00000000" w:rsidRDefault="00000000" w:rsidRPr="00000000" w14:paraId="00000532">
      <w:pPr>
        <w:rPr>
          <w:rFonts w:ascii="Fira Code" w:cs="Fira Code" w:eastAsia="Fira Code" w:hAnsi="Fira Code"/>
          <w:sz w:val="24"/>
          <w:szCs w:val="24"/>
          <w:shd w:fill="efefef" w:val="clear"/>
        </w:rPr>
      </w:pPr>
      <w:r w:rsidDel="00000000" w:rsidR="00000000" w:rsidRPr="00000000">
        <w:rPr>
          <w:rFonts w:ascii="Fira Code" w:cs="Fira Code" w:eastAsia="Fira Code" w:hAnsi="Fira Code"/>
          <w:sz w:val="24"/>
          <w:szCs w:val="24"/>
          <w:shd w:fill="efefef" w:val="clear"/>
          <w:rtl w:val="0"/>
        </w:rPr>
        <w:t xml:space="preserve">from sqlalchemy import create_engine.</w:t>
      </w:r>
    </w:p>
    <w:p w:rsidR="00000000" w:rsidDel="00000000" w:rsidP="00000000" w:rsidRDefault="00000000" w:rsidRPr="00000000" w14:paraId="00000533">
      <w:pPr>
        <w:rPr>
          <w:rFonts w:ascii="Fira Code" w:cs="Fira Code" w:eastAsia="Fira Code" w:hAnsi="Fira Code"/>
          <w:color w:val="5c5c5c"/>
          <w:sz w:val="21"/>
          <w:szCs w:val="21"/>
          <w:shd w:fill="fafafa" w:val="clear"/>
        </w:rPr>
      </w:pPr>
      <w:r w:rsidDel="00000000" w:rsidR="00000000" w:rsidRPr="00000000">
        <w:rPr>
          <w:rtl w:val="0"/>
        </w:rPr>
      </w:r>
    </w:p>
    <w:p w:rsidR="00000000" w:rsidDel="00000000" w:rsidP="00000000" w:rsidRDefault="00000000" w:rsidRPr="00000000" w14:paraId="0000053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Version of Python module “typing_extensions” </w:t>
      </w:r>
      <w:hyperlink r:id="rId102">
        <w:r w:rsidDel="00000000" w:rsidR="00000000" w:rsidRPr="00000000">
          <w:rPr>
            <w:rFonts w:ascii="Fira Code" w:cs="Fira Code" w:eastAsia="Fira Code" w:hAnsi="Fira Code"/>
            <w:color w:val="1155cc"/>
            <w:sz w:val="24"/>
            <w:szCs w:val="24"/>
            <w:u w:val="single"/>
            <w:rtl w:val="0"/>
          </w:rPr>
          <w:t xml:space="preserve">&gt;= 4.6.0</w:t>
        </w:r>
      </w:hyperlink>
      <w:r w:rsidDel="00000000" w:rsidR="00000000" w:rsidRPr="00000000">
        <w:rPr>
          <w:rFonts w:ascii="Fira Code" w:cs="Fira Code" w:eastAsia="Fira Code" w:hAnsi="Fira Code"/>
          <w:sz w:val="24"/>
          <w:szCs w:val="24"/>
          <w:rtl w:val="0"/>
        </w:rPr>
        <w:t xml:space="preserve">. Can be updated by Conda or pip.</w:t>
      </w:r>
    </w:p>
    <w:p w:rsidR="00000000" w:rsidDel="00000000" w:rsidP="00000000" w:rsidRDefault="00000000" w:rsidRPr="00000000" w14:paraId="00000535">
      <w:pPr>
        <w:rPr>
          <w:rFonts w:ascii="Fira Code" w:cs="Fira Code" w:eastAsia="Fira Code" w:hAnsi="Fira Code"/>
        </w:rPr>
      </w:pPr>
      <w:r w:rsidDel="00000000" w:rsidR="00000000" w:rsidRPr="00000000">
        <w:rPr>
          <w:rtl w:val="0"/>
        </w:rPr>
      </w:r>
    </w:p>
    <w:p w:rsidR="00000000" w:rsidDel="00000000" w:rsidP="00000000" w:rsidRDefault="00000000" w:rsidRPr="00000000" w14:paraId="00000536">
      <w:pPr>
        <w:rPr>
          <w:rFonts w:ascii="Fira Code" w:cs="Fira Code" w:eastAsia="Fira Code" w:hAnsi="Fira Code"/>
        </w:rPr>
      </w:pPr>
      <w:r w:rsidDel="00000000" w:rsidR="00000000" w:rsidRPr="00000000">
        <w:rPr>
          <w:rtl w:val="0"/>
        </w:rPr>
      </w:r>
    </w:p>
    <w:p w:rsidR="00000000" w:rsidDel="00000000" w:rsidP="00000000" w:rsidRDefault="00000000" w:rsidRPr="00000000" w14:paraId="00000537">
      <w:pPr>
        <w:pStyle w:val="Heading2"/>
        <w:spacing w:after="200" w:lineRule="auto"/>
        <w:rPr>
          <w:rFonts w:ascii="Fira Code" w:cs="Fira Code" w:eastAsia="Fira Code" w:hAnsi="Fira Code"/>
          <w:sz w:val="34"/>
          <w:szCs w:val="34"/>
        </w:rPr>
      </w:pPr>
      <w:bookmarkStart w:colFirst="0" w:colLast="0" w:name="_mktzpod0sl8z" w:id="137"/>
      <w:bookmarkEnd w:id="137"/>
      <w:r w:rsidDel="00000000" w:rsidR="00000000" w:rsidRPr="00000000">
        <w:rPr>
          <w:rFonts w:ascii="Fira Code" w:cs="Fira Code" w:eastAsia="Fira Code" w:hAnsi="Fira Code"/>
          <w:sz w:val="34"/>
          <w:szCs w:val="34"/>
          <w:rtl w:val="0"/>
        </w:rPr>
        <w:t xml:space="preserve">Python - SQLALchemy - TypeError 'module' object is not callable</w:t>
      </w:r>
    </w:p>
    <w:p w:rsidR="00000000" w:rsidDel="00000000" w:rsidP="00000000" w:rsidRDefault="00000000" w:rsidRPr="00000000" w14:paraId="00000538">
      <w:pPr>
        <w:rPr>
          <w:rFonts w:ascii="Fira Code" w:cs="Fira Code" w:eastAsia="Fira Code" w:hAnsi="Fira Code"/>
          <w:b w:val="1"/>
          <w:sz w:val="23"/>
          <w:szCs w:val="23"/>
        </w:rPr>
      </w:pPr>
      <w:r w:rsidDel="00000000" w:rsidR="00000000" w:rsidRPr="00000000">
        <w:rPr>
          <w:rFonts w:ascii="Fira Code" w:cs="Fira Code" w:eastAsia="Fira Code" w:hAnsi="Fira Code"/>
          <w:b w:val="1"/>
          <w:sz w:val="23"/>
          <w:szCs w:val="23"/>
          <w:rtl w:val="0"/>
        </w:rPr>
        <w:t xml:space="preserve">create_engine('postgresql://root:root@localhost:5432/ny_taxi')  I get the error "TypeError: 'module' object is not callable"</w:t>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color w:val="d1d2d3"/>
          <w:sz w:val="23"/>
          <w:szCs w:val="23"/>
          <w:shd w:fill="1a1d21" w:val="clear"/>
        </w:rPr>
      </w:pPr>
      <w:r w:rsidDel="00000000" w:rsidR="00000000" w:rsidRPr="00000000">
        <w:rPr>
          <w:rtl w:val="0"/>
        </w:rPr>
      </w:r>
    </w:p>
    <w:p w:rsidR="00000000" w:rsidDel="00000000" w:rsidP="00000000" w:rsidRDefault="00000000" w:rsidRPr="00000000" w14:paraId="0000053A">
      <w:pPr>
        <w:spacing w:after="200" w:lineRule="auto"/>
        <w:rPr>
          <w:rFonts w:ascii="Fira Code" w:cs="Fira Code" w:eastAsia="Fira Code" w:hAnsi="Fira Code"/>
          <w:color w:val="e8912d"/>
          <w:sz w:val="18"/>
          <w:szCs w:val="18"/>
        </w:rPr>
      </w:pPr>
      <w:r w:rsidDel="00000000" w:rsidR="00000000" w:rsidRPr="00000000">
        <w:rPr>
          <w:rFonts w:ascii="Fira Code" w:cs="Fira Code" w:eastAsia="Fira Code" w:hAnsi="Fira Code"/>
          <w:sz w:val="24"/>
          <w:szCs w:val="24"/>
          <w:rtl w:val="0"/>
        </w:rPr>
        <w:t xml:space="preserve">Solution:</w:t>
        <w:br w:type="textWrapping"/>
      </w:r>
      <w:r w:rsidDel="00000000" w:rsidR="00000000" w:rsidRPr="00000000">
        <w:rPr>
          <w:rFonts w:ascii="Fira Code" w:cs="Fira Code" w:eastAsia="Fira Code" w:hAnsi="Fira Code"/>
          <w:sz w:val="18"/>
          <w:szCs w:val="18"/>
          <w:rtl w:val="0"/>
        </w:rPr>
        <w:t xml:space="preserve">conn_string = "postgresql+psycopg://root:root@localhost:5432/ny_taxi"</w:t>
        <w:br w:type="textWrapping"/>
        <w:t xml:space="preserve">engine = create_engine(conn_string)</w:t>
      </w:r>
      <w:r w:rsidDel="00000000" w:rsidR="00000000" w:rsidRPr="00000000">
        <w:rPr>
          <w:rtl w:val="0"/>
        </w:rPr>
      </w:r>
    </w:p>
    <w:p w:rsidR="00000000" w:rsidDel="00000000" w:rsidP="00000000" w:rsidRDefault="00000000" w:rsidRPr="00000000" w14:paraId="0000053B">
      <w:pPr>
        <w:rPr>
          <w:rFonts w:ascii="Fira Code" w:cs="Fira Code" w:eastAsia="Fira Code" w:hAnsi="Fira Code"/>
        </w:rPr>
      </w:pPr>
      <w:r w:rsidDel="00000000" w:rsidR="00000000" w:rsidRPr="00000000">
        <w:rPr>
          <w:rtl w:val="0"/>
        </w:rPr>
      </w:r>
    </w:p>
    <w:p w:rsidR="00000000" w:rsidDel="00000000" w:rsidP="00000000" w:rsidRDefault="00000000" w:rsidRPr="00000000" w14:paraId="0000053C">
      <w:pPr>
        <w:pStyle w:val="Heading2"/>
        <w:rPr>
          <w:rFonts w:ascii="Fira Code" w:cs="Fira Code" w:eastAsia="Fira Code" w:hAnsi="Fira Code"/>
          <w:sz w:val="34"/>
          <w:szCs w:val="34"/>
        </w:rPr>
      </w:pPr>
      <w:bookmarkStart w:colFirst="0" w:colLast="0" w:name="_6qg78nezn2bt" w:id="138"/>
      <w:bookmarkEnd w:id="138"/>
      <w:r w:rsidDel="00000000" w:rsidR="00000000" w:rsidRPr="00000000">
        <w:rPr>
          <w:rFonts w:ascii="Fira Code" w:cs="Fira Code" w:eastAsia="Fira Code" w:hAnsi="Fira Code"/>
          <w:sz w:val="34"/>
          <w:szCs w:val="34"/>
          <w:rtl w:val="0"/>
        </w:rPr>
        <w:t xml:space="preserve">Python - SQLAlchemy - </w:t>
      </w:r>
      <w:r w:rsidDel="00000000" w:rsidR="00000000" w:rsidRPr="00000000">
        <w:rPr>
          <w:rFonts w:ascii="Fira Code" w:cs="Fira Code" w:eastAsia="Fira Code" w:hAnsi="Fira Code"/>
          <w:sz w:val="34"/>
          <w:szCs w:val="34"/>
          <w:rtl w:val="0"/>
        </w:rPr>
        <w:t xml:space="preserve">ModuleNotFoundError: No module named 'psycopg2'.</w:t>
      </w:r>
    </w:p>
    <w:p w:rsidR="00000000" w:rsidDel="00000000" w:rsidP="00000000" w:rsidRDefault="00000000" w:rsidRPr="00000000" w14:paraId="0000053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Error raised during the jupyter notebook’s cell execution:</w:t>
      </w:r>
    </w:p>
    <w:p w:rsidR="00000000" w:rsidDel="00000000" w:rsidP="00000000" w:rsidRDefault="00000000" w:rsidRPr="00000000" w14:paraId="0000053E">
      <w:pPr>
        <w:rPr>
          <w:rFonts w:ascii="Fira Code" w:cs="Fira Code" w:eastAsia="Fira Code" w:hAnsi="Fira Code"/>
          <w:sz w:val="24"/>
          <w:szCs w:val="24"/>
          <w:shd w:fill="efefef" w:val="clear"/>
        </w:rPr>
      </w:pPr>
      <w:r w:rsidDel="00000000" w:rsidR="00000000" w:rsidRPr="00000000">
        <w:rPr>
          <w:rFonts w:ascii="Fira Code" w:cs="Fira Code" w:eastAsia="Fira Code" w:hAnsi="Fira Code"/>
          <w:sz w:val="24"/>
          <w:szCs w:val="24"/>
          <w:shd w:fill="efefef" w:val="clear"/>
          <w:rtl w:val="0"/>
        </w:rPr>
        <w:t xml:space="preserve">e</w:t>
      </w:r>
      <w:r w:rsidDel="00000000" w:rsidR="00000000" w:rsidRPr="00000000">
        <w:rPr>
          <w:rFonts w:ascii="Fira Code" w:cs="Fira Code" w:eastAsia="Fira Code" w:hAnsi="Fira Code"/>
          <w:sz w:val="24"/>
          <w:szCs w:val="24"/>
          <w:shd w:fill="efefef" w:val="clear"/>
          <w:rtl w:val="0"/>
        </w:rPr>
        <w:t xml:space="preserve">ngine = create_engine('postgresql://root:root@localhost:5432/ny_taxi')</w:t>
      </w:r>
      <w:r w:rsidDel="00000000" w:rsidR="00000000" w:rsidRPr="00000000">
        <w:rPr>
          <w:rFonts w:ascii="Fira Code" w:cs="Fira Code" w:eastAsia="Fira Code" w:hAnsi="Fira Code"/>
          <w:sz w:val="24"/>
          <w:szCs w:val="24"/>
          <w:shd w:fill="efefef" w:val="clear"/>
          <w:rtl w:val="0"/>
        </w:rPr>
        <w:t xml:space="preserve">.</w:t>
      </w:r>
    </w:p>
    <w:p w:rsidR="00000000" w:rsidDel="00000000" w:rsidP="00000000" w:rsidRDefault="00000000" w:rsidRPr="00000000" w14:paraId="0000053F">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4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Need to install Python module “psycopg2”. Can be installed by Conda or pip.</w:t>
      </w:r>
    </w:p>
    <w:p w:rsidR="00000000" w:rsidDel="00000000" w:rsidP="00000000" w:rsidRDefault="00000000" w:rsidRPr="00000000" w14:paraId="00000541">
      <w:pPr>
        <w:rPr>
          <w:rFonts w:ascii="Fira Code" w:cs="Fira Code" w:eastAsia="Fira Code" w:hAnsi="Fira Code"/>
        </w:rPr>
      </w:pPr>
      <w:r w:rsidDel="00000000" w:rsidR="00000000" w:rsidRPr="00000000">
        <w:rPr>
          <w:rtl w:val="0"/>
        </w:rPr>
      </w:r>
    </w:p>
    <w:p w:rsidR="00000000" w:rsidDel="00000000" w:rsidP="00000000" w:rsidRDefault="00000000" w:rsidRPr="00000000" w14:paraId="00000542">
      <w:pPr>
        <w:rPr>
          <w:rFonts w:ascii="Fira Code" w:cs="Fira Code" w:eastAsia="Fira Code" w:hAnsi="Fira Code"/>
        </w:rPr>
      </w:pPr>
      <w:r w:rsidDel="00000000" w:rsidR="00000000" w:rsidRPr="00000000">
        <w:rPr>
          <w:rtl w:val="0"/>
        </w:rPr>
      </w:r>
    </w:p>
    <w:p w:rsidR="00000000" w:rsidDel="00000000" w:rsidP="00000000" w:rsidRDefault="00000000" w:rsidRPr="00000000" w14:paraId="00000543">
      <w:pPr>
        <w:pStyle w:val="Heading2"/>
        <w:rPr>
          <w:rFonts w:ascii="Fira Code" w:cs="Fira Code" w:eastAsia="Fira Code" w:hAnsi="Fira Code"/>
        </w:rPr>
      </w:pPr>
      <w:bookmarkStart w:colFirst="0" w:colLast="0" w:name="_aqy51tcpahn0" w:id="139"/>
      <w:bookmarkEnd w:id="139"/>
      <w:r w:rsidDel="00000000" w:rsidR="00000000" w:rsidRPr="00000000">
        <w:rPr>
          <w:rFonts w:ascii="Fira Code" w:cs="Fira Code" w:eastAsia="Fira Code" w:hAnsi="Fira Code"/>
          <w:rtl w:val="0"/>
        </w:rPr>
        <w:t xml:space="preserve">GCP - Unable to add Google Cloud SDK PATH to Windows</w:t>
      </w:r>
    </w:p>
    <w:p w:rsidR="00000000" w:rsidDel="00000000" w:rsidP="00000000" w:rsidRDefault="00000000" w:rsidRPr="00000000" w14:paraId="00000544">
      <w:pPr>
        <w:rPr>
          <w:rFonts w:ascii="Fira Code" w:cs="Fira Code" w:eastAsia="Fira Code" w:hAnsi="Fira Code"/>
          <w:b w:val="1"/>
        </w:rPr>
      </w:pPr>
      <w:r w:rsidDel="00000000" w:rsidR="00000000" w:rsidRPr="00000000">
        <w:rPr>
          <w:rFonts w:ascii="Fira Code" w:cs="Fira Code" w:eastAsia="Fira Code" w:hAnsi="Fira Code"/>
          <w:b w:val="1"/>
          <w:rtl w:val="0"/>
        </w:rPr>
        <w:t xml:space="preserve">Unable to add Google Cloud SDK PATH to Windows</w:t>
      </w:r>
    </w:p>
    <w:p w:rsidR="00000000" w:rsidDel="00000000" w:rsidP="00000000" w:rsidRDefault="00000000" w:rsidRPr="00000000" w14:paraId="00000545">
      <w:pPr>
        <w:rPr>
          <w:rFonts w:ascii="Fira Code" w:cs="Fira Code" w:eastAsia="Fira Code" w:hAnsi="Fira Code"/>
        </w:rPr>
      </w:pPr>
      <w:r w:rsidDel="00000000" w:rsidR="00000000" w:rsidRPr="00000000">
        <w:rPr>
          <w:rtl w:val="0"/>
        </w:rPr>
      </w:r>
    </w:p>
    <w:p w:rsidR="00000000" w:rsidDel="00000000" w:rsidP="00000000" w:rsidRDefault="00000000" w:rsidRPr="00000000" w14:paraId="00000546">
      <w:pPr>
        <w:rPr>
          <w:rFonts w:ascii="Fira Code" w:cs="Fira Code" w:eastAsia="Fira Code" w:hAnsi="Fira Code"/>
        </w:rPr>
      </w:pPr>
      <w:r w:rsidDel="00000000" w:rsidR="00000000" w:rsidRPr="00000000">
        <w:rPr>
          <w:rFonts w:ascii="Fira Code" w:cs="Fira Code" w:eastAsia="Fira Code" w:hAnsi="Fira Code"/>
          <w:rtl w:val="0"/>
        </w:rPr>
        <w:t xml:space="preserve">Windows error: The installer is unable to automatically update your system PATH. Please add  C:\tools\google-cloud-sdk\bin</w:t>
      </w:r>
    </w:p>
    <w:p w:rsidR="00000000" w:rsidDel="00000000" w:rsidP="00000000" w:rsidRDefault="00000000" w:rsidRPr="00000000" w14:paraId="00000547">
      <w:pPr>
        <w:rPr>
          <w:rFonts w:ascii="Fira Code" w:cs="Fira Code" w:eastAsia="Fira Code" w:hAnsi="Fira Code"/>
        </w:rPr>
      </w:pPr>
      <w:r w:rsidDel="00000000" w:rsidR="00000000" w:rsidRPr="00000000">
        <w:rPr>
          <w:rFonts w:ascii="Fira Code" w:cs="Fira Code" w:eastAsia="Fira Code" w:hAnsi="Fira Code"/>
          <w:rtl w:val="0"/>
        </w:rPr>
        <w:t xml:space="preserve">if you are constantly getting this feedback. Might be that you needed to add Gitbash to your Windows path:</w:t>
      </w:r>
    </w:p>
    <w:p w:rsidR="00000000" w:rsidDel="00000000" w:rsidP="00000000" w:rsidRDefault="00000000" w:rsidRPr="00000000" w14:paraId="00000548">
      <w:pPr>
        <w:rPr>
          <w:rFonts w:ascii="Fira Code" w:cs="Fira Code" w:eastAsia="Fira Code" w:hAnsi="Fira Code"/>
        </w:rPr>
      </w:pPr>
      <w:r w:rsidDel="00000000" w:rsidR="00000000" w:rsidRPr="00000000">
        <w:rPr>
          <w:rFonts w:ascii="Fira Code" w:cs="Fira Code" w:eastAsia="Fira Code" w:hAnsi="Fira Code"/>
          <w:rtl w:val="0"/>
        </w:rPr>
        <w:t xml:space="preserve">One way of doing that is to use conda: ‘If you are not already using it</w:t>
      </w:r>
    </w:p>
    <w:p w:rsidR="00000000" w:rsidDel="00000000" w:rsidP="00000000" w:rsidRDefault="00000000" w:rsidRPr="00000000" w14:paraId="00000549">
      <w:pPr>
        <w:rPr>
          <w:rFonts w:ascii="Fira Code" w:cs="Fira Code" w:eastAsia="Fira Code" w:hAnsi="Fira Code"/>
        </w:rPr>
      </w:pPr>
      <w:r w:rsidDel="00000000" w:rsidR="00000000" w:rsidRPr="00000000">
        <w:rPr>
          <w:rFonts w:ascii="Fira Code" w:cs="Fira Code" w:eastAsia="Fira Code" w:hAnsi="Fira Code"/>
          <w:rtl w:val="0"/>
        </w:rPr>
        <w:t xml:space="preserve">Download the Anaconda Navigator</w:t>
      </w:r>
    </w:p>
    <w:p w:rsidR="00000000" w:rsidDel="00000000" w:rsidP="00000000" w:rsidRDefault="00000000" w:rsidRPr="00000000" w14:paraId="0000054A">
      <w:pPr>
        <w:rPr>
          <w:rFonts w:ascii="Fira Code" w:cs="Fira Code" w:eastAsia="Fira Code" w:hAnsi="Fira Code"/>
        </w:rPr>
      </w:pPr>
      <w:r w:rsidDel="00000000" w:rsidR="00000000" w:rsidRPr="00000000">
        <w:rPr>
          <w:rFonts w:ascii="Fira Code" w:cs="Fira Code" w:eastAsia="Fira Code" w:hAnsi="Fira Code"/>
          <w:rtl w:val="0"/>
        </w:rPr>
        <w:t xml:space="preserve">Make sure to check the box (add conda to the path when installing navigator: although not recommended do it anyway)</w:t>
      </w:r>
    </w:p>
    <w:p w:rsidR="00000000" w:rsidDel="00000000" w:rsidP="00000000" w:rsidRDefault="00000000" w:rsidRPr="00000000" w14:paraId="0000054B">
      <w:pPr>
        <w:rPr>
          <w:rFonts w:ascii="Fira Code" w:cs="Fira Code" w:eastAsia="Fira Code" w:hAnsi="Fira Code"/>
        </w:rPr>
      </w:pPr>
      <w:r w:rsidDel="00000000" w:rsidR="00000000" w:rsidRPr="00000000">
        <w:rPr>
          <w:rtl w:val="0"/>
        </w:rPr>
      </w:r>
    </w:p>
    <w:p w:rsidR="00000000" w:rsidDel="00000000" w:rsidP="00000000" w:rsidRDefault="00000000" w:rsidRPr="00000000" w14:paraId="0000054C">
      <w:pPr>
        <w:rPr>
          <w:rFonts w:ascii="Fira Code" w:cs="Fira Code" w:eastAsia="Fira Code" w:hAnsi="Fira Code"/>
        </w:rPr>
      </w:pPr>
      <w:r w:rsidDel="00000000" w:rsidR="00000000" w:rsidRPr="00000000">
        <w:rPr>
          <w:rFonts w:ascii="Fira Code" w:cs="Fira Code" w:eastAsia="Fira Code" w:hAnsi="Fira Code"/>
          <w:rtl w:val="0"/>
        </w:rPr>
        <w:t xml:space="preserve">You might also need to install git bash if you are not already using it(or you might need to uninstall it to reinstall it properly)</w:t>
      </w:r>
    </w:p>
    <w:p w:rsidR="00000000" w:rsidDel="00000000" w:rsidP="00000000" w:rsidRDefault="00000000" w:rsidRPr="00000000" w14:paraId="0000054D">
      <w:pPr>
        <w:rPr>
          <w:rFonts w:ascii="Fira Code" w:cs="Fira Code" w:eastAsia="Fira Code" w:hAnsi="Fira Code"/>
        </w:rPr>
      </w:pPr>
      <w:r w:rsidDel="00000000" w:rsidR="00000000" w:rsidRPr="00000000">
        <w:rPr>
          <w:rFonts w:ascii="Fira Code" w:cs="Fira Code" w:eastAsia="Fira Code" w:hAnsi="Fira Code"/>
          <w:rtl w:val="0"/>
        </w:rPr>
        <w:t xml:space="preserve">Make sure to check the following boxes while you install Gitbash</w:t>
      </w:r>
    </w:p>
    <w:p w:rsidR="00000000" w:rsidDel="00000000" w:rsidP="00000000" w:rsidRDefault="00000000" w:rsidRPr="00000000" w14:paraId="0000054E">
      <w:pPr>
        <w:numPr>
          <w:ilvl w:val="0"/>
          <w:numId w:val="73"/>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Add a GitBash to Windows Terminal</w:t>
      </w:r>
    </w:p>
    <w:p w:rsidR="00000000" w:rsidDel="00000000" w:rsidP="00000000" w:rsidRDefault="00000000" w:rsidRPr="00000000" w14:paraId="0000054F">
      <w:pPr>
        <w:numPr>
          <w:ilvl w:val="0"/>
          <w:numId w:val="73"/>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Use Git and optional Unix tools from the command prompt</w:t>
      </w:r>
    </w:p>
    <w:p w:rsidR="00000000" w:rsidDel="00000000" w:rsidP="00000000" w:rsidRDefault="00000000" w:rsidRPr="00000000" w14:paraId="00000550">
      <w:pPr>
        <w:rPr>
          <w:rFonts w:ascii="Fira Code" w:cs="Fira Code" w:eastAsia="Fira Code" w:hAnsi="Fira Code"/>
        </w:rPr>
      </w:pPr>
      <w:r w:rsidDel="00000000" w:rsidR="00000000" w:rsidRPr="00000000">
        <w:rPr>
          <w:rtl w:val="0"/>
        </w:rPr>
      </w:r>
    </w:p>
    <w:p w:rsidR="00000000" w:rsidDel="00000000" w:rsidP="00000000" w:rsidRDefault="00000000" w:rsidRPr="00000000" w14:paraId="00000551">
      <w:pPr>
        <w:rPr>
          <w:rFonts w:ascii="Fira Code" w:cs="Fira Code" w:eastAsia="Fira Code" w:hAnsi="Fira Code"/>
        </w:rPr>
      </w:pPr>
      <w:r w:rsidDel="00000000" w:rsidR="00000000" w:rsidRPr="00000000">
        <w:rPr>
          <w:rFonts w:ascii="Fira Code" w:cs="Fira Code" w:eastAsia="Fira Code" w:hAnsi="Fira Code"/>
          <w:rtl w:val="0"/>
        </w:rPr>
        <w:t xml:space="preserve">Now open up git bash and type </w:t>
      </w:r>
      <w:r w:rsidDel="00000000" w:rsidR="00000000" w:rsidRPr="00000000">
        <w:rPr>
          <w:rFonts w:ascii="Fira Code" w:cs="Fira Code" w:eastAsia="Fira Code" w:hAnsi="Fira Code"/>
          <w:b w:val="1"/>
          <w:rtl w:val="0"/>
        </w:rPr>
        <w:t xml:space="preserve">conda init bash </w:t>
      </w:r>
      <w:r w:rsidDel="00000000" w:rsidR="00000000" w:rsidRPr="00000000">
        <w:rPr>
          <w:rFonts w:ascii="Fira Code" w:cs="Fira Code" w:eastAsia="Fira Code" w:hAnsi="Fira Code"/>
          <w:rtl w:val="0"/>
        </w:rPr>
        <w:t xml:space="preserve">This should modify your bash profile</w:t>
      </w:r>
    </w:p>
    <w:p w:rsidR="00000000" w:rsidDel="00000000" w:rsidP="00000000" w:rsidRDefault="00000000" w:rsidRPr="00000000" w14:paraId="00000552">
      <w:pPr>
        <w:rPr>
          <w:rFonts w:ascii="Fira Code" w:cs="Fira Code" w:eastAsia="Fira Code" w:hAnsi="Fira Code"/>
        </w:rPr>
      </w:pPr>
      <w:r w:rsidDel="00000000" w:rsidR="00000000" w:rsidRPr="00000000">
        <w:rPr>
          <w:rtl w:val="0"/>
        </w:rPr>
      </w:r>
    </w:p>
    <w:p w:rsidR="00000000" w:rsidDel="00000000" w:rsidP="00000000" w:rsidRDefault="00000000" w:rsidRPr="00000000" w14:paraId="00000553">
      <w:pPr>
        <w:rPr>
          <w:rFonts w:ascii="Fira Code" w:cs="Fira Code" w:eastAsia="Fira Code" w:hAnsi="Fira Code"/>
        </w:rPr>
      </w:pPr>
      <w:r w:rsidDel="00000000" w:rsidR="00000000" w:rsidRPr="00000000">
        <w:rPr>
          <w:rFonts w:ascii="Fira Code" w:cs="Fira Code" w:eastAsia="Fira Code" w:hAnsi="Fira Code"/>
          <w:rtl w:val="0"/>
        </w:rPr>
        <w:t xml:space="preserve">Additionally, you might want to use Gitbash as your default terminal.</w:t>
      </w:r>
    </w:p>
    <w:p w:rsidR="00000000" w:rsidDel="00000000" w:rsidP="00000000" w:rsidRDefault="00000000" w:rsidRPr="00000000" w14:paraId="00000554">
      <w:pPr>
        <w:rPr>
          <w:rFonts w:ascii="Fira Code" w:cs="Fira Code" w:eastAsia="Fira Code" w:hAnsi="Fira Code"/>
        </w:rPr>
      </w:pPr>
      <w:r w:rsidDel="00000000" w:rsidR="00000000" w:rsidRPr="00000000">
        <w:rPr>
          <w:rFonts w:ascii="Fira Code" w:cs="Fira Code" w:eastAsia="Fira Code" w:hAnsi="Fira Code"/>
          <w:rtl w:val="0"/>
        </w:rPr>
        <w:t xml:space="preserve">Open your Windows terminal and go to settings, on the default profile change Windows power shell to git bash</w:t>
      </w:r>
    </w:p>
    <w:p w:rsidR="00000000" w:rsidDel="00000000" w:rsidP="00000000" w:rsidRDefault="00000000" w:rsidRPr="00000000" w14:paraId="00000555">
      <w:pPr>
        <w:rPr>
          <w:rFonts w:ascii="Fira Code" w:cs="Fira Code" w:eastAsia="Fira Code" w:hAnsi="Fira Code"/>
        </w:rPr>
      </w:pPr>
      <w:r w:rsidDel="00000000" w:rsidR="00000000" w:rsidRPr="00000000">
        <w:rPr>
          <w:rtl w:val="0"/>
        </w:rPr>
      </w:r>
    </w:p>
    <w:p w:rsidR="00000000" w:rsidDel="00000000" w:rsidP="00000000" w:rsidRDefault="00000000" w:rsidRPr="00000000" w14:paraId="00000556">
      <w:pPr>
        <w:rPr>
          <w:rFonts w:ascii="Fira Code" w:cs="Fira Code" w:eastAsia="Fira Code" w:hAnsi="Fira Code"/>
        </w:rPr>
      </w:pPr>
      <w:r w:rsidDel="00000000" w:rsidR="00000000" w:rsidRPr="00000000">
        <w:rPr>
          <w:rtl w:val="0"/>
        </w:rPr>
      </w:r>
    </w:p>
    <w:p w:rsidR="00000000" w:rsidDel="00000000" w:rsidP="00000000" w:rsidRDefault="00000000" w:rsidRPr="00000000" w14:paraId="00000557">
      <w:pPr>
        <w:rPr>
          <w:rFonts w:ascii="Fira Code" w:cs="Fira Code" w:eastAsia="Fira Code" w:hAnsi="Fira Code"/>
        </w:rPr>
      </w:pPr>
      <w:r w:rsidDel="00000000" w:rsidR="00000000" w:rsidRPr="00000000">
        <w:rPr>
          <w:rtl w:val="0"/>
        </w:rPr>
      </w:r>
    </w:p>
    <w:p w:rsidR="00000000" w:rsidDel="00000000" w:rsidP="00000000" w:rsidRDefault="00000000" w:rsidRPr="00000000" w14:paraId="00000558">
      <w:pPr>
        <w:pStyle w:val="Heading2"/>
        <w:spacing w:after="200" w:line="276" w:lineRule="auto"/>
        <w:rPr>
          <w:rFonts w:ascii="Fira Code" w:cs="Fira Code" w:eastAsia="Fira Code" w:hAnsi="Fira Code"/>
          <w:sz w:val="34"/>
          <w:szCs w:val="34"/>
        </w:rPr>
      </w:pPr>
      <w:bookmarkStart w:colFirst="0" w:colLast="0" w:name="_qena7l9owyv9" w:id="140"/>
      <w:bookmarkEnd w:id="140"/>
      <w:r w:rsidDel="00000000" w:rsidR="00000000" w:rsidRPr="00000000">
        <w:rPr>
          <w:rFonts w:ascii="Fira Code" w:cs="Fira Code" w:eastAsia="Fira Code" w:hAnsi="Fira Code"/>
          <w:sz w:val="34"/>
          <w:szCs w:val="34"/>
          <w:rtl w:val="0"/>
        </w:rPr>
        <w:t xml:space="preserve">GCP - Project creation failed: HttpError accessing … Requested entity alreadytpep_pickup_datetime exists</w:t>
      </w:r>
    </w:p>
    <w:p w:rsidR="00000000" w:rsidDel="00000000" w:rsidP="00000000" w:rsidRDefault="00000000" w:rsidRPr="00000000" w14:paraId="00000559">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It asked me to create a project. This should be done from the cloud console. So maybe we don’t need this FAQ.</w:t>
      </w:r>
      <w:r w:rsidDel="00000000" w:rsidR="00000000" w:rsidRPr="00000000">
        <w:rPr>
          <w:rtl w:val="0"/>
        </w:rPr>
      </w:r>
    </w:p>
    <w:p w:rsidR="00000000" w:rsidDel="00000000" w:rsidP="00000000" w:rsidRDefault="00000000" w:rsidRPr="00000000" w14:paraId="0000055A">
      <w:pPr>
        <w:spacing w:after="200" w:line="276" w:lineRule="auto"/>
        <w:rPr>
          <w:rFonts w:ascii="Fira Code" w:cs="Fira Code" w:eastAsia="Fira Code" w:hAnsi="Fira Code"/>
        </w:rPr>
      </w:pPr>
      <w:r w:rsidDel="00000000" w:rsidR="00000000" w:rsidRPr="00000000">
        <w:rPr>
          <w:rFonts w:ascii="Fira Code" w:cs="Fira Code" w:eastAsia="Fira Code" w:hAnsi="Fira Code"/>
          <w:rtl w:val="0"/>
        </w:rPr>
        <w:t xml:space="preserve">WARNING: Project creation failed: HttpError accessing &lt;https://cloudresourcemanager.googleapis.com/v1/projects?alt=json&gt;: response: &lt;{'vtpep_pickup_datetimeary': 'Origin, X-Origin, Referer', 'content-type': 'application/json; charset=UTF-8', 'content-encoding': 'gzip', 'date': 'Mon, 24 Jan 2022 19:29:12 GMT', 'server': 'ESF', 'cache-control': 'private', 'x-xss-protection': '0', 'x-frame-options': 'SAMEORIGIN', 'x-content-type-options': 'nosniff', 'server-timing': 'gfet4t7; dur=189', 'alt-svc': 'h3=":443"; ma=2592000,h3-29=":443"; ma=2592000,h3-Q050=":443"; ma=2592000,h3-Q046=":443"; ma=2592000,h3-Q043=":443"; ma=2592000,quic=":443"; ma=2592000; v="46,43"', 'transfer-encoding': 'chunked', 'status': 409}&gt;, content &lt;{</w:t>
      </w:r>
    </w:p>
    <w:p w:rsidR="00000000" w:rsidDel="00000000" w:rsidP="00000000" w:rsidRDefault="00000000" w:rsidRPr="00000000" w14:paraId="0000055B">
      <w:pPr>
        <w:spacing w:after="200" w:line="276" w:lineRule="auto"/>
        <w:rPr>
          <w:rFonts w:ascii="Fira Code" w:cs="Fira Code" w:eastAsia="Fira Code" w:hAnsi="Fira Code"/>
        </w:rPr>
      </w:pPr>
      <w:r w:rsidDel="00000000" w:rsidR="00000000" w:rsidRPr="00000000">
        <w:rPr>
          <w:rFonts w:ascii="Fira Code" w:cs="Fira Code" w:eastAsia="Fira Code" w:hAnsi="Fira Code"/>
          <w:rtl w:val="0"/>
        </w:rPr>
        <w:t xml:space="preserve">  "error": {</w:t>
      </w:r>
    </w:p>
    <w:p w:rsidR="00000000" w:rsidDel="00000000" w:rsidP="00000000" w:rsidRDefault="00000000" w:rsidRPr="00000000" w14:paraId="0000055C">
      <w:pPr>
        <w:spacing w:after="200" w:line="276" w:lineRule="auto"/>
        <w:rPr>
          <w:rFonts w:ascii="Fira Code" w:cs="Fira Code" w:eastAsia="Fira Code" w:hAnsi="Fira Code"/>
        </w:rPr>
      </w:pPr>
      <w:r w:rsidDel="00000000" w:rsidR="00000000" w:rsidRPr="00000000">
        <w:rPr>
          <w:rFonts w:ascii="Fira Code" w:cs="Fira Code" w:eastAsia="Fira Code" w:hAnsi="Fira Code"/>
          <w:rtl w:val="0"/>
        </w:rPr>
        <w:tab/>
        <w:t xml:space="preserve">"code": 409,</w:t>
      </w:r>
    </w:p>
    <w:p w:rsidR="00000000" w:rsidDel="00000000" w:rsidP="00000000" w:rsidRDefault="00000000" w:rsidRPr="00000000" w14:paraId="0000055D">
      <w:pPr>
        <w:spacing w:after="200" w:line="276" w:lineRule="auto"/>
        <w:rPr>
          <w:rFonts w:ascii="Fira Code" w:cs="Fira Code" w:eastAsia="Fira Code" w:hAnsi="Fira Code"/>
        </w:rPr>
      </w:pPr>
      <w:r w:rsidDel="00000000" w:rsidR="00000000" w:rsidRPr="00000000">
        <w:rPr>
          <w:rFonts w:ascii="Fira Code" w:cs="Fira Code" w:eastAsia="Fira Code" w:hAnsi="Fira Code"/>
          <w:rtl w:val="0"/>
        </w:rPr>
        <w:tab/>
        <w:t xml:space="preserve">"message": "Requested entity alreadytpep_pickup_datetime exists",</w:t>
      </w:r>
    </w:p>
    <w:p w:rsidR="00000000" w:rsidDel="00000000" w:rsidP="00000000" w:rsidRDefault="00000000" w:rsidRPr="00000000" w14:paraId="0000055E">
      <w:pPr>
        <w:spacing w:after="200" w:line="276" w:lineRule="auto"/>
        <w:rPr>
          <w:rFonts w:ascii="Fira Code" w:cs="Fira Code" w:eastAsia="Fira Code" w:hAnsi="Fira Code"/>
        </w:rPr>
      </w:pPr>
      <w:r w:rsidDel="00000000" w:rsidR="00000000" w:rsidRPr="00000000">
        <w:rPr>
          <w:rFonts w:ascii="Fira Code" w:cs="Fira Code" w:eastAsia="Fira Code" w:hAnsi="Fira Code"/>
          <w:rtl w:val="0"/>
        </w:rPr>
        <w:tab/>
        <w:t xml:space="preserve">"status": "ALREADY_EXISTS"</w:t>
      </w:r>
    </w:p>
    <w:p w:rsidR="00000000" w:rsidDel="00000000" w:rsidP="00000000" w:rsidRDefault="00000000" w:rsidRPr="00000000" w14:paraId="0000055F">
      <w:pPr>
        <w:spacing w:after="200" w:line="276" w:lineRule="auto"/>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560">
      <w:pPr>
        <w:spacing w:after="200" w:line="276" w:lineRule="auto"/>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0561">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62">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From Stackoverflow: </w:t>
      </w:r>
      <w:hyperlink r:id="rId103">
        <w:r w:rsidDel="00000000" w:rsidR="00000000" w:rsidRPr="00000000">
          <w:rPr>
            <w:rFonts w:ascii="Fira Code" w:cs="Fira Code" w:eastAsia="Fira Code" w:hAnsi="Fira Code"/>
            <w:sz w:val="24"/>
            <w:szCs w:val="24"/>
            <w:u w:val="single"/>
            <w:rtl w:val="0"/>
          </w:rPr>
          <w:t xml:space="preserve">https://stackoverflow.com/questions/52561383/gcloud-cli-cannot-create-project-the-project-id-you-specified-is-already-in-us?rq=1</w:t>
        </w:r>
      </w:hyperlink>
      <w:r w:rsidDel="00000000" w:rsidR="00000000" w:rsidRPr="00000000">
        <w:rPr>
          <w:rtl w:val="0"/>
        </w:rPr>
      </w:r>
    </w:p>
    <w:p w:rsidR="00000000" w:rsidDel="00000000" w:rsidP="00000000" w:rsidRDefault="00000000" w:rsidRPr="00000000" w14:paraId="00000563">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Project IDs are unique across all projects. That means if </w:t>
      </w:r>
      <w:r w:rsidDel="00000000" w:rsidR="00000000" w:rsidRPr="00000000">
        <w:rPr>
          <w:rFonts w:ascii="Fira Code" w:cs="Fira Code" w:eastAsia="Fira Code" w:hAnsi="Fira Code"/>
          <w:i w:val="1"/>
          <w:sz w:val="24"/>
          <w:szCs w:val="24"/>
          <w:rtl w:val="0"/>
        </w:rPr>
        <w:t xml:space="preserve">any</w:t>
      </w:r>
      <w:r w:rsidDel="00000000" w:rsidR="00000000" w:rsidRPr="00000000">
        <w:rPr>
          <w:rFonts w:ascii="Fira Code" w:cs="Fira Code" w:eastAsia="Fira Code" w:hAnsi="Fira Code"/>
          <w:sz w:val="24"/>
          <w:szCs w:val="24"/>
          <w:rtl w:val="0"/>
        </w:rPr>
        <w:t xml:space="preserve"> user </w:t>
      </w:r>
      <w:r w:rsidDel="00000000" w:rsidR="00000000" w:rsidRPr="00000000">
        <w:rPr>
          <w:rFonts w:ascii="Fira Code" w:cs="Fira Code" w:eastAsia="Fira Code" w:hAnsi="Fira Code"/>
          <w:i w:val="1"/>
          <w:sz w:val="24"/>
          <w:szCs w:val="24"/>
          <w:rtl w:val="0"/>
        </w:rPr>
        <w:t xml:space="preserve">ever</w:t>
      </w:r>
      <w:r w:rsidDel="00000000" w:rsidR="00000000" w:rsidRPr="00000000">
        <w:rPr>
          <w:rFonts w:ascii="Fira Code" w:cs="Fira Code" w:eastAsia="Fira Code" w:hAnsi="Fira Code"/>
          <w:sz w:val="24"/>
          <w:szCs w:val="24"/>
          <w:rtl w:val="0"/>
        </w:rPr>
        <w:t xml:space="preserve"> had a project with that ID, you cannot use it. testproject is pretty common, so it's not surprising it's already taken.</w:t>
      </w:r>
    </w:p>
    <w:p w:rsidR="00000000" w:rsidDel="00000000" w:rsidP="00000000" w:rsidRDefault="00000000" w:rsidRPr="00000000" w14:paraId="00000564">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65">
      <w:pPr>
        <w:pStyle w:val="Heading2"/>
        <w:spacing w:after="200" w:before="60" w:line="276" w:lineRule="auto"/>
        <w:rPr>
          <w:rFonts w:ascii="Fira Code" w:cs="Fira Code" w:eastAsia="Fira Code" w:hAnsi="Fira Code"/>
          <w:sz w:val="34"/>
          <w:szCs w:val="34"/>
        </w:rPr>
      </w:pPr>
      <w:bookmarkStart w:colFirst="0" w:colLast="0" w:name="_3bntuo2wv1c0" w:id="141"/>
      <w:bookmarkEnd w:id="141"/>
      <w:r w:rsidDel="00000000" w:rsidR="00000000" w:rsidRPr="00000000">
        <w:rPr>
          <w:rFonts w:ascii="Fira Code" w:cs="Fira Code" w:eastAsia="Fira Code" w:hAnsi="Fira Code"/>
          <w:sz w:val="34"/>
          <w:szCs w:val="34"/>
          <w:rtl w:val="0"/>
        </w:rPr>
        <w:t xml:space="preserve">GCP - The project to be billed is associated with an absent billing account</w:t>
      </w:r>
    </w:p>
    <w:p w:rsidR="00000000" w:rsidDel="00000000" w:rsidP="00000000" w:rsidRDefault="00000000" w:rsidRPr="00000000" w14:paraId="00000566">
      <w:pPr>
        <w:spacing w:after="200" w:before="6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 receive the error: “Error 403: The project to be billed is associated with an absent billing account., accountDisabled” It is most likely because you did not enter </w:t>
      </w:r>
      <w:r w:rsidDel="00000000" w:rsidR="00000000" w:rsidRPr="00000000">
        <w:rPr>
          <w:rFonts w:ascii="Fira Code" w:cs="Fira Code" w:eastAsia="Fira Code" w:hAnsi="Fira Code"/>
          <w:b w:val="1"/>
          <w:sz w:val="24"/>
          <w:szCs w:val="24"/>
          <w:rtl w:val="0"/>
        </w:rPr>
        <w:t xml:space="preserve">YOUR </w:t>
      </w:r>
      <w:r w:rsidDel="00000000" w:rsidR="00000000" w:rsidRPr="00000000">
        <w:rPr>
          <w:rFonts w:ascii="Fira Code" w:cs="Fira Code" w:eastAsia="Fira Code" w:hAnsi="Fira Code"/>
          <w:sz w:val="24"/>
          <w:szCs w:val="24"/>
          <w:rtl w:val="0"/>
        </w:rPr>
        <w:t xml:space="preserve">project ID. The snip below is from video 1.3.2</w:t>
      </w:r>
    </w:p>
    <w:p w:rsidR="00000000" w:rsidDel="00000000" w:rsidP="00000000" w:rsidRDefault="00000000" w:rsidRPr="00000000" w14:paraId="00000567">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value you enter here will be unique to each student. You can find this value on your GCP Dashboard when you login. </w:t>
      </w:r>
    </w:p>
    <w:p w:rsidR="00000000" w:rsidDel="00000000" w:rsidP="00000000" w:rsidRDefault="00000000" w:rsidRPr="00000000" w14:paraId="00000568">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69">
      <w:pPr>
        <w:spacing w:after="200" w:line="276" w:lineRule="auto"/>
        <w:rPr>
          <w:rFonts w:ascii="Fira Code" w:cs="Fira Code" w:eastAsia="Fira Code" w:hAnsi="Fira Code"/>
          <w:sz w:val="24"/>
          <w:szCs w:val="24"/>
        </w:rPr>
      </w:pPr>
      <w:hyperlink r:id="rId104">
        <w:r w:rsidDel="00000000" w:rsidR="00000000" w:rsidRPr="00000000">
          <w:rPr>
            <w:color w:val="0000ee"/>
            <w:u w:val="single"/>
            <w:shd w:fill="auto" w:val="clear"/>
            <w:rtl w:val="0"/>
          </w:rPr>
          <w:t xml:space="preserve">Ashish Agrawal</w:t>
        </w:r>
      </w:hyperlink>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56A">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Another possibility is that you have not linked your billing account to your current project</w:t>
      </w:r>
    </w:p>
    <w:p w:rsidR="00000000" w:rsidDel="00000000" w:rsidP="00000000" w:rsidRDefault="00000000" w:rsidRPr="00000000" w14:paraId="0000056B">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6C">
      <w:pPr>
        <w:pStyle w:val="Heading2"/>
        <w:spacing w:after="200" w:before="60" w:lineRule="auto"/>
        <w:rPr>
          <w:rFonts w:ascii="Fira Code" w:cs="Fira Code" w:eastAsia="Fira Code" w:hAnsi="Fira Code"/>
          <w:sz w:val="36"/>
          <w:szCs w:val="36"/>
        </w:rPr>
      </w:pPr>
      <w:bookmarkStart w:colFirst="0" w:colLast="0" w:name="_roztzlxqun2t" w:id="142"/>
      <w:bookmarkEnd w:id="142"/>
      <w:r w:rsidDel="00000000" w:rsidR="00000000" w:rsidRPr="00000000">
        <w:rPr>
          <w:rFonts w:ascii="Fira Code" w:cs="Fira Code" w:eastAsia="Fira Code" w:hAnsi="Fira Code"/>
          <w:sz w:val="34"/>
          <w:szCs w:val="34"/>
          <w:rtl w:val="0"/>
        </w:rPr>
        <w:t xml:space="preserve">GCP - </w:t>
      </w:r>
      <w:r w:rsidDel="00000000" w:rsidR="00000000" w:rsidRPr="00000000">
        <w:rPr>
          <w:rFonts w:ascii="Fira Code" w:cs="Fira Code" w:eastAsia="Fira Code" w:hAnsi="Fira Code"/>
          <w:sz w:val="36"/>
          <w:szCs w:val="36"/>
          <w:rtl w:val="0"/>
        </w:rPr>
        <w:t xml:space="preserve">OR-CBAT-15 ERROR Google cloud free trial account </w:t>
        <w:tab/>
        <w:t xml:space="preserve"> </w:t>
      </w:r>
    </w:p>
    <w:p w:rsidR="00000000" w:rsidDel="00000000" w:rsidP="00000000" w:rsidRDefault="00000000" w:rsidRPr="00000000" w14:paraId="0000056D">
      <w:pPr>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GCP Account Suspension Inquiry</w:t>
      </w:r>
    </w:p>
    <w:p w:rsidR="00000000" w:rsidDel="00000000" w:rsidP="00000000" w:rsidRDefault="00000000" w:rsidRPr="00000000" w14:paraId="0000056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Google refuses your credit/debit card, try another - I’ve got an issue with Kaspi (Kazakhstan) but it worked with TBC (Georgia).</w:t>
      </w:r>
    </w:p>
    <w:p w:rsidR="00000000" w:rsidDel="00000000" w:rsidP="00000000" w:rsidRDefault="00000000" w:rsidRPr="00000000" w14:paraId="0000056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Unfortunately, there’s small hope that support will help.</w:t>
      </w:r>
    </w:p>
    <w:p w:rsidR="00000000" w:rsidDel="00000000" w:rsidP="00000000" w:rsidRDefault="00000000" w:rsidRPr="00000000" w14:paraId="0000057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It seems that Pyypl web-card should work too.</w:t>
      </w:r>
    </w:p>
    <w:p w:rsidR="00000000" w:rsidDel="00000000" w:rsidP="00000000" w:rsidRDefault="00000000" w:rsidRPr="00000000" w14:paraId="00000571">
      <w:pPr>
        <w:rPr>
          <w:rFonts w:ascii="Fira Code" w:cs="Fira Code" w:eastAsia="Fira Code" w:hAnsi="Fira Code"/>
          <w:b w:val="1"/>
          <w:sz w:val="24"/>
          <w:szCs w:val="24"/>
        </w:rPr>
      </w:pPr>
      <w:r w:rsidDel="00000000" w:rsidR="00000000" w:rsidRPr="00000000">
        <w:rPr>
          <w:rtl w:val="0"/>
        </w:rPr>
      </w:r>
    </w:p>
    <w:p w:rsidR="00000000" w:rsidDel="00000000" w:rsidP="00000000" w:rsidRDefault="00000000" w:rsidRPr="00000000" w14:paraId="00000572">
      <w:pPr>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7415213" cy="2768028"/>
            <wp:effectExtent b="0" l="0" r="0" t="0"/>
            <wp:docPr id="54" name="image52.png"/>
            <a:graphic>
              <a:graphicData uri="http://schemas.openxmlformats.org/drawingml/2006/picture">
                <pic:pic>
                  <pic:nvPicPr>
                    <pic:cNvPr id="0" name="image52.png"/>
                    <pic:cNvPicPr preferRelativeResize="0"/>
                  </pic:nvPicPr>
                  <pic:blipFill>
                    <a:blip r:embed="rId105"/>
                    <a:srcRect b="0" l="0" r="14426" t="0"/>
                    <a:stretch>
                      <a:fillRect/>
                    </a:stretch>
                  </pic:blipFill>
                  <pic:spPr>
                    <a:xfrm>
                      <a:off x="0" y="0"/>
                      <a:ext cx="7415213" cy="2768028"/>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spacing w:after="200" w:lineRule="auto"/>
        <w:rPr>
          <w:rFonts w:ascii="Fira Code" w:cs="Fira Code" w:eastAsia="Fira Code" w:hAnsi="Fira Code"/>
          <w:b w:val="1"/>
          <w:sz w:val="34"/>
          <w:szCs w:val="34"/>
        </w:rPr>
      </w:pPr>
      <w:r w:rsidDel="00000000" w:rsidR="00000000" w:rsidRPr="00000000">
        <w:rPr>
          <w:rtl w:val="0"/>
        </w:rPr>
      </w:r>
    </w:p>
    <w:p w:rsidR="00000000" w:rsidDel="00000000" w:rsidP="00000000" w:rsidRDefault="00000000" w:rsidRPr="00000000" w14:paraId="00000574">
      <w:pPr>
        <w:pStyle w:val="Heading2"/>
        <w:spacing w:after="200" w:lineRule="auto"/>
        <w:rPr>
          <w:rFonts w:ascii="Fira Code" w:cs="Fira Code" w:eastAsia="Fira Code" w:hAnsi="Fira Code"/>
          <w:sz w:val="34"/>
          <w:szCs w:val="34"/>
        </w:rPr>
      </w:pPr>
      <w:bookmarkStart w:colFirst="0" w:colLast="0" w:name="_47qhcnryydav" w:id="143"/>
      <w:bookmarkEnd w:id="143"/>
      <w:r w:rsidDel="00000000" w:rsidR="00000000" w:rsidRPr="00000000">
        <w:rPr>
          <w:rtl w:val="0"/>
        </w:rPr>
      </w:r>
    </w:p>
    <w:p w:rsidR="00000000" w:rsidDel="00000000" w:rsidP="00000000" w:rsidRDefault="00000000" w:rsidRPr="00000000" w14:paraId="00000575">
      <w:pPr>
        <w:pStyle w:val="Heading2"/>
        <w:spacing w:after="200" w:lineRule="auto"/>
        <w:rPr>
          <w:rFonts w:ascii="Fira Code" w:cs="Fira Code" w:eastAsia="Fira Code" w:hAnsi="Fira Code"/>
          <w:sz w:val="34"/>
          <w:szCs w:val="34"/>
        </w:rPr>
      </w:pPr>
      <w:bookmarkStart w:colFirst="0" w:colLast="0" w:name="_ebyqgvivdozf" w:id="144"/>
      <w:bookmarkEnd w:id="144"/>
      <w:r w:rsidDel="00000000" w:rsidR="00000000" w:rsidRPr="00000000">
        <w:rPr>
          <w:rFonts w:ascii="Fira Code" w:cs="Fira Code" w:eastAsia="Fira Code" w:hAnsi="Fira Code"/>
          <w:sz w:val="34"/>
          <w:szCs w:val="34"/>
          <w:rtl w:val="0"/>
        </w:rPr>
        <w:t xml:space="preserve">GCP - Where can I find the “ny-rides.json” file?</w:t>
      </w:r>
    </w:p>
    <w:p w:rsidR="00000000" w:rsidDel="00000000" w:rsidP="00000000" w:rsidRDefault="00000000" w:rsidRPr="00000000" w14:paraId="00000576">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ny-rides.json is your private file in Google Cloud Platform (GCP). </w:t>
        <w:br w:type="textWrapping"/>
        <w:br w:type="textWrapping"/>
        <w:t xml:space="preserve">And here’s the way to find it: </w:t>
      </w:r>
    </w:p>
    <w:p w:rsidR="00000000" w:rsidDel="00000000" w:rsidP="00000000" w:rsidRDefault="00000000" w:rsidRPr="00000000" w14:paraId="00000577">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GCP -&gt; Select project with your  instance -&gt; IAM &amp; Admin -&gt; Service Accounts Keys tab -&gt; add key, JSON as key type, then click create</w:t>
      </w:r>
    </w:p>
    <w:p w:rsidR="00000000" w:rsidDel="00000000" w:rsidP="00000000" w:rsidRDefault="00000000" w:rsidRPr="00000000" w14:paraId="00000578">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Note: Once you go into Service Accounts Keys tab, click the email, then you can see the “KEYS” tab where you can add key as a JSON as its key type</w:t>
      </w:r>
    </w:p>
    <w:p w:rsidR="00000000" w:rsidDel="00000000" w:rsidP="00000000" w:rsidRDefault="00000000" w:rsidRPr="00000000" w14:paraId="00000579">
      <w:pPr>
        <w:pStyle w:val="Heading2"/>
        <w:spacing w:after="200" w:lineRule="auto"/>
        <w:rPr>
          <w:rFonts w:ascii="Fira Code" w:cs="Fira Code" w:eastAsia="Fira Code" w:hAnsi="Fira Code"/>
          <w:sz w:val="34"/>
          <w:szCs w:val="34"/>
        </w:rPr>
      </w:pPr>
      <w:bookmarkStart w:colFirst="0" w:colLast="0" w:name="_iu6uc99yju9n" w:id="145"/>
      <w:bookmarkEnd w:id="145"/>
      <w:r w:rsidDel="00000000" w:rsidR="00000000" w:rsidRPr="00000000">
        <w:rPr>
          <w:rtl w:val="0"/>
        </w:rPr>
      </w:r>
    </w:p>
    <w:p w:rsidR="00000000" w:rsidDel="00000000" w:rsidP="00000000" w:rsidRDefault="00000000" w:rsidRPr="00000000" w14:paraId="0000057A">
      <w:pPr>
        <w:pStyle w:val="Heading2"/>
        <w:spacing w:after="200" w:lineRule="auto"/>
        <w:rPr>
          <w:rFonts w:ascii="Fira Code" w:cs="Fira Code" w:eastAsia="Fira Code" w:hAnsi="Fira Code"/>
          <w:sz w:val="34"/>
          <w:szCs w:val="34"/>
        </w:rPr>
      </w:pPr>
      <w:bookmarkStart w:colFirst="0" w:colLast="0" w:name="_328uwe7zt8m5" w:id="146"/>
      <w:bookmarkEnd w:id="146"/>
      <w:r w:rsidDel="00000000" w:rsidR="00000000" w:rsidRPr="00000000">
        <w:rPr>
          <w:rFonts w:ascii="Fira Code" w:cs="Fira Code" w:eastAsia="Fira Code" w:hAnsi="Fira Code"/>
          <w:sz w:val="34"/>
          <w:szCs w:val="34"/>
          <w:rtl w:val="0"/>
        </w:rPr>
        <w:t xml:space="preserve">GCP - Do I need to delete my instance in Google Cloud? </w:t>
      </w:r>
    </w:p>
    <w:p w:rsidR="00000000" w:rsidDel="00000000" w:rsidP="00000000" w:rsidRDefault="00000000" w:rsidRPr="00000000" w14:paraId="0000057B">
      <w:pPr>
        <w:rPr>
          <w:rFonts w:ascii="Fira Code" w:cs="Fira Code" w:eastAsia="Fira Code" w:hAnsi="Fira Code"/>
          <w:sz w:val="24"/>
          <w:szCs w:val="24"/>
        </w:rPr>
      </w:pPr>
      <w:hyperlink r:id="rId106">
        <w:r w:rsidDel="00000000" w:rsidR="00000000" w:rsidRPr="00000000">
          <w:rPr>
            <w:rFonts w:ascii="Fira Code" w:cs="Fira Code" w:eastAsia="Fira Code" w:hAnsi="Fira Code"/>
            <w:sz w:val="24"/>
            <w:szCs w:val="24"/>
            <w:u w:val="single"/>
            <w:rtl w:val="0"/>
          </w:rPr>
          <w:t xml:space="preserve">In this lecture</w:t>
        </w:r>
      </w:hyperlink>
      <w:r w:rsidDel="00000000" w:rsidR="00000000" w:rsidRPr="00000000">
        <w:rPr>
          <w:rFonts w:ascii="Fira Code" w:cs="Fira Code" w:eastAsia="Fira Code" w:hAnsi="Fira Code"/>
          <w:sz w:val="24"/>
          <w:szCs w:val="24"/>
          <w:rtl w:val="0"/>
        </w:rPr>
        <w:t xml:space="preserve">, Alexey deleted his instance in Google Cloud. Do I have to do it?</w:t>
      </w:r>
    </w:p>
    <w:p w:rsidR="00000000" w:rsidDel="00000000" w:rsidP="00000000" w:rsidRDefault="00000000" w:rsidRPr="00000000" w14:paraId="0000057C">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7D">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Nope. Do not delete your instance in Google </w:t>
      </w:r>
      <w:r w:rsidDel="00000000" w:rsidR="00000000" w:rsidRPr="00000000">
        <w:rPr>
          <w:rFonts w:ascii="Fira Code" w:cs="Fira Code" w:eastAsia="Fira Code" w:hAnsi="Fira Code"/>
          <w:sz w:val="24"/>
          <w:szCs w:val="24"/>
          <w:rtl w:val="0"/>
        </w:rPr>
        <w:t xml:space="preserve">Cloud</w:t>
      </w:r>
      <w:r w:rsidDel="00000000" w:rsidR="00000000" w:rsidRPr="00000000">
        <w:rPr>
          <w:rFonts w:ascii="Fira Code" w:cs="Fira Code" w:eastAsia="Fira Code" w:hAnsi="Fira Code"/>
          <w:sz w:val="24"/>
          <w:szCs w:val="24"/>
          <w:rtl w:val="0"/>
        </w:rPr>
        <w:t xml:space="preserve"> platform. Otherwise, you have to do this twice for the week 1 readings.</w:t>
      </w:r>
    </w:p>
    <w:p w:rsidR="00000000" w:rsidDel="00000000" w:rsidP="00000000" w:rsidRDefault="00000000" w:rsidRPr="00000000" w14:paraId="0000057E">
      <w:pPr>
        <w:pStyle w:val="Heading2"/>
        <w:spacing w:after="200" w:lineRule="auto"/>
        <w:rPr>
          <w:rFonts w:ascii="Fira Code" w:cs="Fira Code" w:eastAsia="Fira Code" w:hAnsi="Fira Code"/>
          <w:b w:val="1"/>
          <w:sz w:val="34"/>
          <w:szCs w:val="34"/>
        </w:rPr>
      </w:pPr>
      <w:bookmarkStart w:colFirst="0" w:colLast="0" w:name="_a91xwasie34d" w:id="147"/>
      <w:bookmarkEnd w:id="147"/>
      <w:r w:rsidDel="00000000" w:rsidR="00000000" w:rsidRPr="00000000">
        <w:rPr>
          <w:rFonts w:ascii="Fira Code" w:cs="Fira Code" w:eastAsia="Fira Code" w:hAnsi="Fira Code"/>
          <w:b w:val="1"/>
          <w:sz w:val="34"/>
          <w:szCs w:val="34"/>
          <w:rtl w:val="0"/>
        </w:rPr>
        <w:br w:type="textWrapping"/>
        <w:t xml:space="preserve">GCP Virtual Machine (VM) Size, Slow, Clean Up </w:t>
      </w:r>
    </w:p>
    <w:p w:rsidR="00000000" w:rsidDel="00000000" w:rsidP="00000000" w:rsidRDefault="00000000" w:rsidRPr="00000000" w14:paraId="0000057F">
      <w:pPr>
        <w:pStyle w:val="Heading2"/>
        <w:spacing w:after="200" w:lineRule="auto"/>
        <w:rPr>
          <w:rFonts w:ascii="Fira Code" w:cs="Fira Code" w:eastAsia="Fira Code" w:hAnsi="Fira Code"/>
          <w:sz w:val="34"/>
          <w:szCs w:val="34"/>
        </w:rPr>
      </w:pPr>
      <w:bookmarkStart w:colFirst="0" w:colLast="0" w:name="_3f39qorduzgx" w:id="148"/>
      <w:bookmarkEnd w:id="148"/>
      <w:r w:rsidDel="00000000" w:rsidR="00000000" w:rsidRPr="00000000">
        <w:rPr>
          <w:rFonts w:ascii="Fira Code" w:cs="Fira Code" w:eastAsia="Fira Code" w:hAnsi="Fira Code"/>
          <w:sz w:val="34"/>
          <w:szCs w:val="34"/>
          <w:rtl w:val="0"/>
        </w:rPr>
        <w:t xml:space="preserve">If you are progressing through the course and find that your VM is starting to become slow you can run the following commands to inspect and detect areas where you can improve this. </w:t>
      </w:r>
    </w:p>
    <w:p w:rsidR="00000000" w:rsidDel="00000000" w:rsidP="00000000" w:rsidRDefault="00000000" w:rsidRPr="00000000" w14:paraId="00000580">
      <w:pPr>
        <w:pStyle w:val="Heading2"/>
        <w:spacing w:after="200" w:lineRule="auto"/>
        <w:rPr>
          <w:rFonts w:ascii="Fira Code" w:cs="Fira Code" w:eastAsia="Fira Code" w:hAnsi="Fira Code"/>
          <w:sz w:val="34"/>
          <w:szCs w:val="34"/>
        </w:rPr>
      </w:pPr>
      <w:bookmarkStart w:colFirst="0" w:colLast="0" w:name="_ug2q2v2q6xqv" w:id="149"/>
      <w:bookmarkEnd w:id="149"/>
      <w:r w:rsidDel="00000000" w:rsidR="00000000" w:rsidRPr="00000000">
        <w:rPr>
          <w:rFonts w:ascii="Fira Code" w:cs="Fira Code" w:eastAsia="Fira Code" w:hAnsi="Fira Code"/>
          <w:i w:val="1"/>
          <w:sz w:val="34"/>
          <w:szCs w:val="34"/>
          <w:rtl w:val="0"/>
        </w:rPr>
        <w:t xml:space="preserve">NB: What size VM should I start with? I started with 30GB but this wasn’t enough, I had to restart the project with a 60GB machine so I’d recommend choosing the 60GB version.</w:t>
      </w:r>
      <w:r w:rsidDel="00000000" w:rsidR="00000000" w:rsidRPr="00000000">
        <w:rPr>
          <w:rFonts w:ascii="Fira Code" w:cs="Fira Code" w:eastAsia="Fira Code" w:hAnsi="Fira Code"/>
          <w:sz w:val="34"/>
          <w:szCs w:val="34"/>
          <w:rtl w:val="0"/>
        </w:rPr>
        <w:t xml:space="preserve"> </w:t>
        <w:tab/>
      </w:r>
      <w:r w:rsidDel="00000000" w:rsidR="00000000" w:rsidRPr="00000000">
        <w:rPr>
          <w:rFonts w:ascii="Fira Code" w:cs="Fira Code" w:eastAsia="Fira Code" w:hAnsi="Fira Code"/>
          <w:sz w:val="34"/>
          <w:szCs w:val="34"/>
          <w:rtl w:val="0"/>
        </w:rPr>
        <w:br w:type="textWrapping"/>
      </w:r>
    </w:p>
    <w:p w:rsidR="00000000" w:rsidDel="00000000" w:rsidP="00000000" w:rsidRDefault="00000000" w:rsidRPr="00000000" w14:paraId="00000581">
      <w:pPr>
        <w:pStyle w:val="Heading2"/>
        <w:spacing w:after="200" w:lineRule="auto"/>
        <w:rPr>
          <w:rFonts w:ascii="Fira Code" w:cs="Fira Code" w:eastAsia="Fira Code" w:hAnsi="Fira Code"/>
        </w:rPr>
      </w:pPr>
      <w:bookmarkStart w:colFirst="0" w:colLast="0" w:name="_1844nmax3idi" w:id="150"/>
      <w:bookmarkEnd w:id="150"/>
      <w:r w:rsidDel="00000000" w:rsidR="00000000" w:rsidRPr="00000000">
        <w:rPr>
          <w:rFonts w:ascii="Fira Code" w:cs="Fira Code" w:eastAsia="Fira Code" w:hAnsi="Fira Code"/>
          <w:rtl w:val="0"/>
        </w:rPr>
        <w:t xml:space="preserve">Commands to inspect the health of your VM: </w:t>
      </w:r>
    </w:p>
    <w:p w:rsidR="00000000" w:rsidDel="00000000" w:rsidP="00000000" w:rsidRDefault="00000000" w:rsidRPr="00000000" w14:paraId="00000582">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Fira Code" w:cs="Fira Code" w:eastAsia="Fira Code" w:hAnsi="Fira Code"/>
        </w:rPr>
      </w:pPr>
      <w:r w:rsidDel="00000000" w:rsidR="00000000" w:rsidRPr="00000000">
        <w:rPr>
          <w:rFonts w:ascii="Fira Code" w:cs="Fira Code" w:eastAsia="Fira Code" w:hAnsi="Fira Code"/>
          <w:color w:val="0d0d0d"/>
          <w:rtl w:val="0"/>
        </w:rPr>
        <w:t xml:space="preserve">System Resource Usage:</w:t>
      </w:r>
    </w:p>
    <w:p w:rsidR="00000000" w:rsidDel="00000000" w:rsidP="00000000" w:rsidRDefault="00000000" w:rsidRPr="00000000" w14:paraId="00000583">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Fira Code" w:cs="Fira Code" w:eastAsia="Fira Code" w:hAnsi="Fira Code"/>
        </w:rPr>
      </w:pPr>
      <w:r w:rsidDel="00000000" w:rsidR="00000000" w:rsidRPr="00000000">
        <w:rPr>
          <w:rFonts w:ascii="Fira Code" w:cs="Fira Code" w:eastAsia="Fira Code" w:hAnsi="Fira Code"/>
          <w:color w:val="0d0d0d"/>
          <w:sz w:val="21"/>
          <w:szCs w:val="21"/>
          <w:rtl w:val="0"/>
        </w:rPr>
        <w:t xml:space="preserve">top</w:t>
      </w:r>
      <w:r w:rsidDel="00000000" w:rsidR="00000000" w:rsidRPr="00000000">
        <w:rPr>
          <w:rFonts w:ascii="Fira Code" w:cs="Fira Code" w:eastAsia="Fira Code" w:hAnsi="Fira Code"/>
          <w:color w:val="0d0d0d"/>
          <w:rtl w:val="0"/>
        </w:rPr>
        <w:t xml:space="preserve"> or </w:t>
      </w:r>
      <w:r w:rsidDel="00000000" w:rsidR="00000000" w:rsidRPr="00000000">
        <w:rPr>
          <w:rFonts w:ascii="Fira Code" w:cs="Fira Code" w:eastAsia="Fira Code" w:hAnsi="Fira Code"/>
          <w:color w:val="0d0d0d"/>
          <w:sz w:val="21"/>
          <w:szCs w:val="21"/>
          <w:rtl w:val="0"/>
        </w:rPr>
        <w:t xml:space="preserve">htop</w:t>
      </w:r>
      <w:r w:rsidDel="00000000" w:rsidR="00000000" w:rsidRPr="00000000">
        <w:rPr>
          <w:rFonts w:ascii="Fira Code" w:cs="Fira Code" w:eastAsia="Fira Code" w:hAnsi="Fira Code"/>
          <w:color w:val="0d0d0d"/>
          <w:rtl w:val="0"/>
        </w:rPr>
        <w:t xml:space="preserve">: Shows real-time information about system resource usage, including CPU, memory, and processes.</w:t>
      </w:r>
    </w:p>
    <w:p w:rsidR="00000000" w:rsidDel="00000000" w:rsidP="00000000" w:rsidRDefault="00000000" w:rsidRPr="00000000" w14:paraId="00000584">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Fira Code" w:cs="Fira Code" w:eastAsia="Fira Code" w:hAnsi="Fira Code"/>
        </w:rPr>
      </w:pPr>
      <w:r w:rsidDel="00000000" w:rsidR="00000000" w:rsidRPr="00000000">
        <w:rPr>
          <w:rFonts w:ascii="Fira Code" w:cs="Fira Code" w:eastAsia="Fira Code" w:hAnsi="Fira Code"/>
          <w:color w:val="0d0d0d"/>
          <w:sz w:val="21"/>
          <w:szCs w:val="21"/>
          <w:rtl w:val="0"/>
        </w:rPr>
        <w:t xml:space="preserve">free -h</w:t>
      </w:r>
      <w:r w:rsidDel="00000000" w:rsidR="00000000" w:rsidRPr="00000000">
        <w:rPr>
          <w:rFonts w:ascii="Fira Code" w:cs="Fira Code" w:eastAsia="Fira Code" w:hAnsi="Fira Code"/>
          <w:color w:val="0d0d0d"/>
          <w:rtl w:val="0"/>
        </w:rPr>
        <w:t xml:space="preserve">: Displays information about system memory usage and availability.</w:t>
      </w:r>
    </w:p>
    <w:p w:rsidR="00000000" w:rsidDel="00000000" w:rsidP="00000000" w:rsidRDefault="00000000" w:rsidRPr="00000000" w14:paraId="00000585">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Fira Code" w:cs="Fira Code" w:eastAsia="Fira Code" w:hAnsi="Fira Code"/>
        </w:rPr>
      </w:pPr>
      <w:r w:rsidDel="00000000" w:rsidR="00000000" w:rsidRPr="00000000">
        <w:rPr>
          <w:rFonts w:ascii="Fira Code" w:cs="Fira Code" w:eastAsia="Fira Code" w:hAnsi="Fira Code"/>
          <w:color w:val="0d0d0d"/>
          <w:sz w:val="21"/>
          <w:szCs w:val="21"/>
          <w:rtl w:val="0"/>
        </w:rPr>
        <w:t xml:space="preserve">df -h</w:t>
      </w:r>
      <w:r w:rsidDel="00000000" w:rsidR="00000000" w:rsidRPr="00000000">
        <w:rPr>
          <w:rFonts w:ascii="Fira Code" w:cs="Fira Code" w:eastAsia="Fira Code" w:hAnsi="Fira Code"/>
          <w:color w:val="0d0d0d"/>
          <w:rtl w:val="0"/>
        </w:rPr>
        <w:t xml:space="preserve">: Shows disk space usage of file systems.</w:t>
      </w:r>
    </w:p>
    <w:p w:rsidR="00000000" w:rsidDel="00000000" w:rsidP="00000000" w:rsidRDefault="00000000" w:rsidRPr="00000000" w14:paraId="00000586">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Fira Code" w:cs="Fira Code" w:eastAsia="Fira Code" w:hAnsi="Fira Code"/>
        </w:rPr>
      </w:pPr>
      <w:r w:rsidDel="00000000" w:rsidR="00000000" w:rsidRPr="00000000">
        <w:rPr>
          <w:rFonts w:ascii="Fira Code" w:cs="Fira Code" w:eastAsia="Fira Code" w:hAnsi="Fira Code"/>
          <w:color w:val="0d0d0d"/>
          <w:sz w:val="21"/>
          <w:szCs w:val="21"/>
          <w:rtl w:val="0"/>
        </w:rPr>
        <w:t xml:space="preserve">du -h &lt;directory&gt;</w:t>
      </w:r>
      <w:r w:rsidDel="00000000" w:rsidR="00000000" w:rsidRPr="00000000">
        <w:rPr>
          <w:rFonts w:ascii="Fira Code" w:cs="Fira Code" w:eastAsia="Fira Code" w:hAnsi="Fira Code"/>
          <w:color w:val="0d0d0d"/>
          <w:rtl w:val="0"/>
        </w:rPr>
        <w:t xml:space="preserve">: Displays disk usage of a specific directory.</w:t>
      </w:r>
    </w:p>
    <w:p w:rsidR="00000000" w:rsidDel="00000000" w:rsidP="00000000" w:rsidRDefault="00000000" w:rsidRPr="00000000" w14:paraId="00000587">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Fira Code" w:cs="Fira Code" w:eastAsia="Fira Code" w:hAnsi="Fira Code"/>
        </w:rPr>
      </w:pPr>
      <w:r w:rsidDel="00000000" w:rsidR="00000000" w:rsidRPr="00000000">
        <w:rPr>
          <w:rFonts w:ascii="Fira Code" w:cs="Fira Code" w:eastAsia="Fira Code" w:hAnsi="Fira Code"/>
          <w:color w:val="0d0d0d"/>
          <w:rtl w:val="0"/>
        </w:rPr>
        <w:t xml:space="preserve">Running Processes:</w:t>
      </w:r>
    </w:p>
    <w:p w:rsidR="00000000" w:rsidDel="00000000" w:rsidP="00000000" w:rsidRDefault="00000000" w:rsidRPr="00000000" w14:paraId="00000588">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Fira Code" w:cs="Fira Code" w:eastAsia="Fira Code" w:hAnsi="Fira Code"/>
        </w:rPr>
      </w:pPr>
      <w:r w:rsidDel="00000000" w:rsidR="00000000" w:rsidRPr="00000000">
        <w:rPr>
          <w:rFonts w:ascii="Fira Code" w:cs="Fira Code" w:eastAsia="Fira Code" w:hAnsi="Fira Code"/>
          <w:color w:val="0d0d0d"/>
          <w:sz w:val="21"/>
          <w:szCs w:val="21"/>
          <w:rtl w:val="0"/>
        </w:rPr>
        <w:t xml:space="preserve">ps aux</w:t>
      </w:r>
      <w:r w:rsidDel="00000000" w:rsidR="00000000" w:rsidRPr="00000000">
        <w:rPr>
          <w:rFonts w:ascii="Fira Code" w:cs="Fira Code" w:eastAsia="Fira Code" w:hAnsi="Fira Code"/>
          <w:color w:val="0d0d0d"/>
          <w:rtl w:val="0"/>
        </w:rPr>
        <w:t xml:space="preserve">: Lists all running processes along with detailed information.</w:t>
      </w:r>
    </w:p>
    <w:p w:rsidR="00000000" w:rsidDel="00000000" w:rsidP="00000000" w:rsidRDefault="00000000" w:rsidRPr="00000000" w14:paraId="00000589">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Fira Code" w:cs="Fira Code" w:eastAsia="Fira Code" w:hAnsi="Fira Code"/>
        </w:rPr>
      </w:pPr>
      <w:r w:rsidDel="00000000" w:rsidR="00000000" w:rsidRPr="00000000">
        <w:rPr>
          <w:rFonts w:ascii="Fira Code" w:cs="Fira Code" w:eastAsia="Fira Code" w:hAnsi="Fira Code"/>
          <w:color w:val="0d0d0d"/>
          <w:rtl w:val="0"/>
        </w:rPr>
        <w:t xml:space="preserve">Network:</w:t>
      </w:r>
    </w:p>
    <w:p w:rsidR="00000000" w:rsidDel="00000000" w:rsidP="00000000" w:rsidRDefault="00000000" w:rsidRPr="00000000" w14:paraId="0000058A">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Fira Code" w:cs="Fira Code" w:eastAsia="Fira Code" w:hAnsi="Fira Code"/>
        </w:rPr>
      </w:pPr>
      <w:r w:rsidDel="00000000" w:rsidR="00000000" w:rsidRPr="00000000">
        <w:rPr>
          <w:rFonts w:ascii="Fira Code" w:cs="Fira Code" w:eastAsia="Fira Code" w:hAnsi="Fira Code"/>
          <w:color w:val="0d0d0d"/>
          <w:sz w:val="21"/>
          <w:szCs w:val="21"/>
          <w:rtl w:val="0"/>
        </w:rPr>
        <w:t xml:space="preserve">ifconfig</w:t>
      </w:r>
      <w:r w:rsidDel="00000000" w:rsidR="00000000" w:rsidRPr="00000000">
        <w:rPr>
          <w:rFonts w:ascii="Fira Code" w:cs="Fira Code" w:eastAsia="Fira Code" w:hAnsi="Fira Code"/>
          <w:color w:val="0d0d0d"/>
          <w:rtl w:val="0"/>
        </w:rPr>
        <w:t xml:space="preserve"> or </w:t>
      </w:r>
      <w:r w:rsidDel="00000000" w:rsidR="00000000" w:rsidRPr="00000000">
        <w:rPr>
          <w:rFonts w:ascii="Fira Code" w:cs="Fira Code" w:eastAsia="Fira Code" w:hAnsi="Fira Code"/>
          <w:color w:val="0d0d0d"/>
          <w:sz w:val="21"/>
          <w:szCs w:val="21"/>
          <w:rtl w:val="0"/>
        </w:rPr>
        <w:t xml:space="preserve">ip addr show</w:t>
      </w:r>
      <w:r w:rsidDel="00000000" w:rsidR="00000000" w:rsidRPr="00000000">
        <w:rPr>
          <w:rFonts w:ascii="Fira Code" w:cs="Fira Code" w:eastAsia="Fira Code" w:hAnsi="Fira Code"/>
          <w:color w:val="0d0d0d"/>
          <w:rtl w:val="0"/>
        </w:rPr>
        <w:t xml:space="preserve">: Shows network interface configuration.</w:t>
      </w:r>
    </w:p>
    <w:p w:rsidR="00000000" w:rsidDel="00000000" w:rsidP="00000000" w:rsidRDefault="00000000" w:rsidRPr="00000000" w14:paraId="0000058B">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Fira Code" w:cs="Fira Code" w:eastAsia="Fira Code" w:hAnsi="Fira Code"/>
        </w:rPr>
      </w:pPr>
      <w:r w:rsidDel="00000000" w:rsidR="00000000" w:rsidRPr="00000000">
        <w:rPr>
          <w:rFonts w:ascii="Fira Code" w:cs="Fira Code" w:eastAsia="Fira Code" w:hAnsi="Fira Code"/>
          <w:color w:val="0d0d0d"/>
          <w:sz w:val="21"/>
          <w:szCs w:val="21"/>
          <w:rtl w:val="0"/>
        </w:rPr>
        <w:t xml:space="preserve">netstat -tuln</w:t>
      </w:r>
      <w:r w:rsidDel="00000000" w:rsidR="00000000" w:rsidRPr="00000000">
        <w:rPr>
          <w:rFonts w:ascii="Fira Code" w:cs="Fira Code" w:eastAsia="Fira Code" w:hAnsi="Fira Code"/>
          <w:color w:val="0d0d0d"/>
          <w:rtl w:val="0"/>
        </w:rPr>
        <w:t xml:space="preserve">: Displays active network connections and listening ports.</w:t>
      </w:r>
    </w:p>
    <w:p w:rsidR="00000000" w:rsidDel="00000000" w:rsidP="00000000" w:rsidRDefault="00000000" w:rsidRPr="00000000" w14:paraId="0000058C">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Fira Code" w:cs="Fira Code" w:eastAsia="Fira Code" w:hAnsi="Fira Code"/>
        </w:rPr>
      </w:pPr>
      <w:r w:rsidDel="00000000" w:rsidR="00000000" w:rsidRPr="00000000">
        <w:rPr>
          <w:rFonts w:ascii="Fira Code" w:cs="Fira Code" w:eastAsia="Fira Code" w:hAnsi="Fira Code"/>
          <w:color w:val="0d0d0d"/>
          <w:rtl w:val="0"/>
        </w:rPr>
        <w:t xml:space="preserve">Hardware Information:</w:t>
      </w:r>
    </w:p>
    <w:p w:rsidR="00000000" w:rsidDel="00000000" w:rsidP="00000000" w:rsidRDefault="00000000" w:rsidRPr="00000000" w14:paraId="0000058D">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Fira Code" w:cs="Fira Code" w:eastAsia="Fira Code" w:hAnsi="Fira Code"/>
        </w:rPr>
      </w:pPr>
      <w:r w:rsidDel="00000000" w:rsidR="00000000" w:rsidRPr="00000000">
        <w:rPr>
          <w:rFonts w:ascii="Fira Code" w:cs="Fira Code" w:eastAsia="Fira Code" w:hAnsi="Fira Code"/>
          <w:color w:val="0d0d0d"/>
          <w:sz w:val="21"/>
          <w:szCs w:val="21"/>
          <w:rtl w:val="0"/>
        </w:rPr>
        <w:t xml:space="preserve">lscpu</w:t>
      </w:r>
      <w:r w:rsidDel="00000000" w:rsidR="00000000" w:rsidRPr="00000000">
        <w:rPr>
          <w:rFonts w:ascii="Fira Code" w:cs="Fira Code" w:eastAsia="Fira Code" w:hAnsi="Fira Code"/>
          <w:color w:val="0d0d0d"/>
          <w:rtl w:val="0"/>
        </w:rPr>
        <w:t xml:space="preserve">: Displays CPU information.</w:t>
      </w:r>
    </w:p>
    <w:p w:rsidR="00000000" w:rsidDel="00000000" w:rsidP="00000000" w:rsidRDefault="00000000" w:rsidRPr="00000000" w14:paraId="0000058E">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Fira Code" w:cs="Fira Code" w:eastAsia="Fira Code" w:hAnsi="Fira Code"/>
        </w:rPr>
      </w:pPr>
      <w:r w:rsidDel="00000000" w:rsidR="00000000" w:rsidRPr="00000000">
        <w:rPr>
          <w:rFonts w:ascii="Fira Code" w:cs="Fira Code" w:eastAsia="Fira Code" w:hAnsi="Fira Code"/>
          <w:color w:val="0d0d0d"/>
          <w:sz w:val="21"/>
          <w:szCs w:val="21"/>
          <w:rtl w:val="0"/>
        </w:rPr>
        <w:t xml:space="preserve">lsblk</w:t>
      </w:r>
      <w:r w:rsidDel="00000000" w:rsidR="00000000" w:rsidRPr="00000000">
        <w:rPr>
          <w:rFonts w:ascii="Fira Code" w:cs="Fira Code" w:eastAsia="Fira Code" w:hAnsi="Fira Code"/>
          <w:color w:val="0d0d0d"/>
          <w:rtl w:val="0"/>
        </w:rPr>
        <w:t xml:space="preserve">: Lists block devices (disks and partitions).</w:t>
      </w:r>
    </w:p>
    <w:p w:rsidR="00000000" w:rsidDel="00000000" w:rsidP="00000000" w:rsidRDefault="00000000" w:rsidRPr="00000000" w14:paraId="0000058F">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Fira Code" w:cs="Fira Code" w:eastAsia="Fira Code" w:hAnsi="Fira Code"/>
        </w:rPr>
      </w:pPr>
      <w:r w:rsidDel="00000000" w:rsidR="00000000" w:rsidRPr="00000000">
        <w:rPr>
          <w:rFonts w:ascii="Fira Code" w:cs="Fira Code" w:eastAsia="Fira Code" w:hAnsi="Fira Code"/>
          <w:color w:val="0d0d0d"/>
          <w:sz w:val="21"/>
          <w:szCs w:val="21"/>
          <w:rtl w:val="0"/>
        </w:rPr>
        <w:t xml:space="preserve">lshw</w:t>
      </w:r>
      <w:r w:rsidDel="00000000" w:rsidR="00000000" w:rsidRPr="00000000">
        <w:rPr>
          <w:rFonts w:ascii="Fira Code" w:cs="Fira Code" w:eastAsia="Fira Code" w:hAnsi="Fira Code"/>
          <w:color w:val="0d0d0d"/>
          <w:rtl w:val="0"/>
        </w:rPr>
        <w:t xml:space="preserve">: Lists hardware configuration.</w:t>
      </w:r>
    </w:p>
    <w:p w:rsidR="00000000" w:rsidDel="00000000" w:rsidP="00000000" w:rsidRDefault="00000000" w:rsidRPr="00000000" w14:paraId="00000590">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Fira Code" w:cs="Fira Code" w:eastAsia="Fira Code" w:hAnsi="Fira Code"/>
        </w:rPr>
      </w:pPr>
      <w:r w:rsidDel="00000000" w:rsidR="00000000" w:rsidRPr="00000000">
        <w:rPr>
          <w:rFonts w:ascii="Fira Code" w:cs="Fira Code" w:eastAsia="Fira Code" w:hAnsi="Fira Code"/>
          <w:color w:val="0d0d0d"/>
          <w:rtl w:val="0"/>
        </w:rPr>
        <w:t xml:space="preserve">User and Permissions:</w:t>
      </w:r>
    </w:p>
    <w:p w:rsidR="00000000" w:rsidDel="00000000" w:rsidP="00000000" w:rsidRDefault="00000000" w:rsidRPr="00000000" w14:paraId="00000591">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Fira Code" w:cs="Fira Code" w:eastAsia="Fira Code" w:hAnsi="Fira Code"/>
        </w:rPr>
      </w:pPr>
      <w:r w:rsidDel="00000000" w:rsidR="00000000" w:rsidRPr="00000000">
        <w:rPr>
          <w:rFonts w:ascii="Fira Code" w:cs="Fira Code" w:eastAsia="Fira Code" w:hAnsi="Fira Code"/>
          <w:color w:val="0d0d0d"/>
          <w:sz w:val="21"/>
          <w:szCs w:val="21"/>
          <w:rtl w:val="0"/>
        </w:rPr>
        <w:t xml:space="preserve">who</w:t>
      </w:r>
      <w:r w:rsidDel="00000000" w:rsidR="00000000" w:rsidRPr="00000000">
        <w:rPr>
          <w:rFonts w:ascii="Fira Code" w:cs="Fira Code" w:eastAsia="Fira Code" w:hAnsi="Fira Code"/>
          <w:color w:val="0d0d0d"/>
          <w:rtl w:val="0"/>
        </w:rPr>
        <w:t xml:space="preserve">: Shows who is logged on and their activities.</w:t>
      </w:r>
    </w:p>
    <w:p w:rsidR="00000000" w:rsidDel="00000000" w:rsidP="00000000" w:rsidRDefault="00000000" w:rsidRPr="00000000" w14:paraId="00000592">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Fira Code" w:cs="Fira Code" w:eastAsia="Fira Code" w:hAnsi="Fira Code"/>
        </w:rPr>
      </w:pPr>
      <w:r w:rsidDel="00000000" w:rsidR="00000000" w:rsidRPr="00000000">
        <w:rPr>
          <w:rFonts w:ascii="Fira Code" w:cs="Fira Code" w:eastAsia="Fira Code" w:hAnsi="Fira Code"/>
          <w:color w:val="0d0d0d"/>
          <w:sz w:val="21"/>
          <w:szCs w:val="21"/>
          <w:rtl w:val="0"/>
        </w:rPr>
        <w:t xml:space="preserve">w</w:t>
      </w:r>
      <w:r w:rsidDel="00000000" w:rsidR="00000000" w:rsidRPr="00000000">
        <w:rPr>
          <w:rFonts w:ascii="Fira Code" w:cs="Fira Code" w:eastAsia="Fira Code" w:hAnsi="Fira Code"/>
          <w:color w:val="0d0d0d"/>
          <w:rtl w:val="0"/>
        </w:rPr>
        <w:t xml:space="preserve">: Displays information about currently logged-in users and their processes.</w:t>
      </w:r>
    </w:p>
    <w:p w:rsidR="00000000" w:rsidDel="00000000" w:rsidP="00000000" w:rsidRDefault="00000000" w:rsidRPr="00000000" w14:paraId="00000593">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Fira Code" w:cs="Fira Code" w:eastAsia="Fira Code" w:hAnsi="Fira Code"/>
        </w:rPr>
      </w:pPr>
      <w:r w:rsidDel="00000000" w:rsidR="00000000" w:rsidRPr="00000000">
        <w:rPr>
          <w:rFonts w:ascii="Fira Code" w:cs="Fira Code" w:eastAsia="Fira Code" w:hAnsi="Fira Code"/>
          <w:color w:val="0d0d0d"/>
          <w:rtl w:val="0"/>
        </w:rPr>
        <w:t xml:space="preserve">Package Management:</w:t>
      </w:r>
    </w:p>
    <w:p w:rsidR="00000000" w:rsidDel="00000000" w:rsidP="00000000" w:rsidRDefault="00000000" w:rsidRPr="00000000" w14:paraId="00000594">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rFonts w:ascii="Fira Code" w:cs="Fira Code" w:eastAsia="Fira Code" w:hAnsi="Fira Code"/>
        </w:rPr>
      </w:pPr>
      <w:r w:rsidDel="00000000" w:rsidR="00000000" w:rsidRPr="00000000">
        <w:rPr>
          <w:rFonts w:ascii="Fira Code" w:cs="Fira Code" w:eastAsia="Fira Code" w:hAnsi="Fira Code"/>
          <w:color w:val="0d0d0d"/>
          <w:sz w:val="21"/>
          <w:szCs w:val="21"/>
          <w:rtl w:val="0"/>
        </w:rPr>
        <w:t xml:space="preserve">apt list --installed</w:t>
      </w:r>
      <w:r w:rsidDel="00000000" w:rsidR="00000000" w:rsidRPr="00000000">
        <w:rPr>
          <w:rFonts w:ascii="Fira Code" w:cs="Fira Code" w:eastAsia="Fira Code" w:hAnsi="Fira Code"/>
          <w:color w:val="0d0d0d"/>
          <w:rtl w:val="0"/>
        </w:rPr>
        <w:t xml:space="preserve">: Lists installed packages (for Ubuntu and Debian-based systems)</w:t>
      </w:r>
    </w:p>
    <w:p w:rsidR="00000000" w:rsidDel="00000000" w:rsidP="00000000" w:rsidRDefault="00000000" w:rsidRPr="00000000" w14:paraId="00000595">
      <w:pPr>
        <w:pStyle w:val="Heading2"/>
        <w:spacing w:after="200" w:lineRule="auto"/>
        <w:rPr>
          <w:rFonts w:ascii="Fira Code" w:cs="Fira Code" w:eastAsia="Fira Code" w:hAnsi="Fira Code"/>
        </w:rPr>
      </w:pPr>
      <w:bookmarkStart w:colFirst="0" w:colLast="0" w:name="_ic8mqq3qyi5y" w:id="151"/>
      <w:bookmarkEnd w:id="151"/>
      <w:r w:rsidDel="00000000" w:rsidR="00000000" w:rsidRPr="00000000">
        <w:rPr>
          <w:rFonts w:ascii="Fira Code" w:cs="Fira Code" w:eastAsia="Fira Code" w:hAnsi="Fira Code"/>
          <w:rtl w:val="0"/>
        </w:rPr>
        <w:t xml:space="preserve"> Billing account has not been enabled for this project. But you’ve done it indeed!</w:t>
      </w:r>
    </w:p>
    <w:p w:rsidR="00000000" w:rsidDel="00000000" w:rsidP="00000000" w:rsidRDefault="00000000" w:rsidRPr="00000000" w14:paraId="0000059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you’ve got the error</w:t>
      </w:r>
    </w:p>
    <w:p w:rsidR="00000000" w:rsidDel="00000000" w:rsidP="00000000" w:rsidRDefault="00000000" w:rsidRPr="00000000" w14:paraId="00000597">
      <w:pPr>
        <w:shd w:fill="1e1e1e" w:val="clear"/>
        <w:spacing w:line="325.71428571428567" w:lineRule="auto"/>
        <w:rPr>
          <w:rFonts w:ascii="Fira Code" w:cs="Fira Code" w:eastAsia="Fira Code" w:hAnsi="Fira Code"/>
          <w:color w:val="d4d4d4"/>
          <w:sz w:val="24"/>
          <w:szCs w:val="24"/>
        </w:rPr>
      </w:pPr>
      <w:r w:rsidDel="00000000" w:rsidR="00000000" w:rsidRPr="00000000">
        <w:rPr>
          <w:rFonts w:ascii="Fira Code" w:cs="Fira Code" w:eastAsia="Fira Code" w:hAnsi="Fira Code"/>
          <w:color w:val="d4d4d4"/>
          <w:sz w:val="24"/>
          <w:szCs w:val="24"/>
          <w:rtl w:val="0"/>
        </w:rPr>
        <w:t xml:space="preserve">│ Error: Error updating Dataset "projects/&lt;your-project-id&gt;/datasets/demo_dataset": googleapi: Error 403: Billing has not been enabled for this project. Enable billing at https://console.cloud.google.com/billing. The default table expiration time must be less than 60 days, billingNotEnabled</w:t>
      </w:r>
    </w:p>
    <w:p w:rsidR="00000000" w:rsidDel="00000000" w:rsidP="00000000" w:rsidRDefault="00000000" w:rsidRPr="00000000" w14:paraId="00000598">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br w:type="textWrapping"/>
        <w:t xml:space="preserve">but you’ve set your billing account indeed, then try to disable billing for the project and enable it again. It worked for ME!</w:t>
      </w:r>
    </w:p>
    <w:p w:rsidR="00000000" w:rsidDel="00000000" w:rsidP="00000000" w:rsidRDefault="00000000" w:rsidRPr="00000000" w14:paraId="00000599">
      <w:pPr>
        <w:rPr>
          <w:rFonts w:ascii="Fira Code" w:cs="Fira Code" w:eastAsia="Fira Code" w:hAnsi="Fira Code"/>
        </w:rPr>
      </w:pPr>
      <w:r w:rsidDel="00000000" w:rsidR="00000000" w:rsidRPr="00000000">
        <w:rPr>
          <w:rtl w:val="0"/>
        </w:rPr>
      </w:r>
    </w:p>
    <w:p w:rsidR="00000000" w:rsidDel="00000000" w:rsidP="00000000" w:rsidRDefault="00000000" w:rsidRPr="00000000" w14:paraId="0000059A">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5943600" cy="2654300"/>
            <wp:effectExtent b="0" l="0" r="0" t="0"/>
            <wp:docPr id="3" name="image9.png"/>
            <a:graphic>
              <a:graphicData uri="http://schemas.openxmlformats.org/drawingml/2006/picture">
                <pic:pic>
                  <pic:nvPicPr>
                    <pic:cNvPr id="0" name="image9.png"/>
                    <pic:cNvPicPr preferRelativeResize="0"/>
                  </pic:nvPicPr>
                  <pic:blipFill>
                    <a:blip r:embed="rId107"/>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5334000" cy="3619500"/>
            <wp:effectExtent b="0" l="0" r="0" t="0"/>
            <wp:docPr id="55" name="image53.png"/>
            <a:graphic>
              <a:graphicData uri="http://schemas.openxmlformats.org/drawingml/2006/picture">
                <pic:pic>
                  <pic:nvPicPr>
                    <pic:cNvPr id="0" name="image53.png"/>
                    <pic:cNvPicPr preferRelativeResize="0"/>
                  </pic:nvPicPr>
                  <pic:blipFill>
                    <a:blip r:embed="rId108"/>
                    <a:srcRect b="0" l="0" r="0" t="0"/>
                    <a:stretch>
                      <a:fillRect/>
                    </a:stretch>
                  </pic:blipFill>
                  <pic:spPr>
                    <a:xfrm>
                      <a:off x="0" y="0"/>
                      <a:ext cx="5334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rPr>
          <w:rFonts w:ascii="Fira Code" w:cs="Fira Code" w:eastAsia="Fira Code" w:hAnsi="Fira Code"/>
        </w:rPr>
      </w:pPr>
      <w:r w:rsidDel="00000000" w:rsidR="00000000" w:rsidRPr="00000000">
        <w:rPr>
          <w:rtl w:val="0"/>
        </w:rPr>
      </w:r>
    </w:p>
    <w:p w:rsidR="00000000" w:rsidDel="00000000" w:rsidP="00000000" w:rsidRDefault="00000000" w:rsidRPr="00000000" w14:paraId="0000059D">
      <w:pPr>
        <w:spacing w:after="200" w:lineRule="auto"/>
        <w:rPr>
          <w:rFonts w:ascii="Fira Code" w:cs="Fira Code" w:eastAsia="Fira Code" w:hAnsi="Fira Code"/>
          <w:b w:val="1"/>
          <w:sz w:val="34"/>
          <w:szCs w:val="34"/>
        </w:rPr>
      </w:pPr>
      <w:r w:rsidDel="00000000" w:rsidR="00000000" w:rsidRPr="00000000">
        <w:rPr>
          <w:rtl w:val="0"/>
        </w:rPr>
      </w:r>
    </w:p>
    <w:p w:rsidR="00000000" w:rsidDel="00000000" w:rsidP="00000000" w:rsidRDefault="00000000" w:rsidRPr="00000000" w14:paraId="0000059E">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76" w:lineRule="auto"/>
        <w:ind w:left="0" w:right="0" w:firstLine="0"/>
        <w:rPr>
          <w:rFonts w:ascii="Fira Code" w:cs="Fira Code" w:eastAsia="Fira Code" w:hAnsi="Fira Code"/>
          <w:sz w:val="34"/>
          <w:szCs w:val="34"/>
        </w:rPr>
      </w:pPr>
      <w:bookmarkStart w:colFirst="0" w:colLast="0" w:name="_2z9dumnysu" w:id="152"/>
      <w:bookmarkEnd w:id="152"/>
      <w:r w:rsidDel="00000000" w:rsidR="00000000" w:rsidRPr="00000000">
        <w:rPr>
          <w:rFonts w:ascii="Fira Code" w:cs="Fira Code" w:eastAsia="Fira Code" w:hAnsi="Fira Code"/>
          <w:sz w:val="34"/>
          <w:szCs w:val="34"/>
          <w:rtl w:val="0"/>
        </w:rPr>
        <w:t xml:space="preserve">GCP - Windows Google Cloud SDK install issue:gcp</w:t>
      </w:r>
    </w:p>
    <w:p w:rsidR="00000000" w:rsidDel="00000000" w:rsidP="00000000" w:rsidRDefault="00000000" w:rsidRPr="00000000" w14:paraId="0000059F">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windows if you having trouble install SDK try follow these steps on the link, if you getting this error: </w:t>
      </w:r>
    </w:p>
    <w:p w:rsidR="00000000" w:rsidDel="00000000" w:rsidP="00000000" w:rsidRDefault="00000000" w:rsidRPr="00000000" w14:paraId="000005A0">
      <w:pPr>
        <w:spacing w:after="200" w:line="276"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These credentials will be used by any library that requests Application Default Credentials (ADC).</w:t>
      </w:r>
    </w:p>
    <w:p w:rsidR="00000000" w:rsidDel="00000000" w:rsidP="00000000" w:rsidRDefault="00000000" w:rsidRPr="00000000" w14:paraId="000005A1">
      <w:pPr>
        <w:spacing w:after="200" w:line="276"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WARNING:</w:t>
      </w:r>
    </w:p>
    <w:p w:rsidR="00000000" w:rsidDel="00000000" w:rsidP="00000000" w:rsidRDefault="00000000" w:rsidRPr="00000000" w14:paraId="000005A2">
      <w:pPr>
        <w:spacing w:after="200" w:line="276"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Cannot find a quota project to add to ADC. You might receive a "quota exceeded" or "API not enabled" error. Run $ gcloud auth application-default set-quota-project to add a quota project.</w:t>
      </w:r>
    </w:p>
    <w:p w:rsidR="00000000" w:rsidDel="00000000" w:rsidP="00000000" w:rsidRDefault="00000000" w:rsidRPr="00000000" w14:paraId="000005A3">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me:</w:t>
      </w:r>
    </w:p>
    <w:p w:rsidR="00000000" w:rsidDel="00000000" w:rsidP="00000000" w:rsidRDefault="00000000" w:rsidRPr="00000000" w14:paraId="000005A4">
      <w:pPr>
        <w:numPr>
          <w:ilvl w:val="0"/>
          <w:numId w:val="56"/>
        </w:numPr>
        <w:spacing w:after="200" w:line="276" w:lineRule="auto"/>
        <w:ind w:left="720" w:hanging="360"/>
        <w:rPr>
          <w:sz w:val="24"/>
          <w:szCs w:val="24"/>
        </w:rPr>
      </w:pPr>
      <w:r w:rsidDel="00000000" w:rsidR="00000000" w:rsidRPr="00000000">
        <w:rPr>
          <w:rFonts w:ascii="Fira Code" w:cs="Fira Code" w:eastAsia="Fira Code" w:hAnsi="Fira Code"/>
          <w:sz w:val="24"/>
          <w:szCs w:val="24"/>
          <w:rtl w:val="0"/>
        </w:rPr>
        <w:t xml:space="preserve">I reinstalled the sdk using </w:t>
      </w:r>
      <w:r w:rsidDel="00000000" w:rsidR="00000000" w:rsidRPr="00000000">
        <w:rPr>
          <w:rFonts w:ascii="Fira Code" w:cs="Fira Code" w:eastAsia="Fira Code" w:hAnsi="Fira Code"/>
          <w:sz w:val="24"/>
          <w:szCs w:val="24"/>
          <w:shd w:fill="f3f3f3" w:val="clear"/>
          <w:rtl w:val="0"/>
        </w:rPr>
        <w:t xml:space="preserve">unzip file “install.bat”,</w:t>
      </w: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5A5">
      <w:pPr>
        <w:numPr>
          <w:ilvl w:val="0"/>
          <w:numId w:val="56"/>
        </w:numPr>
        <w:spacing w:after="200" w:line="276" w:lineRule="auto"/>
        <w:ind w:left="720" w:hanging="360"/>
        <w:rPr>
          <w:sz w:val="24"/>
          <w:szCs w:val="24"/>
        </w:rPr>
      </w:pPr>
      <w:r w:rsidDel="00000000" w:rsidR="00000000" w:rsidRPr="00000000">
        <w:rPr>
          <w:rFonts w:ascii="Fira Code" w:cs="Fira Code" w:eastAsia="Fira Code" w:hAnsi="Fira Code"/>
          <w:sz w:val="24"/>
          <w:szCs w:val="24"/>
          <w:rtl w:val="0"/>
        </w:rPr>
        <w:t xml:space="preserve">after successfully checking </w:t>
      </w:r>
      <w:r w:rsidDel="00000000" w:rsidR="00000000" w:rsidRPr="00000000">
        <w:rPr>
          <w:rFonts w:ascii="Fira Code" w:cs="Fira Code" w:eastAsia="Fira Code" w:hAnsi="Fira Code"/>
          <w:sz w:val="24"/>
          <w:szCs w:val="24"/>
          <w:shd w:fill="f3f3f3" w:val="clear"/>
          <w:rtl w:val="0"/>
        </w:rPr>
        <w:t xml:space="preserve">gcloud version</w:t>
      </w: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5A6">
      <w:pPr>
        <w:numPr>
          <w:ilvl w:val="0"/>
          <w:numId w:val="56"/>
        </w:numPr>
        <w:spacing w:after="200" w:line="276" w:lineRule="auto"/>
        <w:ind w:left="720" w:hanging="360"/>
        <w:rPr>
          <w:sz w:val="24"/>
          <w:szCs w:val="24"/>
        </w:rPr>
      </w:pPr>
      <w:r w:rsidDel="00000000" w:rsidR="00000000" w:rsidRPr="00000000">
        <w:rPr>
          <w:rFonts w:ascii="Fira Code" w:cs="Fira Code" w:eastAsia="Fira Code" w:hAnsi="Fira Code"/>
          <w:sz w:val="24"/>
          <w:szCs w:val="24"/>
          <w:rtl w:val="0"/>
        </w:rPr>
        <w:t xml:space="preserve">run </w:t>
      </w:r>
      <w:r w:rsidDel="00000000" w:rsidR="00000000" w:rsidRPr="00000000">
        <w:rPr>
          <w:rFonts w:ascii="Fira Code" w:cs="Fira Code" w:eastAsia="Fira Code" w:hAnsi="Fira Code"/>
          <w:b w:val="1"/>
          <w:sz w:val="24"/>
          <w:szCs w:val="24"/>
          <w:shd w:fill="f3f3f3" w:val="clear"/>
          <w:rtl w:val="0"/>
        </w:rPr>
        <w:t xml:space="preserve">gcloud init</w:t>
      </w:r>
      <w:r w:rsidDel="00000000" w:rsidR="00000000" w:rsidRPr="00000000">
        <w:rPr>
          <w:rFonts w:ascii="Fira Code" w:cs="Fira Code" w:eastAsia="Fira Code" w:hAnsi="Fira Code"/>
          <w:sz w:val="24"/>
          <w:szCs w:val="24"/>
          <w:rtl w:val="0"/>
        </w:rPr>
        <w:t xml:space="preserve"> to set up project before</w:t>
      </w:r>
    </w:p>
    <w:p w:rsidR="00000000" w:rsidDel="00000000" w:rsidP="00000000" w:rsidRDefault="00000000" w:rsidRPr="00000000" w14:paraId="000005A7">
      <w:pPr>
        <w:numPr>
          <w:ilvl w:val="0"/>
          <w:numId w:val="56"/>
        </w:numPr>
        <w:spacing w:after="200" w:line="276" w:lineRule="auto"/>
        <w:ind w:left="720" w:hanging="360"/>
        <w:rPr>
          <w:sz w:val="24"/>
          <w:szCs w:val="24"/>
        </w:rPr>
      </w:pPr>
      <w:r w:rsidDel="00000000" w:rsidR="00000000" w:rsidRPr="00000000">
        <w:rPr>
          <w:rFonts w:ascii="Fira Code" w:cs="Fira Code" w:eastAsia="Fira Code" w:hAnsi="Fira Code"/>
          <w:sz w:val="24"/>
          <w:szCs w:val="24"/>
          <w:rtl w:val="0"/>
        </w:rPr>
        <w:t xml:space="preserve">you run </w:t>
      </w:r>
      <w:r w:rsidDel="00000000" w:rsidR="00000000" w:rsidRPr="00000000">
        <w:rPr>
          <w:rFonts w:ascii="Fira Code" w:cs="Fira Code" w:eastAsia="Fira Code" w:hAnsi="Fira Code"/>
          <w:sz w:val="24"/>
          <w:szCs w:val="24"/>
          <w:shd w:fill="f3f3f3" w:val="clear"/>
          <w:rtl w:val="0"/>
        </w:rPr>
        <w:t xml:space="preserve">gcloud auth application-default login</w:t>
      </w: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5A8">
      <w:pPr>
        <w:spacing w:after="200" w:line="276" w:lineRule="auto"/>
        <w:rPr>
          <w:rFonts w:ascii="Fira Code" w:cs="Fira Code" w:eastAsia="Fira Code" w:hAnsi="Fira Code"/>
          <w:sz w:val="24"/>
          <w:szCs w:val="24"/>
        </w:rPr>
      </w:pPr>
      <w:hyperlink r:id="rId109">
        <w:r w:rsidDel="00000000" w:rsidR="00000000" w:rsidRPr="00000000">
          <w:rPr>
            <w:rFonts w:ascii="Fira Code" w:cs="Fira Code" w:eastAsia="Fira Code" w:hAnsi="Fira Code"/>
            <w:sz w:val="25"/>
            <w:szCs w:val="25"/>
            <w:u w:val="single"/>
            <w:shd w:fill="f8f8f8" w:val="clear"/>
            <w:rtl w:val="0"/>
          </w:rPr>
          <w:t xml:space="preserve">https://github.com/DataTalksClub/data-engineering-zoomcamp/blob/main/week_1_basics_n_setup/1_terraform_gcp/windows.md</w:t>
        </w:r>
      </w:hyperlink>
      <w:r w:rsidDel="00000000" w:rsidR="00000000" w:rsidRPr="00000000">
        <w:rPr>
          <w:rtl w:val="0"/>
        </w:rPr>
      </w:r>
    </w:p>
    <w:p w:rsidR="00000000" w:rsidDel="00000000" w:rsidP="00000000" w:rsidRDefault="00000000" w:rsidRPr="00000000" w14:paraId="000005A9">
      <w:pPr>
        <w:spacing w:after="200" w:lineRule="auto"/>
        <w:rPr>
          <w:rFonts w:ascii="Fira Code" w:cs="Fira Code" w:eastAsia="Fira Code" w:hAnsi="Fira Code"/>
          <w:b w:val="1"/>
          <w:sz w:val="32"/>
          <w:szCs w:val="32"/>
        </w:rPr>
      </w:pPr>
      <w:r w:rsidDel="00000000" w:rsidR="00000000" w:rsidRPr="00000000">
        <w:rPr>
          <w:rtl w:val="0"/>
        </w:rPr>
      </w:r>
    </w:p>
    <w:p w:rsidR="00000000" w:rsidDel="00000000" w:rsidP="00000000" w:rsidRDefault="00000000" w:rsidRPr="00000000" w14:paraId="000005AA">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b w:val="1"/>
          <w:sz w:val="34"/>
          <w:szCs w:val="34"/>
          <w:rtl w:val="0"/>
        </w:rPr>
        <w:t xml:space="preserve">GCP VM - </w:t>
      </w:r>
      <w:r w:rsidDel="00000000" w:rsidR="00000000" w:rsidRPr="00000000">
        <w:rPr>
          <w:rFonts w:ascii="Fira Code" w:cs="Fira Code" w:eastAsia="Fira Code" w:hAnsi="Fira Code"/>
          <w:b w:val="1"/>
          <w:sz w:val="32"/>
          <w:szCs w:val="32"/>
          <w:rtl w:val="0"/>
        </w:rPr>
        <w:t xml:space="preserve">I cannot get my Virtual Machine to start because GCP has no resources.</w:t>
      </w:r>
      <w:r w:rsidDel="00000000" w:rsidR="00000000" w:rsidRPr="00000000">
        <w:rPr>
          <w:rtl w:val="0"/>
        </w:rPr>
      </w:r>
    </w:p>
    <w:p w:rsidR="00000000" w:rsidDel="00000000" w:rsidP="00000000" w:rsidRDefault="00000000" w:rsidRPr="00000000" w14:paraId="000005AB">
      <w:pPr>
        <w:numPr>
          <w:ilvl w:val="0"/>
          <w:numId w:val="68"/>
        </w:numPr>
        <w:spacing w:after="200"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Click on your VM</w:t>
      </w:r>
    </w:p>
    <w:p w:rsidR="00000000" w:rsidDel="00000000" w:rsidP="00000000" w:rsidRDefault="00000000" w:rsidRPr="00000000" w14:paraId="000005AC">
      <w:pPr>
        <w:numPr>
          <w:ilvl w:val="0"/>
          <w:numId w:val="68"/>
        </w:numPr>
        <w:spacing w:after="200"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Create an image of your VM</w:t>
      </w:r>
    </w:p>
    <w:p w:rsidR="00000000" w:rsidDel="00000000" w:rsidP="00000000" w:rsidRDefault="00000000" w:rsidRPr="00000000" w14:paraId="000005AD">
      <w:pPr>
        <w:numPr>
          <w:ilvl w:val="0"/>
          <w:numId w:val="68"/>
        </w:numPr>
        <w:spacing w:after="200"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On the page of the image, tell GCP to create a new VM instance via the image</w:t>
      </w:r>
    </w:p>
    <w:p w:rsidR="00000000" w:rsidDel="00000000" w:rsidP="00000000" w:rsidRDefault="00000000" w:rsidRPr="00000000" w14:paraId="000005AE">
      <w:pPr>
        <w:numPr>
          <w:ilvl w:val="0"/>
          <w:numId w:val="68"/>
        </w:numPr>
        <w:spacing w:after="200"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On the settings page, change the location</w:t>
      </w:r>
    </w:p>
    <w:p w:rsidR="00000000" w:rsidDel="00000000" w:rsidP="00000000" w:rsidRDefault="00000000" w:rsidRPr="00000000" w14:paraId="000005AF">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B0">
      <w:pPr>
        <w:pStyle w:val="Heading2"/>
        <w:spacing w:after="200" w:lineRule="auto"/>
        <w:rPr>
          <w:rFonts w:ascii="Fira Code" w:cs="Fira Code" w:eastAsia="Fira Code" w:hAnsi="Fira Code"/>
          <w:sz w:val="34"/>
          <w:szCs w:val="34"/>
        </w:rPr>
      </w:pPr>
      <w:bookmarkStart w:colFirst="0" w:colLast="0" w:name="_9z0d23gkt2k7" w:id="153"/>
      <w:bookmarkEnd w:id="153"/>
      <w:r w:rsidDel="00000000" w:rsidR="00000000" w:rsidRPr="00000000">
        <w:rPr>
          <w:rFonts w:ascii="Fira Code" w:cs="Fira Code" w:eastAsia="Fira Code" w:hAnsi="Fira Code"/>
          <w:sz w:val="34"/>
          <w:szCs w:val="34"/>
          <w:rtl w:val="0"/>
        </w:rPr>
        <w:t xml:space="preserve">GCP VM - Is it necessary to use a GCP VM? When is it useful?</w:t>
      </w:r>
    </w:p>
    <w:p w:rsidR="00000000" w:rsidDel="00000000" w:rsidP="00000000" w:rsidRDefault="00000000" w:rsidRPr="00000000" w14:paraId="000005B1">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reason this video about the GCP VM exists is that many students had problems configuring their env. You can use your own env if it works for you.</w:t>
      </w:r>
    </w:p>
    <w:p w:rsidR="00000000" w:rsidDel="00000000" w:rsidP="00000000" w:rsidRDefault="00000000" w:rsidRPr="00000000" w14:paraId="000005B2">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And the advantage of using your own environment is that if you are working in a Github repo where you can commit, you will be able to commit the changes that you do. In the VM the repo is cloned via HTTPS so it is not possible to directly commit, even if you are the owner of the repo.</w:t>
      </w:r>
    </w:p>
    <w:p w:rsidR="00000000" w:rsidDel="00000000" w:rsidP="00000000" w:rsidRDefault="00000000" w:rsidRPr="00000000" w14:paraId="000005B3">
      <w:pPr>
        <w:pStyle w:val="Heading2"/>
        <w:spacing w:after="200" w:lineRule="auto"/>
        <w:rPr>
          <w:rFonts w:ascii="Fira Code" w:cs="Fira Code" w:eastAsia="Fira Code" w:hAnsi="Fira Code"/>
          <w:sz w:val="34"/>
          <w:szCs w:val="34"/>
        </w:rPr>
      </w:pPr>
      <w:bookmarkStart w:colFirst="0" w:colLast="0" w:name="_lqujy3xg3fzf" w:id="154"/>
      <w:bookmarkEnd w:id="154"/>
      <w:r w:rsidDel="00000000" w:rsidR="00000000" w:rsidRPr="00000000">
        <w:rPr>
          <w:rFonts w:ascii="Fira Code" w:cs="Fira Code" w:eastAsia="Fira Code" w:hAnsi="Fira Code"/>
          <w:sz w:val="34"/>
          <w:szCs w:val="34"/>
          <w:rtl w:val="0"/>
        </w:rPr>
        <w:t xml:space="preserve">GCP VM - mkdir: cannot create directory ‘.ssh’: Permission denied</w:t>
      </w:r>
    </w:p>
    <w:p w:rsidR="00000000" w:rsidDel="00000000" w:rsidP="00000000" w:rsidRDefault="00000000" w:rsidRPr="00000000" w14:paraId="000005B4">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 am trying to create a directory but it won't let me do it</w:t>
      </w:r>
    </w:p>
    <w:p w:rsidR="00000000" w:rsidDel="00000000" w:rsidP="00000000" w:rsidRDefault="00000000" w:rsidRPr="00000000" w14:paraId="000005B5">
      <w:pPr>
        <w:spacing w:after="200" w:lineRule="auto"/>
        <w:rPr>
          <w:rFonts w:ascii="Fira Code" w:cs="Fira Code" w:eastAsia="Fira Code" w:hAnsi="Fira Code"/>
        </w:rPr>
      </w:pPr>
      <w:r w:rsidDel="00000000" w:rsidR="00000000" w:rsidRPr="00000000">
        <w:rPr>
          <w:rFonts w:ascii="Fira Code" w:cs="Fira Code" w:eastAsia="Fira Code" w:hAnsi="Fira Code"/>
          <w:rtl w:val="0"/>
        </w:rPr>
        <w:t xml:space="preserve">User1@DESKTOP-PD6UM8A MINGW64 /</w:t>
      </w:r>
    </w:p>
    <w:p w:rsidR="00000000" w:rsidDel="00000000" w:rsidP="00000000" w:rsidRDefault="00000000" w:rsidRPr="00000000" w14:paraId="000005B6">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 mkdir .ssh</w:t>
      </w:r>
      <w:r w:rsidDel="00000000" w:rsidR="00000000" w:rsidRPr="00000000">
        <w:rPr>
          <w:rtl w:val="0"/>
        </w:rPr>
      </w:r>
    </w:p>
    <w:p w:rsidR="00000000" w:rsidDel="00000000" w:rsidP="00000000" w:rsidRDefault="00000000" w:rsidRPr="00000000" w14:paraId="000005B7">
      <w:pPr>
        <w:spacing w:after="200" w:lineRule="auto"/>
        <w:rPr>
          <w:rFonts w:ascii="Fira Code" w:cs="Fira Code" w:eastAsia="Fira Code" w:hAnsi="Fira Code"/>
        </w:rPr>
      </w:pPr>
      <w:r w:rsidDel="00000000" w:rsidR="00000000" w:rsidRPr="00000000">
        <w:rPr>
          <w:rFonts w:ascii="Fira Code" w:cs="Fira Code" w:eastAsia="Fira Code" w:hAnsi="Fira Code"/>
          <w:rtl w:val="0"/>
        </w:rPr>
        <w:t xml:space="preserve">mkdir: cannot create directory ‘.ssh’: Permission denied</w:t>
      </w:r>
    </w:p>
    <w:p w:rsidR="00000000" w:rsidDel="00000000" w:rsidP="00000000" w:rsidRDefault="00000000" w:rsidRPr="00000000" w14:paraId="000005B8">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B9">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should do it in your home directory. Should be your home (~)</w:t>
      </w:r>
    </w:p>
    <w:p w:rsidR="00000000" w:rsidDel="00000000" w:rsidP="00000000" w:rsidRDefault="00000000" w:rsidRPr="00000000" w14:paraId="000005BA">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Local. But it seems you're trying to do it in the root folder (/). Should be your home (~)</w:t>
      </w:r>
    </w:p>
    <w:p w:rsidR="00000000" w:rsidDel="00000000" w:rsidP="00000000" w:rsidRDefault="00000000" w:rsidRPr="00000000" w14:paraId="000005BB">
      <w:pPr>
        <w:spacing w:after="200" w:lineRule="auto"/>
        <w:rPr>
          <w:rFonts w:ascii="Fira Code" w:cs="Fira Code" w:eastAsia="Fira Code" w:hAnsi="Fira Code"/>
          <w:b w:val="1"/>
          <w:sz w:val="24"/>
          <w:szCs w:val="24"/>
        </w:rPr>
      </w:pPr>
      <w:hyperlink r:id="rId110">
        <w:r w:rsidDel="00000000" w:rsidR="00000000" w:rsidRPr="00000000">
          <w:rPr>
            <w:rFonts w:ascii="Fira Code" w:cs="Fira Code" w:eastAsia="Fira Code" w:hAnsi="Fira Code"/>
            <w:sz w:val="24"/>
            <w:szCs w:val="24"/>
            <w:u w:val="single"/>
            <w:rtl w:val="0"/>
          </w:rPr>
          <w:t xml:space="preserve">Link to Video 1.4.1</w:t>
        </w:r>
      </w:hyperlink>
      <w:r w:rsidDel="00000000" w:rsidR="00000000" w:rsidRPr="00000000">
        <w:rPr>
          <w:rtl w:val="0"/>
        </w:rPr>
      </w:r>
    </w:p>
    <w:p w:rsidR="00000000" w:rsidDel="00000000" w:rsidP="00000000" w:rsidRDefault="00000000" w:rsidRPr="00000000" w14:paraId="000005BC">
      <w:pPr>
        <w:spacing w:after="200" w:lineRule="auto"/>
        <w:rPr>
          <w:rFonts w:ascii="Fira Code" w:cs="Fira Code" w:eastAsia="Fira Code" w:hAnsi="Fira Code"/>
          <w:b w:val="1"/>
          <w:sz w:val="24"/>
          <w:szCs w:val="24"/>
        </w:rPr>
      </w:pPr>
      <w:r w:rsidDel="00000000" w:rsidR="00000000" w:rsidRPr="00000000">
        <w:rPr>
          <w:rtl w:val="0"/>
        </w:rPr>
      </w:r>
    </w:p>
    <w:p w:rsidR="00000000" w:rsidDel="00000000" w:rsidP="00000000" w:rsidRDefault="00000000" w:rsidRPr="00000000" w14:paraId="000005BD">
      <w:pPr>
        <w:pStyle w:val="Heading2"/>
        <w:spacing w:after="200" w:lineRule="auto"/>
        <w:rPr>
          <w:rFonts w:ascii="Fira Code" w:cs="Fira Code" w:eastAsia="Fira Code" w:hAnsi="Fira Code"/>
          <w:sz w:val="34"/>
          <w:szCs w:val="34"/>
        </w:rPr>
      </w:pPr>
      <w:bookmarkStart w:colFirst="0" w:colLast="0" w:name="_kol7lopxjw23" w:id="155"/>
      <w:bookmarkEnd w:id="155"/>
      <w:r w:rsidDel="00000000" w:rsidR="00000000" w:rsidRPr="00000000">
        <w:rPr>
          <w:rFonts w:ascii="Fira Code" w:cs="Fira Code" w:eastAsia="Fira Code" w:hAnsi="Fira Code"/>
          <w:sz w:val="34"/>
          <w:szCs w:val="34"/>
          <w:rtl w:val="0"/>
        </w:rPr>
        <w:t xml:space="preserve">GCP VM - Error while saving the file in VM via VS Code</w:t>
      </w:r>
    </w:p>
    <w:p w:rsidR="00000000" w:rsidDel="00000000" w:rsidP="00000000" w:rsidRDefault="00000000" w:rsidRPr="00000000" w14:paraId="000005BE">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Failed to save '&lt;file&gt;': Unable to write file 'vscode-remote://ssh-remote+de-zoomcamp/home/&lt;user&gt;/data_engineering_course/week_2/airflow/dags/&lt;file&gt;' (NoPermissions (FileSystemError): Error: EACCES: permission denied, open '/home/&lt;user&gt;/data_engineering_course/week_2/airflow/dags/&lt;file&gt;')</w:t>
      </w:r>
    </w:p>
    <w:p w:rsidR="00000000" w:rsidDel="00000000" w:rsidP="00000000" w:rsidRDefault="00000000" w:rsidRPr="00000000" w14:paraId="000005BF">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need to change the owner of the files you are trying to edit via VS Code. You can run the following command to change the ownership.</w:t>
      </w:r>
    </w:p>
    <w:p w:rsidR="00000000" w:rsidDel="00000000" w:rsidP="00000000" w:rsidRDefault="00000000" w:rsidRPr="00000000" w14:paraId="000005C0">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ssh</w:t>
      </w:r>
    </w:p>
    <w:p w:rsidR="00000000" w:rsidDel="00000000" w:rsidP="00000000" w:rsidRDefault="00000000" w:rsidRPr="00000000" w14:paraId="000005C1">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sudo chown -R &lt;user&gt; &lt;path to your directory&gt;</w:t>
      </w:r>
    </w:p>
    <w:p w:rsidR="00000000" w:rsidDel="00000000" w:rsidP="00000000" w:rsidRDefault="00000000" w:rsidRPr="00000000" w14:paraId="000005C2">
      <w:pPr>
        <w:spacing w:after="20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5C3">
      <w:pPr>
        <w:pStyle w:val="Heading2"/>
        <w:spacing w:after="200" w:lineRule="auto"/>
        <w:rPr>
          <w:rFonts w:ascii="Fira Code" w:cs="Fira Code" w:eastAsia="Fira Code" w:hAnsi="Fira Code"/>
          <w:sz w:val="34"/>
          <w:szCs w:val="34"/>
        </w:rPr>
      </w:pPr>
      <w:bookmarkStart w:colFirst="0" w:colLast="0" w:name="_lgahzao9b149" w:id="156"/>
      <w:bookmarkEnd w:id="156"/>
      <w:r w:rsidDel="00000000" w:rsidR="00000000" w:rsidRPr="00000000">
        <w:rPr>
          <w:rFonts w:ascii="Fira Code" w:cs="Fira Code" w:eastAsia="Fira Code" w:hAnsi="Fira Code"/>
          <w:sz w:val="34"/>
          <w:szCs w:val="34"/>
          <w:rtl w:val="0"/>
        </w:rPr>
        <w:t xml:space="preserve">. GCP VM - VM connection request timeout</w:t>
      </w:r>
    </w:p>
    <w:p w:rsidR="00000000" w:rsidDel="00000000" w:rsidP="00000000" w:rsidRDefault="00000000" w:rsidRPr="00000000" w14:paraId="000005C4">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Question: I connected to my VM perfectly fine last week (ssh) but when I tried again this week, the connection request keeps timing out.</w:t>
      </w:r>
    </w:p>
    <w:p w:rsidR="00000000" w:rsidDel="00000000" w:rsidP="00000000" w:rsidRDefault="00000000" w:rsidRPr="00000000" w14:paraId="000005C5">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C6">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✅Answer: Start your VM. Once the VM is running, copy its External IP and paste that into your config file within the ~/.ssh folder.</w:t>
      </w:r>
    </w:p>
    <w:p w:rsidR="00000000" w:rsidDel="00000000" w:rsidP="00000000" w:rsidRDefault="00000000" w:rsidRPr="00000000" w14:paraId="000005C7">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cd ~/.ssh</w:t>
      </w:r>
    </w:p>
    <w:p w:rsidR="00000000" w:rsidDel="00000000" w:rsidP="00000000" w:rsidRDefault="00000000" w:rsidRPr="00000000" w14:paraId="000005C8">
      <w:pPr>
        <w:spacing w:line="24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code config</w:t>
      </w:r>
      <w:r w:rsidDel="00000000" w:rsidR="00000000" w:rsidRPr="00000000">
        <w:rPr>
          <w:rFonts w:ascii="Fira Code" w:cs="Fira Code" w:eastAsia="Fira Code" w:hAnsi="Fira Code"/>
          <w:sz w:val="24"/>
          <w:szCs w:val="24"/>
          <w:rtl w:val="0"/>
        </w:rPr>
        <w:t xml:space="preserve"> ← this opens the config file in VSCode</w:t>
      </w:r>
    </w:p>
    <w:p w:rsidR="00000000" w:rsidDel="00000000" w:rsidP="00000000" w:rsidRDefault="00000000" w:rsidRPr="00000000" w14:paraId="000005C9">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CA">
      <w:pPr>
        <w:pStyle w:val="Heading2"/>
        <w:rPr>
          <w:rFonts w:ascii="Fira Code" w:cs="Fira Code" w:eastAsia="Fira Code" w:hAnsi="Fira Code"/>
          <w:sz w:val="34"/>
          <w:szCs w:val="34"/>
        </w:rPr>
      </w:pPr>
      <w:bookmarkStart w:colFirst="0" w:colLast="0" w:name="_ti90uuwe17e4" w:id="157"/>
      <w:bookmarkEnd w:id="157"/>
      <w:r w:rsidDel="00000000" w:rsidR="00000000" w:rsidRPr="00000000">
        <w:rPr>
          <w:rFonts w:ascii="Fira Code" w:cs="Fira Code" w:eastAsia="Fira Code" w:hAnsi="Fira Code"/>
          <w:sz w:val="34"/>
          <w:szCs w:val="34"/>
          <w:rtl w:val="0"/>
        </w:rPr>
        <w:t xml:space="preserve">GCP VM -  connect to host port 22 no route to host</w:t>
      </w:r>
    </w:p>
    <w:p w:rsidR="00000000" w:rsidDel="00000000" w:rsidP="00000000" w:rsidRDefault="00000000" w:rsidRPr="00000000" w14:paraId="000005CB">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CC">
      <w:pPr>
        <w:spacing w:after="200" w:lineRule="auto"/>
        <w:rPr>
          <w:rFonts w:ascii="Fira Code" w:cs="Fira Code" w:eastAsia="Fira Code" w:hAnsi="Fira Code"/>
          <w:sz w:val="25"/>
          <w:szCs w:val="25"/>
        </w:rPr>
      </w:pPr>
      <w:r w:rsidDel="00000000" w:rsidR="00000000" w:rsidRPr="00000000">
        <w:rPr>
          <w:rFonts w:ascii="Fira Code" w:cs="Fira Code" w:eastAsia="Fira Code" w:hAnsi="Fira Code"/>
          <w:sz w:val="24"/>
          <w:szCs w:val="24"/>
          <w:rtl w:val="0"/>
        </w:rPr>
        <w:t xml:space="preserve">(reference: https://serverfault.com/questions/953290/google-compute-engine-ssh-connect-to-host-ip-port-22-operation-timed-out)</w:t>
      </w:r>
      <w:r w:rsidDel="00000000" w:rsidR="00000000" w:rsidRPr="00000000">
        <w:rPr>
          <w:rFonts w:ascii="Fira Code" w:cs="Fira Code" w:eastAsia="Fira Code" w:hAnsi="Fira Code"/>
          <w:sz w:val="25"/>
          <w:szCs w:val="25"/>
          <w:rtl w:val="0"/>
        </w:rPr>
        <w:t xml:space="preserve">Go to edit your VM.</w:t>
      </w:r>
    </w:p>
    <w:p w:rsidR="00000000" w:rsidDel="00000000" w:rsidP="00000000" w:rsidRDefault="00000000" w:rsidRPr="00000000" w14:paraId="000005CD">
      <w:pPr>
        <w:numPr>
          <w:ilvl w:val="0"/>
          <w:numId w:val="8"/>
        </w:numPr>
        <w:pBdr>
          <w:top w:color="auto" w:space="0" w:sz="0" w:val="none"/>
          <w:bottom w:color="auto" w:space="0" w:sz="0" w:val="none"/>
          <w:right w:color="auto" w:space="0" w:sz="0" w:val="none"/>
          <w:between w:color="auto" w:space="0" w:sz="0" w:val="none"/>
        </w:pBdr>
        <w:shd w:fill="ffffff" w:val="clear"/>
        <w:spacing w:after="480" w:lineRule="auto"/>
        <w:ind w:left="425.19685039370086" w:hanging="360"/>
        <w:rPr>
          <w:rFonts w:ascii="Fira Code" w:cs="Fira Code" w:eastAsia="Fira Code" w:hAnsi="Fira Code"/>
          <w:color w:val="000000"/>
          <w:sz w:val="25"/>
          <w:szCs w:val="25"/>
        </w:rPr>
      </w:pPr>
      <w:r w:rsidDel="00000000" w:rsidR="00000000" w:rsidRPr="00000000">
        <w:rPr>
          <w:rFonts w:ascii="Fira Code" w:cs="Fira Code" w:eastAsia="Fira Code" w:hAnsi="Fira Code"/>
          <w:sz w:val="25"/>
          <w:szCs w:val="25"/>
          <w:rtl w:val="0"/>
        </w:rPr>
        <w:t xml:space="preserve">Go to section Automation</w:t>
      </w:r>
    </w:p>
    <w:p w:rsidR="00000000" w:rsidDel="00000000" w:rsidP="00000000" w:rsidRDefault="00000000" w:rsidRPr="00000000" w14:paraId="000005CE">
      <w:pPr>
        <w:numPr>
          <w:ilvl w:val="0"/>
          <w:numId w:val="8"/>
        </w:numPr>
        <w:pBdr>
          <w:top w:color="auto" w:space="0" w:sz="0" w:val="none"/>
          <w:bottom w:color="auto" w:space="0" w:sz="0" w:val="none"/>
          <w:right w:color="auto" w:space="0" w:sz="0" w:val="none"/>
          <w:between w:color="auto" w:space="0" w:sz="0" w:val="none"/>
        </w:pBdr>
        <w:shd w:fill="ffffff" w:val="clear"/>
        <w:spacing w:after="480" w:lineRule="auto"/>
        <w:ind w:left="425.19685039370086" w:hanging="360"/>
        <w:rPr>
          <w:color w:val="000000"/>
        </w:rPr>
      </w:pPr>
      <w:r w:rsidDel="00000000" w:rsidR="00000000" w:rsidRPr="00000000">
        <w:rPr>
          <w:rFonts w:ascii="Fira Code" w:cs="Fira Code" w:eastAsia="Fira Code" w:hAnsi="Fira Code"/>
          <w:sz w:val="25"/>
          <w:szCs w:val="25"/>
          <w:rtl w:val="0"/>
        </w:rPr>
        <w:t xml:space="preserve">Add Startup script</w:t>
        <w:br w:type="textWrapping"/>
        <w:t xml:space="preserve">```</w:t>
        <w:br w:type="textWrapping"/>
      </w:r>
      <w:r w:rsidDel="00000000" w:rsidR="00000000" w:rsidRPr="00000000">
        <w:rPr>
          <w:rFonts w:ascii="Fira Code" w:cs="Fira Code" w:eastAsia="Fira Code" w:hAnsi="Fira Code"/>
          <w:sz w:val="24"/>
          <w:szCs w:val="24"/>
          <w:shd w:fill="f3f3f3" w:val="clear"/>
          <w:rtl w:val="0"/>
        </w:rPr>
        <w:t xml:space="preserve">#!/bin/bash</w:t>
        <w:br w:type="textWrapping"/>
        <w:t xml:space="preserve">sudo ufw allow ssh</w:t>
        <w:br w:type="textWrapping"/>
      </w: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5CF">
      <w:pPr>
        <w:numPr>
          <w:ilvl w:val="0"/>
          <w:numId w:val="39"/>
        </w:numPr>
        <w:pBdr>
          <w:top w:color="auto" w:space="0" w:sz="0" w:val="none"/>
          <w:bottom w:color="auto" w:space="0" w:sz="0" w:val="none"/>
          <w:right w:color="auto" w:space="0" w:sz="0" w:val="none"/>
          <w:between w:color="auto" w:space="0" w:sz="0" w:val="none"/>
        </w:pBdr>
        <w:shd w:fill="ffffff" w:val="clear"/>
        <w:ind w:left="425.19685039370086" w:hanging="360"/>
        <w:rPr>
          <w:rFonts w:ascii="Fira Code" w:cs="Fira Code" w:eastAsia="Fira Code" w:hAnsi="Fira Code"/>
          <w:color w:val="000000"/>
          <w:sz w:val="25"/>
          <w:szCs w:val="25"/>
        </w:rPr>
      </w:pPr>
      <w:r w:rsidDel="00000000" w:rsidR="00000000" w:rsidRPr="00000000">
        <w:rPr>
          <w:rFonts w:ascii="Fira Code" w:cs="Fira Code" w:eastAsia="Fira Code" w:hAnsi="Fira Code"/>
          <w:sz w:val="25"/>
          <w:szCs w:val="25"/>
          <w:rtl w:val="0"/>
        </w:rPr>
        <w:t xml:space="preserve">Stop and Start VM.</w:t>
      </w:r>
    </w:p>
    <w:p w:rsidR="00000000" w:rsidDel="00000000" w:rsidP="00000000" w:rsidRDefault="00000000" w:rsidRPr="00000000" w14:paraId="000005D0">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D1">
      <w:pPr>
        <w:pStyle w:val="Heading2"/>
        <w:rPr>
          <w:rFonts w:ascii="Fira Code" w:cs="Fira Code" w:eastAsia="Fira Code" w:hAnsi="Fira Code"/>
          <w:sz w:val="34"/>
          <w:szCs w:val="34"/>
        </w:rPr>
      </w:pPr>
      <w:bookmarkStart w:colFirst="0" w:colLast="0" w:name="_10ihkynw9cuu" w:id="158"/>
      <w:bookmarkEnd w:id="158"/>
      <w:r w:rsidDel="00000000" w:rsidR="00000000" w:rsidRPr="00000000">
        <w:rPr>
          <w:rFonts w:ascii="Fira Code" w:cs="Fira Code" w:eastAsia="Fira Code" w:hAnsi="Fira Code"/>
          <w:sz w:val="34"/>
          <w:szCs w:val="34"/>
          <w:rtl w:val="0"/>
        </w:rPr>
        <w:t xml:space="preserve">GCP VM - Port forwarding from GCP without using VS Code</w:t>
      </w:r>
    </w:p>
    <w:p w:rsidR="00000000" w:rsidDel="00000000" w:rsidP="00000000" w:rsidRDefault="00000000" w:rsidRPr="00000000" w14:paraId="000005D2">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D3">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can easily forward the ports of pgAdmin, postgres and Jupyter Notebook using the built-in tools in Ubuntu and without any additional client:</w:t>
      </w:r>
    </w:p>
    <w:p w:rsidR="00000000" w:rsidDel="00000000" w:rsidP="00000000" w:rsidRDefault="00000000" w:rsidRPr="00000000" w14:paraId="000005D4">
      <w:pPr>
        <w:numPr>
          <w:ilvl w:val="0"/>
          <w:numId w:val="44"/>
        </w:numPr>
        <w:ind w:left="720" w:hanging="360"/>
        <w:rPr>
          <w:sz w:val="24"/>
          <w:szCs w:val="24"/>
        </w:rPr>
      </w:pPr>
      <w:r w:rsidDel="00000000" w:rsidR="00000000" w:rsidRPr="00000000">
        <w:rPr>
          <w:rFonts w:ascii="Fira Code" w:cs="Fira Code" w:eastAsia="Fira Code" w:hAnsi="Fira Code"/>
          <w:sz w:val="24"/>
          <w:szCs w:val="24"/>
          <w:rtl w:val="0"/>
        </w:rPr>
        <w:t xml:space="preserve">First, in the VM machine, launch</w:t>
      </w:r>
      <w:r w:rsidDel="00000000" w:rsidR="00000000" w:rsidRPr="00000000">
        <w:rPr>
          <w:rFonts w:ascii="Fira Code" w:cs="Fira Code" w:eastAsia="Fira Code" w:hAnsi="Fira Code"/>
          <w:sz w:val="24"/>
          <w:szCs w:val="24"/>
          <w:shd w:fill="f3f3f3" w:val="clear"/>
          <w:rtl w:val="0"/>
        </w:rPr>
        <w:t xml:space="preserve"> docker-compose up -d</w:t>
      </w:r>
      <w:r w:rsidDel="00000000" w:rsidR="00000000" w:rsidRPr="00000000">
        <w:rPr>
          <w:rFonts w:ascii="Fira Code" w:cs="Fira Code" w:eastAsia="Fira Code" w:hAnsi="Fira Code"/>
          <w:sz w:val="24"/>
          <w:szCs w:val="24"/>
          <w:rtl w:val="0"/>
        </w:rPr>
        <w:t xml:space="preserve"> and</w:t>
      </w:r>
      <w:r w:rsidDel="00000000" w:rsidR="00000000" w:rsidRPr="00000000">
        <w:rPr>
          <w:rFonts w:ascii="Fira Code" w:cs="Fira Code" w:eastAsia="Fira Code" w:hAnsi="Fira Code"/>
          <w:sz w:val="24"/>
          <w:szCs w:val="24"/>
          <w:shd w:fill="f3f3f3" w:val="clear"/>
          <w:rtl w:val="0"/>
        </w:rPr>
        <w:t xml:space="preserve"> jupyter notebook</w:t>
      </w:r>
      <w:r w:rsidDel="00000000" w:rsidR="00000000" w:rsidRPr="00000000">
        <w:rPr>
          <w:rFonts w:ascii="Fira Code" w:cs="Fira Code" w:eastAsia="Fira Code" w:hAnsi="Fira Code"/>
          <w:sz w:val="24"/>
          <w:szCs w:val="24"/>
          <w:rtl w:val="0"/>
        </w:rPr>
        <w:t xml:space="preserve"> in the correct folder.</w:t>
      </w:r>
    </w:p>
    <w:p w:rsidR="00000000" w:rsidDel="00000000" w:rsidP="00000000" w:rsidRDefault="00000000" w:rsidRPr="00000000" w14:paraId="000005D5">
      <w:pPr>
        <w:numPr>
          <w:ilvl w:val="0"/>
          <w:numId w:val="44"/>
        </w:numPr>
        <w:ind w:left="720" w:right="0" w:hanging="360"/>
        <w:rPr>
          <w:sz w:val="24"/>
          <w:szCs w:val="24"/>
        </w:rPr>
      </w:pPr>
      <w:r w:rsidDel="00000000" w:rsidR="00000000" w:rsidRPr="00000000">
        <w:rPr>
          <w:rFonts w:ascii="Fira Code" w:cs="Fira Code" w:eastAsia="Fira Code" w:hAnsi="Fira Code"/>
          <w:sz w:val="24"/>
          <w:szCs w:val="24"/>
          <w:rtl w:val="0"/>
        </w:rPr>
        <w:t xml:space="preserve">From the local machine, execute:</w:t>
      </w:r>
      <w:r w:rsidDel="00000000" w:rsidR="00000000" w:rsidRPr="00000000">
        <w:rPr>
          <w:rFonts w:ascii="Fira Code" w:cs="Fira Code" w:eastAsia="Fira Code" w:hAnsi="Fira Code"/>
          <w:sz w:val="24"/>
          <w:szCs w:val="24"/>
          <w:shd w:fill="f3f3f3" w:val="clear"/>
          <w:rtl w:val="0"/>
        </w:rPr>
        <w:t xml:space="preserve"> ssh -i ~/.ssh/gcp -L 5432:localhost:5432 username@external_ip_of_vm</w:t>
      </w:r>
      <w:r w:rsidDel="00000000" w:rsidR="00000000" w:rsidRPr="00000000">
        <w:rPr>
          <w:rtl w:val="0"/>
        </w:rPr>
      </w:r>
    </w:p>
    <w:p w:rsidR="00000000" w:rsidDel="00000000" w:rsidP="00000000" w:rsidRDefault="00000000" w:rsidRPr="00000000" w14:paraId="000005D6">
      <w:pPr>
        <w:numPr>
          <w:ilvl w:val="0"/>
          <w:numId w:val="44"/>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Execute the same command but with ports 8080 and 8888.</w:t>
      </w:r>
    </w:p>
    <w:p w:rsidR="00000000" w:rsidDel="00000000" w:rsidP="00000000" w:rsidRDefault="00000000" w:rsidRPr="00000000" w14:paraId="000005D7">
      <w:pPr>
        <w:numPr>
          <w:ilvl w:val="0"/>
          <w:numId w:val="44"/>
        </w:numPr>
        <w:ind w:left="720" w:hanging="360"/>
        <w:rPr>
          <w:sz w:val="24"/>
          <w:szCs w:val="24"/>
        </w:rPr>
      </w:pPr>
      <w:r w:rsidDel="00000000" w:rsidR="00000000" w:rsidRPr="00000000">
        <w:rPr>
          <w:rFonts w:ascii="Fira Code" w:cs="Fira Code" w:eastAsia="Fira Code" w:hAnsi="Fira Code"/>
          <w:sz w:val="24"/>
          <w:szCs w:val="24"/>
          <w:rtl w:val="0"/>
        </w:rPr>
        <w:t xml:space="preserve">Now you can access pgAdmin on local machine in browser typing</w:t>
      </w:r>
      <w:r w:rsidDel="00000000" w:rsidR="00000000" w:rsidRPr="00000000">
        <w:rPr>
          <w:rFonts w:ascii="Fira Code" w:cs="Fira Code" w:eastAsia="Fira Code" w:hAnsi="Fira Code"/>
          <w:sz w:val="24"/>
          <w:szCs w:val="24"/>
          <w:shd w:fill="f3f3f3" w:val="clear"/>
          <w:rtl w:val="0"/>
        </w:rPr>
        <w:t xml:space="preserve"> localhost:8080</w:t>
      </w:r>
      <w:r w:rsidDel="00000000" w:rsidR="00000000" w:rsidRPr="00000000">
        <w:rPr>
          <w:rtl w:val="0"/>
        </w:rPr>
      </w:r>
    </w:p>
    <w:p w:rsidR="00000000" w:rsidDel="00000000" w:rsidP="00000000" w:rsidRDefault="00000000" w:rsidRPr="00000000" w14:paraId="000005D8">
      <w:pPr>
        <w:numPr>
          <w:ilvl w:val="0"/>
          <w:numId w:val="44"/>
        </w:numPr>
        <w:ind w:left="720" w:hanging="360"/>
        <w:rPr>
          <w:sz w:val="24"/>
          <w:szCs w:val="24"/>
        </w:rPr>
      </w:pPr>
      <w:r w:rsidDel="00000000" w:rsidR="00000000" w:rsidRPr="00000000">
        <w:rPr>
          <w:rFonts w:ascii="Fira Code" w:cs="Fira Code" w:eastAsia="Fira Code" w:hAnsi="Fira Code"/>
          <w:sz w:val="24"/>
          <w:szCs w:val="24"/>
          <w:rtl w:val="0"/>
        </w:rPr>
        <w:t xml:space="preserve">For Jupyter Notebook, type</w:t>
      </w:r>
      <w:r w:rsidDel="00000000" w:rsidR="00000000" w:rsidRPr="00000000">
        <w:rPr>
          <w:rFonts w:ascii="Fira Code" w:cs="Fira Code" w:eastAsia="Fira Code" w:hAnsi="Fira Code"/>
          <w:sz w:val="24"/>
          <w:szCs w:val="24"/>
          <w:shd w:fill="f3f3f3" w:val="clear"/>
          <w:rtl w:val="0"/>
        </w:rPr>
        <w:t xml:space="preserve"> localhost:8888</w:t>
      </w:r>
      <w:r w:rsidDel="00000000" w:rsidR="00000000" w:rsidRPr="00000000">
        <w:rPr>
          <w:rFonts w:ascii="Fira Code" w:cs="Fira Code" w:eastAsia="Fira Code" w:hAnsi="Fira Code"/>
          <w:sz w:val="24"/>
          <w:szCs w:val="24"/>
          <w:rtl w:val="0"/>
        </w:rPr>
        <w:t xml:space="preserve"> in the browser of your local machine. If you have problems with the credentials, it is possible that you have to copy the link with the access token provided in the logs of the terminal of the VM machine when you launched the</w:t>
      </w:r>
      <w:r w:rsidDel="00000000" w:rsidR="00000000" w:rsidRPr="00000000">
        <w:rPr>
          <w:rFonts w:ascii="Fira Code" w:cs="Fira Code" w:eastAsia="Fira Code" w:hAnsi="Fira Code"/>
          <w:sz w:val="24"/>
          <w:szCs w:val="24"/>
          <w:shd w:fill="f3f3f3" w:val="clear"/>
          <w:rtl w:val="0"/>
        </w:rPr>
        <w:t xml:space="preserve"> jupyter notebook</w:t>
      </w:r>
      <w:r w:rsidDel="00000000" w:rsidR="00000000" w:rsidRPr="00000000">
        <w:rPr>
          <w:rFonts w:ascii="Fira Code" w:cs="Fira Code" w:eastAsia="Fira Code" w:hAnsi="Fira Code"/>
          <w:sz w:val="24"/>
          <w:szCs w:val="24"/>
          <w:rtl w:val="0"/>
        </w:rPr>
        <w:t xml:space="preserve"> command.</w:t>
      </w:r>
    </w:p>
    <w:p w:rsidR="00000000" w:rsidDel="00000000" w:rsidP="00000000" w:rsidRDefault="00000000" w:rsidRPr="00000000" w14:paraId="000005D9">
      <w:pPr>
        <w:numPr>
          <w:ilvl w:val="0"/>
          <w:numId w:val="44"/>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To forward both pgAdmin and postgres use, ssh -i ~/.ssh/gcp -L 5432:localhost:5432 -L 8080:localhost:8080 modito@35.197.218.128</w:t>
      </w:r>
    </w:p>
    <w:p w:rsidR="00000000" w:rsidDel="00000000" w:rsidP="00000000" w:rsidRDefault="00000000" w:rsidRPr="00000000" w14:paraId="000005D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DB">
      <w:pPr>
        <w:pStyle w:val="Heading2"/>
        <w:spacing w:after="200" w:lineRule="auto"/>
        <w:rPr>
          <w:rFonts w:ascii="Fira Code" w:cs="Fira Code" w:eastAsia="Fira Code" w:hAnsi="Fira Code"/>
          <w:sz w:val="34"/>
          <w:szCs w:val="34"/>
        </w:rPr>
      </w:pPr>
      <w:bookmarkStart w:colFirst="0" w:colLast="0" w:name="_fdul4n6q7qjg" w:id="159"/>
      <w:bookmarkEnd w:id="159"/>
      <w:r w:rsidDel="00000000" w:rsidR="00000000" w:rsidRPr="00000000">
        <w:rPr>
          <w:rFonts w:ascii="Fira Code" w:cs="Fira Code" w:eastAsia="Fira Code" w:hAnsi="Fira Code"/>
          <w:sz w:val="34"/>
          <w:szCs w:val="34"/>
          <w:rtl w:val="0"/>
        </w:rPr>
        <w:t xml:space="preserve">GCP gcloud + MS VS Code - gcloud auth hangs</w:t>
      </w:r>
    </w:p>
    <w:p w:rsidR="00000000" w:rsidDel="00000000" w:rsidP="00000000" w:rsidRDefault="00000000" w:rsidRPr="00000000" w14:paraId="000005DC">
      <w:pPr>
        <w:numPr>
          <w:ilvl w:val="0"/>
          <w:numId w:val="58"/>
        </w:numPr>
        <w:ind w:left="720" w:hanging="360"/>
        <w:rPr>
          <w:u w:val="none"/>
        </w:rPr>
      </w:pPr>
      <w:r w:rsidDel="00000000" w:rsidR="00000000" w:rsidRPr="00000000">
        <w:rPr>
          <w:rFonts w:ascii="Fira Code" w:cs="Fira Code" w:eastAsia="Fira Code" w:hAnsi="Fira Code"/>
          <w:rtl w:val="0"/>
        </w:rPr>
        <w:t xml:space="preserve">If you are using MS VS Code and running gcloud in WSL2, when you first try to login to gcp via the gcloud cli </w:t>
      </w:r>
      <w:r w:rsidDel="00000000" w:rsidR="00000000" w:rsidRPr="00000000">
        <w:rPr>
          <w:rFonts w:ascii="Fira Code" w:cs="Fira Code" w:eastAsia="Fira Code" w:hAnsi="Fira Code"/>
          <w:color w:val="188038"/>
          <w:rtl w:val="0"/>
        </w:rPr>
        <w:t xml:space="preserve">gcloud auth application-default login</w:t>
      </w:r>
      <w:r w:rsidDel="00000000" w:rsidR="00000000" w:rsidRPr="00000000">
        <w:rPr>
          <w:rFonts w:ascii="Fira Code" w:cs="Fira Code" w:eastAsia="Fira Code" w:hAnsi="Fira Code"/>
          <w:rtl w:val="0"/>
        </w:rPr>
        <w:t xml:space="preserve">, you will see a message like this, and nothing will happen</w:t>
        <w:br w:type="textWrapping"/>
      </w:r>
      <w:r w:rsidDel="00000000" w:rsidR="00000000" w:rsidRPr="00000000">
        <w:rPr>
          <w:rFonts w:ascii="Fira Code" w:cs="Fira Code" w:eastAsia="Fira Code" w:hAnsi="Fira Code"/>
        </w:rPr>
        <w:drawing>
          <wp:inline distB="114300" distT="114300" distL="114300" distR="114300">
            <wp:extent cx="11344275" cy="4638675"/>
            <wp:effectExtent b="0" l="0" r="0" t="0"/>
            <wp:docPr id="13" name="image8.png"/>
            <a:graphic>
              <a:graphicData uri="http://schemas.openxmlformats.org/drawingml/2006/picture">
                <pic:pic>
                  <pic:nvPicPr>
                    <pic:cNvPr id="0" name="image8.png"/>
                    <pic:cNvPicPr preferRelativeResize="0"/>
                  </pic:nvPicPr>
                  <pic:blipFill>
                    <a:blip r:embed="rId111"/>
                    <a:srcRect b="0" l="0" r="0" t="0"/>
                    <a:stretch>
                      <a:fillRect/>
                    </a:stretch>
                  </pic:blipFill>
                  <pic:spPr>
                    <a:xfrm>
                      <a:off x="0" y="0"/>
                      <a:ext cx="11344275"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numPr>
          <w:ilvl w:val="0"/>
          <w:numId w:val="58"/>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And there might be a prompt to ask if you want to open it via browser, if you click on it, it will open up a page with error message</w:t>
        <w:br w:type="textWrapping"/>
      </w:r>
      <w:r w:rsidDel="00000000" w:rsidR="00000000" w:rsidRPr="00000000">
        <w:rPr>
          <w:rFonts w:ascii="Fira Code" w:cs="Fira Code" w:eastAsia="Fira Code" w:hAnsi="Fira Code"/>
        </w:rPr>
        <w:drawing>
          <wp:inline distB="114300" distT="114300" distL="114300" distR="114300">
            <wp:extent cx="4286250" cy="1352550"/>
            <wp:effectExtent b="0" l="0" r="0" t="0"/>
            <wp:docPr id="47" name="image42.png"/>
            <a:graphic>
              <a:graphicData uri="http://schemas.openxmlformats.org/drawingml/2006/picture">
                <pic:pic>
                  <pic:nvPicPr>
                    <pic:cNvPr id="0" name="image42.png"/>
                    <pic:cNvPicPr preferRelativeResize="0"/>
                  </pic:nvPicPr>
                  <pic:blipFill>
                    <a:blip r:embed="rId112"/>
                    <a:srcRect b="0" l="0" r="0" t="0"/>
                    <a:stretch>
                      <a:fillRect/>
                    </a:stretch>
                  </pic:blipFill>
                  <pic:spPr>
                    <a:xfrm>
                      <a:off x="0" y="0"/>
                      <a:ext cx="42862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numPr>
          <w:ilvl w:val="0"/>
          <w:numId w:val="58"/>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Solution : you should instead hover on the long link, and ctrl + click the long link</w:t>
        <w:br w:type="textWrapping"/>
      </w:r>
      <w:r w:rsidDel="00000000" w:rsidR="00000000" w:rsidRPr="00000000">
        <w:rPr>
          <w:rFonts w:ascii="Fira Code" w:cs="Fira Code" w:eastAsia="Fira Code" w:hAnsi="Fira Code"/>
        </w:rPr>
        <w:drawing>
          <wp:inline distB="114300" distT="114300" distL="114300" distR="114300">
            <wp:extent cx="11401425" cy="1114425"/>
            <wp:effectExtent b="0" l="0" r="0" t="0"/>
            <wp:docPr id="56" name="image59.png"/>
            <a:graphic>
              <a:graphicData uri="http://schemas.openxmlformats.org/drawingml/2006/picture">
                <pic:pic>
                  <pic:nvPicPr>
                    <pic:cNvPr id="0" name="image59.png"/>
                    <pic:cNvPicPr preferRelativeResize="0"/>
                  </pic:nvPicPr>
                  <pic:blipFill>
                    <a:blip r:embed="rId113"/>
                    <a:srcRect b="0" l="0" r="0" t="0"/>
                    <a:stretch>
                      <a:fillRect/>
                    </a:stretch>
                  </pic:blipFill>
                  <pic:spPr>
                    <a:xfrm>
                      <a:off x="0" y="0"/>
                      <a:ext cx="11401425" cy="1114425"/>
                    </a:xfrm>
                    <a:prstGeom prst="rect"/>
                    <a:ln/>
                  </pic:spPr>
                </pic:pic>
              </a:graphicData>
            </a:graphic>
          </wp:inline>
        </w:drawing>
      </w:r>
      <w:r w:rsidDel="00000000" w:rsidR="00000000" w:rsidRPr="00000000">
        <w:rPr>
          <w:rFonts w:ascii="Fira Code" w:cs="Fira Code" w:eastAsia="Fira Code" w:hAnsi="Fira Code"/>
        </w:rPr>
        <w:drawing>
          <wp:inline distB="114300" distT="114300" distL="114300" distR="114300">
            <wp:extent cx="3490913" cy="907385"/>
            <wp:effectExtent b="0" l="0" r="0" t="0"/>
            <wp:docPr id="44" name="image39.png"/>
            <a:graphic>
              <a:graphicData uri="http://schemas.openxmlformats.org/drawingml/2006/picture">
                <pic:pic>
                  <pic:nvPicPr>
                    <pic:cNvPr id="0" name="image39.png"/>
                    <pic:cNvPicPr preferRelativeResize="0"/>
                  </pic:nvPicPr>
                  <pic:blipFill>
                    <a:blip r:embed="rId114"/>
                    <a:srcRect b="0" l="0" r="0" t="0"/>
                    <a:stretch>
                      <a:fillRect/>
                    </a:stretch>
                  </pic:blipFill>
                  <pic:spPr>
                    <a:xfrm>
                      <a:off x="0" y="0"/>
                      <a:ext cx="3490913" cy="907385"/>
                    </a:xfrm>
                    <a:prstGeom prst="rect"/>
                    <a:ln/>
                  </pic:spPr>
                </pic:pic>
              </a:graphicData>
            </a:graphic>
          </wp:inline>
        </w:drawing>
      </w:r>
      <w:r w:rsidDel="00000000" w:rsidR="00000000" w:rsidRPr="00000000">
        <w:rPr>
          <w:rFonts w:ascii="Fira Code" w:cs="Fira Code" w:eastAsia="Fira Code" w:hAnsi="Fira Code"/>
          <w:rtl w:val="0"/>
        </w:rPr>
        <w:br w:type="textWrapping"/>
        <w:t xml:space="preserve">Click configure Trusted Domains here</w:t>
        <w:br w:type="textWrapping"/>
      </w:r>
      <w:r w:rsidDel="00000000" w:rsidR="00000000" w:rsidRPr="00000000">
        <w:rPr>
          <w:rFonts w:ascii="Fira Code" w:cs="Fira Code" w:eastAsia="Fira Code" w:hAnsi="Fira Code"/>
        </w:rPr>
        <w:drawing>
          <wp:inline distB="114300" distT="114300" distL="114300" distR="114300">
            <wp:extent cx="5772150" cy="1276350"/>
            <wp:effectExtent b="0" l="0" r="0" t="0"/>
            <wp:docPr id="35" name="image34.png"/>
            <a:graphic>
              <a:graphicData uri="http://schemas.openxmlformats.org/drawingml/2006/picture">
                <pic:pic>
                  <pic:nvPicPr>
                    <pic:cNvPr id="0" name="image34.png"/>
                    <pic:cNvPicPr preferRelativeResize="0"/>
                  </pic:nvPicPr>
                  <pic:blipFill>
                    <a:blip r:embed="rId115"/>
                    <a:srcRect b="0" l="0" r="0" t="0"/>
                    <a:stretch>
                      <a:fillRect/>
                    </a:stretch>
                  </pic:blipFill>
                  <pic:spPr>
                    <a:xfrm>
                      <a:off x="0" y="0"/>
                      <a:ext cx="5772150" cy="1276350"/>
                    </a:xfrm>
                    <a:prstGeom prst="rect"/>
                    <a:ln/>
                  </pic:spPr>
                </pic:pic>
              </a:graphicData>
            </a:graphic>
          </wp:inline>
        </w:drawing>
      </w:r>
      <w:r w:rsidDel="00000000" w:rsidR="00000000" w:rsidRPr="00000000">
        <w:rPr>
          <w:rFonts w:ascii="Fira Code" w:cs="Fira Code" w:eastAsia="Fira Code" w:hAnsi="Fira Code"/>
          <w:rtl w:val="0"/>
        </w:rPr>
        <w:br w:type="textWrapping"/>
        <w:t xml:space="preserve">Popup will appear, pick first or second entry</w:t>
      </w:r>
    </w:p>
    <w:p w:rsidR="00000000" w:rsidDel="00000000" w:rsidP="00000000" w:rsidRDefault="00000000" w:rsidRPr="00000000" w14:paraId="000005DF">
      <w:pPr>
        <w:numPr>
          <w:ilvl w:val="0"/>
          <w:numId w:val="58"/>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Next time you gcloud auth, the login page should popup via default browser without issues</w:t>
      </w:r>
    </w:p>
    <w:p w:rsidR="00000000" w:rsidDel="00000000" w:rsidP="00000000" w:rsidRDefault="00000000" w:rsidRPr="00000000" w14:paraId="000005E0">
      <w:pPr>
        <w:rPr>
          <w:rFonts w:ascii="Fira Code" w:cs="Fira Code" w:eastAsia="Fira Code" w:hAnsi="Fira Code"/>
        </w:rPr>
      </w:pPr>
      <w:r w:rsidDel="00000000" w:rsidR="00000000" w:rsidRPr="00000000">
        <w:rPr>
          <w:rtl w:val="0"/>
        </w:rPr>
      </w:r>
    </w:p>
    <w:p w:rsidR="00000000" w:rsidDel="00000000" w:rsidP="00000000" w:rsidRDefault="00000000" w:rsidRPr="00000000" w14:paraId="000005E1">
      <w:pPr>
        <w:pStyle w:val="Heading2"/>
        <w:rPr>
          <w:rFonts w:ascii="Fira Code" w:cs="Fira Code" w:eastAsia="Fira Code" w:hAnsi="Fira Code"/>
          <w:sz w:val="34"/>
          <w:szCs w:val="34"/>
        </w:rPr>
      </w:pPr>
      <w:bookmarkStart w:colFirst="0" w:colLast="0" w:name="_lspjj8en83am" w:id="160"/>
      <w:bookmarkEnd w:id="160"/>
      <w:r w:rsidDel="00000000" w:rsidR="00000000" w:rsidRPr="00000000">
        <w:rPr>
          <w:rFonts w:ascii="Fira Code" w:cs="Fira Code" w:eastAsia="Fira Code" w:hAnsi="Fira Code"/>
          <w:sz w:val="34"/>
          <w:szCs w:val="34"/>
          <w:rtl w:val="0"/>
        </w:rPr>
        <w:t xml:space="preserve">Terraform - Error: Failed to query available provider packages │ Could not retrieve the list of available versions for provider hashicorp/google: could not query │ provider registry for registry.terrafogorm.io/hashicorp/google: the request failed after 2 attempts, │ please try again later</w:t>
      </w:r>
    </w:p>
    <w:p w:rsidR="00000000" w:rsidDel="00000000" w:rsidP="00000000" w:rsidRDefault="00000000" w:rsidRPr="00000000" w14:paraId="000005E2">
      <w:pPr>
        <w:rPr>
          <w:rFonts w:ascii="Fira Code" w:cs="Fira Code" w:eastAsia="Fira Code" w:hAnsi="Fira Code"/>
        </w:rPr>
      </w:pPr>
      <w:r w:rsidDel="00000000" w:rsidR="00000000" w:rsidRPr="00000000">
        <w:rPr>
          <w:rFonts w:ascii="Fira Code" w:cs="Fira Code" w:eastAsia="Fira Code" w:hAnsi="Fira Code"/>
          <w:color w:val="1d1c1d"/>
          <w:sz w:val="23"/>
          <w:szCs w:val="23"/>
          <w:shd w:fill="f8f8f8" w:val="clear"/>
          <w:rtl w:val="0"/>
        </w:rPr>
        <w:t xml:space="preserve">It is an internet connectivity error, terraform is somehow not able to access the online registry. Check your VPN/Firewall settings (or just clear cookies or restart your network). Try terraform init again after this, it should work.</w:t>
      </w:r>
      <w:r w:rsidDel="00000000" w:rsidR="00000000" w:rsidRPr="00000000">
        <w:rPr>
          <w:rtl w:val="0"/>
        </w:rPr>
      </w:r>
    </w:p>
    <w:p w:rsidR="00000000" w:rsidDel="00000000" w:rsidP="00000000" w:rsidRDefault="00000000" w:rsidRPr="00000000" w14:paraId="000005E3">
      <w:pPr>
        <w:pStyle w:val="Heading2"/>
        <w:rPr>
          <w:rFonts w:ascii="Fira Code" w:cs="Fira Code" w:eastAsia="Fira Code" w:hAnsi="Fira Code"/>
          <w:b w:val="1"/>
          <w:color w:val="0c0d0e"/>
          <w:sz w:val="20"/>
          <w:szCs w:val="20"/>
        </w:rPr>
      </w:pPr>
      <w:bookmarkStart w:colFirst="0" w:colLast="0" w:name="_hbx4yklz0zi" w:id="161"/>
      <w:bookmarkEnd w:id="161"/>
      <w:r w:rsidDel="00000000" w:rsidR="00000000" w:rsidRPr="00000000">
        <w:rPr>
          <w:rFonts w:ascii="Fira Code" w:cs="Fira Code" w:eastAsia="Fira Code" w:hAnsi="Fira Code"/>
          <w:sz w:val="34"/>
          <w:szCs w:val="34"/>
          <w:rtl w:val="0"/>
        </w:rPr>
        <w:t xml:space="preserve">Terraform - Error:</w:t>
      </w:r>
      <w:r w:rsidDel="00000000" w:rsidR="00000000" w:rsidRPr="00000000">
        <w:rPr>
          <w:rFonts w:ascii="Fira Code" w:cs="Fira Code" w:eastAsia="Fira Code" w:hAnsi="Fira Code"/>
          <w:sz w:val="34"/>
          <w:szCs w:val="34"/>
          <w:rtl w:val="0"/>
        </w:rPr>
        <w:t xml:space="preserve">Post "https://storage.googleapis.com/storage/v1/b?alt=json&amp;prettyPrint=false&amp;project=coherent-ascent-379901": oauth2: cannot fetch token: Post "https://oauth2.googleapis.com/token": dial tcp 172.217.163.42:443: i/o timeout</w:t>
      </w:r>
      <w:r w:rsidDel="00000000" w:rsidR="00000000" w:rsidRPr="00000000">
        <w:rPr>
          <w:rtl w:val="0"/>
        </w:rPr>
      </w:r>
    </w:p>
    <w:p w:rsidR="00000000" w:rsidDel="00000000" w:rsidP="00000000" w:rsidRDefault="00000000" w:rsidRPr="00000000" w14:paraId="000005E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color w:val="0c0d0e"/>
          <w:sz w:val="23"/>
          <w:szCs w:val="23"/>
        </w:rPr>
      </w:pPr>
      <w:r w:rsidDel="00000000" w:rsidR="00000000" w:rsidRPr="00000000">
        <w:rPr>
          <w:rFonts w:ascii="Fira Code" w:cs="Fira Code" w:eastAsia="Fira Code" w:hAnsi="Fira Code"/>
          <w:color w:val="0c0d0e"/>
          <w:sz w:val="23"/>
          <w:szCs w:val="23"/>
          <w:rtl w:val="0"/>
        </w:rPr>
        <w:t xml:space="preserve">The issue was with the network. Google is not accessible in my country, I am using a VPN. And The terminal program does not automatically follow the system proxy and requires separate proxy configuration settings.I opened a Enhanced Mode in Clash, which is a VPN app, and 'terraform apply' works! So if you encounter the same issue, you can ask help for your vpn provider.</w:t>
      </w:r>
    </w:p>
    <w:p w:rsidR="00000000" w:rsidDel="00000000" w:rsidP="00000000" w:rsidRDefault="00000000" w:rsidRPr="00000000" w14:paraId="000005E5">
      <w:pPr>
        <w:pStyle w:val="Heading2"/>
        <w:spacing w:after="200" w:lineRule="auto"/>
        <w:rPr>
          <w:rFonts w:ascii="Fira Code" w:cs="Fira Code" w:eastAsia="Fira Code" w:hAnsi="Fira Code"/>
          <w:sz w:val="34"/>
          <w:szCs w:val="34"/>
        </w:rPr>
      </w:pPr>
      <w:bookmarkStart w:colFirst="0" w:colLast="0" w:name="_vsbdnao8zha4" w:id="162"/>
      <w:bookmarkEnd w:id="162"/>
      <w:r w:rsidDel="00000000" w:rsidR="00000000" w:rsidRPr="00000000">
        <w:rPr>
          <w:rtl w:val="0"/>
        </w:rPr>
      </w:r>
    </w:p>
    <w:p w:rsidR="00000000" w:rsidDel="00000000" w:rsidP="00000000" w:rsidRDefault="00000000" w:rsidRPr="00000000" w14:paraId="000005E6">
      <w:pPr>
        <w:pStyle w:val="Heading2"/>
        <w:spacing w:after="200" w:lineRule="auto"/>
        <w:rPr>
          <w:rFonts w:ascii="Fira Code" w:cs="Fira Code" w:eastAsia="Fira Code" w:hAnsi="Fira Code"/>
          <w:sz w:val="34"/>
          <w:szCs w:val="34"/>
        </w:rPr>
      </w:pPr>
      <w:bookmarkStart w:colFirst="0" w:colLast="0" w:name="_mkpe8solgxmg" w:id="163"/>
      <w:bookmarkEnd w:id="163"/>
      <w:r w:rsidDel="00000000" w:rsidR="00000000" w:rsidRPr="00000000">
        <w:rPr>
          <w:rFonts w:ascii="Fira Code" w:cs="Fira Code" w:eastAsia="Fira Code" w:hAnsi="Fira Code"/>
          <w:sz w:val="34"/>
          <w:szCs w:val="34"/>
          <w:rtl w:val="0"/>
        </w:rPr>
        <w:t xml:space="preserve">Terraform - Install for WSL</w:t>
      </w:r>
    </w:p>
    <w:p w:rsidR="00000000" w:rsidDel="00000000" w:rsidP="00000000" w:rsidRDefault="00000000" w:rsidRPr="00000000" w14:paraId="000005E7">
      <w:pPr>
        <w:rPr>
          <w:rFonts w:ascii="Fira Code" w:cs="Fira Code" w:eastAsia="Fira Code" w:hAnsi="Fira Code"/>
          <w:sz w:val="24"/>
          <w:szCs w:val="24"/>
        </w:rPr>
      </w:pPr>
      <w:hyperlink r:id="rId116">
        <w:r w:rsidDel="00000000" w:rsidR="00000000" w:rsidRPr="00000000">
          <w:rPr>
            <w:rFonts w:ascii="Fira Code" w:cs="Fira Code" w:eastAsia="Fira Code" w:hAnsi="Fira Code"/>
            <w:sz w:val="24"/>
            <w:szCs w:val="24"/>
            <w:u w:val="single"/>
            <w:rtl w:val="0"/>
          </w:rPr>
          <w:t xml:space="preserve">https://techcommunity.microsoft.com/t5/azure-developer-community-blog/configuring-terraform-on-windows-10-linux-sub-system/ba-p/393845</w:t>
        </w:r>
      </w:hyperlink>
      <w:r w:rsidDel="00000000" w:rsidR="00000000" w:rsidRPr="00000000">
        <w:rPr>
          <w:rtl w:val="0"/>
        </w:rPr>
      </w:r>
    </w:p>
    <w:p w:rsidR="00000000" w:rsidDel="00000000" w:rsidP="00000000" w:rsidRDefault="00000000" w:rsidRPr="00000000" w14:paraId="000005E8">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E9">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w:t>
      </w:r>
      <w:r w:rsidDel="00000000" w:rsidR="00000000" w:rsidRPr="00000000">
        <w:rPr>
          <w:rtl w:val="0"/>
        </w:rPr>
      </w:r>
    </w:p>
    <w:p w:rsidR="00000000" w:rsidDel="00000000" w:rsidP="00000000" w:rsidRDefault="00000000" w:rsidRPr="00000000" w14:paraId="000005EA">
      <w:pPr>
        <w:pStyle w:val="Heading2"/>
        <w:spacing w:after="200" w:lineRule="auto"/>
        <w:rPr>
          <w:rFonts w:ascii="Fira Code" w:cs="Fira Code" w:eastAsia="Fira Code" w:hAnsi="Fira Code"/>
          <w:sz w:val="34"/>
          <w:szCs w:val="34"/>
        </w:rPr>
      </w:pPr>
      <w:bookmarkStart w:colFirst="0" w:colLast="0" w:name="_tk3g5bl80uta" w:id="164"/>
      <w:bookmarkEnd w:id="164"/>
      <w:r w:rsidDel="00000000" w:rsidR="00000000" w:rsidRPr="00000000">
        <w:rPr>
          <w:rFonts w:ascii="Fira Code" w:cs="Fira Code" w:eastAsia="Fira Code" w:hAnsi="Fira Code"/>
          <w:sz w:val="34"/>
          <w:szCs w:val="34"/>
          <w:rtl w:val="0"/>
        </w:rPr>
        <w:t xml:space="preserve">Terraform - Error acquiring the state lock</w:t>
      </w:r>
    </w:p>
    <w:p w:rsidR="00000000" w:rsidDel="00000000" w:rsidP="00000000" w:rsidRDefault="00000000" w:rsidRPr="00000000" w14:paraId="000005EB">
      <w:pPr>
        <w:spacing w:after="200" w:lineRule="auto"/>
        <w:rPr>
          <w:rFonts w:ascii="Fira Code" w:cs="Fira Code" w:eastAsia="Fira Code" w:hAnsi="Fira Code"/>
          <w:b w:val="1"/>
          <w:sz w:val="24"/>
          <w:szCs w:val="24"/>
        </w:rPr>
      </w:pPr>
      <w:hyperlink r:id="rId117">
        <w:r w:rsidDel="00000000" w:rsidR="00000000" w:rsidRPr="00000000">
          <w:rPr>
            <w:rFonts w:ascii="Fira Code" w:cs="Fira Code" w:eastAsia="Fira Code" w:hAnsi="Fira Code"/>
            <w:sz w:val="24"/>
            <w:szCs w:val="24"/>
            <w:u w:val="single"/>
            <w:rtl w:val="0"/>
          </w:rPr>
          <w:t xml:space="preserve">https://github.com/hashicorp/terraform/issues/14513</w:t>
        </w:r>
      </w:hyperlink>
      <w:r w:rsidDel="00000000" w:rsidR="00000000" w:rsidRPr="00000000">
        <w:rPr>
          <w:rtl w:val="0"/>
        </w:rPr>
      </w:r>
    </w:p>
    <w:p w:rsidR="00000000" w:rsidDel="00000000" w:rsidP="00000000" w:rsidRDefault="00000000" w:rsidRPr="00000000" w14:paraId="000005EC">
      <w:pPr>
        <w:spacing w:after="200" w:lineRule="auto"/>
        <w:rPr>
          <w:rFonts w:ascii="Fira Code" w:cs="Fira Code" w:eastAsia="Fira Code" w:hAnsi="Fira Code"/>
          <w:b w:val="1"/>
          <w:sz w:val="24"/>
          <w:szCs w:val="24"/>
        </w:rPr>
      </w:pPr>
      <w:r w:rsidDel="00000000" w:rsidR="00000000" w:rsidRPr="00000000">
        <w:rPr>
          <w:rtl w:val="0"/>
        </w:rPr>
      </w:r>
    </w:p>
    <w:p w:rsidR="00000000" w:rsidDel="00000000" w:rsidP="00000000" w:rsidRDefault="00000000" w:rsidRPr="00000000" w14:paraId="000005ED">
      <w:pPr>
        <w:pStyle w:val="Heading2"/>
        <w:rPr>
          <w:rFonts w:ascii="Fira Code" w:cs="Fira Code" w:eastAsia="Fira Code" w:hAnsi="Fira Code"/>
        </w:rPr>
      </w:pPr>
      <w:bookmarkStart w:colFirst="0" w:colLast="0" w:name="_9gh0tqwu26pl" w:id="165"/>
      <w:bookmarkEnd w:id="165"/>
      <w:r w:rsidDel="00000000" w:rsidR="00000000" w:rsidRPr="00000000">
        <w:rPr>
          <w:rFonts w:ascii="Fira Code" w:cs="Fira Code" w:eastAsia="Fira Code" w:hAnsi="Fira Code"/>
          <w:rtl w:val="0"/>
        </w:rPr>
        <w:t xml:space="preserve"> Terraform - Error 400 Bad Request.  Invalid JWT Token  on WSL.</w:t>
      </w:r>
    </w:p>
    <w:p w:rsidR="00000000" w:rsidDel="00000000" w:rsidP="00000000" w:rsidRDefault="00000000" w:rsidRPr="00000000" w14:paraId="000005EE">
      <w:pPr>
        <w:rPr>
          <w:rFonts w:ascii="Fira Code" w:cs="Fira Code" w:eastAsia="Fira Code" w:hAnsi="Fira Code"/>
          <w:sz w:val="24"/>
          <w:szCs w:val="24"/>
        </w:rPr>
      </w:pP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sz w:val="24"/>
          <w:szCs w:val="24"/>
          <w:rtl w:val="0"/>
        </w:rPr>
        <w:t xml:space="preserve">When running </w:t>
      </w:r>
    </w:p>
    <w:p w:rsidR="00000000" w:rsidDel="00000000" w:rsidP="00000000" w:rsidRDefault="00000000" w:rsidRPr="00000000" w14:paraId="000005EF">
      <w:pPr>
        <w:shd w:fill="1e1e1e" w:val="clear"/>
        <w:spacing w:line="325.71428571428567" w:lineRule="auto"/>
        <w:rPr>
          <w:rFonts w:ascii="Fira Code" w:cs="Fira Code" w:eastAsia="Fira Code" w:hAnsi="Fira Code"/>
        </w:rPr>
      </w:pPr>
      <w:r w:rsidDel="00000000" w:rsidR="00000000" w:rsidRPr="00000000">
        <w:rPr>
          <w:rFonts w:ascii="Fira Code" w:cs="Fira Code" w:eastAsia="Fira Code" w:hAnsi="Fira Code"/>
          <w:color w:val="d4d4d4"/>
          <w:sz w:val="21"/>
          <w:szCs w:val="21"/>
          <w:rtl w:val="0"/>
        </w:rPr>
        <w:t xml:space="preserve">terraform apply</w:t>
      </w:r>
      <w:r w:rsidDel="00000000" w:rsidR="00000000" w:rsidRPr="00000000">
        <w:rPr>
          <w:rtl w:val="0"/>
        </w:rPr>
      </w:r>
    </w:p>
    <w:p w:rsidR="00000000" w:rsidDel="00000000" w:rsidP="00000000" w:rsidRDefault="00000000" w:rsidRPr="00000000" w14:paraId="000005F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br w:type="textWrapping"/>
        <w:t xml:space="preserve">on wsl2 I've got this error:</w:t>
      </w:r>
    </w:p>
    <w:p w:rsidR="00000000" w:rsidDel="00000000" w:rsidP="00000000" w:rsidRDefault="00000000" w:rsidRPr="00000000" w14:paraId="000005F1">
      <w:pPr>
        <w:rPr>
          <w:rFonts w:ascii="Fira Code" w:cs="Fira Code" w:eastAsia="Fira Code" w:hAnsi="Fira Code"/>
        </w:rPr>
      </w:pPr>
      <w:r w:rsidDel="00000000" w:rsidR="00000000" w:rsidRPr="00000000">
        <w:rPr>
          <w:rtl w:val="0"/>
        </w:rPr>
      </w:r>
    </w:p>
    <w:p w:rsidR="00000000" w:rsidDel="00000000" w:rsidP="00000000" w:rsidRDefault="00000000" w:rsidRPr="00000000" w14:paraId="000005F2">
      <w:pPr>
        <w:shd w:fill="1e1e1e" w:val="clear"/>
        <w:spacing w:line="325.71428571428567" w:lineRule="auto"/>
        <w:rPr>
          <w:rFonts w:ascii="Fira Code" w:cs="Fira Code" w:eastAsia="Fira Code" w:hAnsi="Fira Code"/>
          <w:color w:val="d4d4d4"/>
          <w:sz w:val="21"/>
          <w:szCs w:val="21"/>
        </w:rPr>
      </w:pPr>
      <w:r w:rsidDel="00000000" w:rsidR="00000000" w:rsidRPr="00000000">
        <w:rPr>
          <w:rFonts w:ascii="Fira Code" w:cs="Fira Code" w:eastAsia="Fira Code" w:hAnsi="Fira Code"/>
          <w:color w:val="d4d4d4"/>
          <w:sz w:val="21"/>
          <w:szCs w:val="21"/>
          <w:rtl w:val="0"/>
        </w:rPr>
        <w:t xml:space="preserve">│ Error: Post "https://storage.googleapis.com/storage/v1/b?alt=json&amp;prettyPrint=false&amp;project=&lt;your-project-id&gt;": oauth2: cannot fetch token: 400 Bad Request</w:t>
      </w:r>
    </w:p>
    <w:p w:rsidR="00000000" w:rsidDel="00000000" w:rsidP="00000000" w:rsidRDefault="00000000" w:rsidRPr="00000000" w14:paraId="000005F3">
      <w:pPr>
        <w:shd w:fill="1e1e1e" w:val="clear"/>
        <w:spacing w:line="325.71428571428567" w:lineRule="auto"/>
        <w:rPr>
          <w:rFonts w:ascii="Fira Code" w:cs="Fira Code" w:eastAsia="Fira Code" w:hAnsi="Fira Code"/>
          <w:color w:val="d4d4d4"/>
          <w:sz w:val="21"/>
          <w:szCs w:val="21"/>
        </w:rPr>
      </w:pPr>
      <w:r w:rsidDel="00000000" w:rsidR="00000000" w:rsidRPr="00000000">
        <w:rPr>
          <w:rFonts w:ascii="Fira Code" w:cs="Fira Code" w:eastAsia="Fira Code" w:hAnsi="Fira Code"/>
          <w:color w:val="d4d4d4"/>
          <w:sz w:val="21"/>
          <w:szCs w:val="21"/>
          <w:rtl w:val="0"/>
        </w:rPr>
        <w:t xml:space="preserve">│ Response: {"error":"invalid_grant","error_description":"Invalid JWT: Token must be a short-lived token (60 minutes) and in a reasonable timeframe. Check your iat and exp values in the JWT claim."}</w:t>
      </w:r>
    </w:p>
    <w:p w:rsidR="00000000" w:rsidDel="00000000" w:rsidP="00000000" w:rsidRDefault="00000000" w:rsidRPr="00000000" w14:paraId="000005F4">
      <w:pPr>
        <w:rPr>
          <w:rFonts w:ascii="Fira Code" w:cs="Fira Code" w:eastAsia="Fira Code" w:hAnsi="Fira Code"/>
        </w:rPr>
      </w:pPr>
      <w:r w:rsidDel="00000000" w:rsidR="00000000" w:rsidRPr="00000000">
        <w:rPr>
          <w:rtl w:val="0"/>
        </w:rPr>
      </w:r>
    </w:p>
    <w:p w:rsidR="00000000" w:rsidDel="00000000" w:rsidP="00000000" w:rsidRDefault="00000000" w:rsidRPr="00000000" w14:paraId="000005F5">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IT happens because there may be time desync on your machine which affects computing JWT</w:t>
      </w:r>
    </w:p>
    <w:p w:rsidR="00000000" w:rsidDel="00000000" w:rsidP="00000000" w:rsidRDefault="00000000" w:rsidRPr="00000000" w14:paraId="000005F6">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F7">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To fix this, run the command</w:t>
      </w:r>
    </w:p>
    <w:p w:rsidR="00000000" w:rsidDel="00000000" w:rsidP="00000000" w:rsidRDefault="00000000" w:rsidRPr="00000000" w14:paraId="000005F8">
      <w:pPr>
        <w:shd w:fill="1e1e1e" w:val="clear"/>
        <w:spacing w:line="325.71428571428567" w:lineRule="auto"/>
        <w:rPr>
          <w:rFonts w:ascii="Fira Code" w:cs="Fira Code" w:eastAsia="Fira Code" w:hAnsi="Fira Code"/>
          <w:color w:val="d4d4d4"/>
          <w:sz w:val="21"/>
          <w:szCs w:val="21"/>
        </w:rPr>
      </w:pPr>
      <w:r w:rsidDel="00000000" w:rsidR="00000000" w:rsidRPr="00000000">
        <w:rPr>
          <w:rFonts w:ascii="Fira Code" w:cs="Fira Code" w:eastAsia="Fira Code" w:hAnsi="Fira Code"/>
          <w:color w:val="d4d4d4"/>
          <w:sz w:val="21"/>
          <w:szCs w:val="21"/>
          <w:rtl w:val="0"/>
        </w:rPr>
        <w:t xml:space="preserve">sudo hwclock -s</w:t>
      </w:r>
    </w:p>
    <w:p w:rsidR="00000000" w:rsidDel="00000000" w:rsidP="00000000" w:rsidRDefault="00000000" w:rsidRPr="00000000" w14:paraId="000005F9">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FA">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which fixes your system time.</w:t>
      </w:r>
    </w:p>
    <w:p w:rsidR="00000000" w:rsidDel="00000000" w:rsidP="00000000" w:rsidRDefault="00000000" w:rsidRPr="00000000" w14:paraId="000005FB">
      <w:pPr>
        <w:rPr>
          <w:rFonts w:ascii="Fira Code" w:cs="Fira Code" w:eastAsia="Fira Code" w:hAnsi="Fira Code"/>
          <w:b w:val="1"/>
          <w:sz w:val="24"/>
          <w:szCs w:val="24"/>
        </w:rPr>
      </w:pPr>
      <w:hyperlink r:id="rId118">
        <w:r w:rsidDel="00000000" w:rsidR="00000000" w:rsidRPr="00000000">
          <w:rPr>
            <w:rFonts w:ascii="Fira Code" w:cs="Fira Code" w:eastAsia="Fira Code" w:hAnsi="Fira Code"/>
            <w:color w:val="1155cc"/>
            <w:u w:val="single"/>
            <w:rtl w:val="0"/>
          </w:rPr>
          <w:t xml:space="preserve"> Reference</w:t>
        </w:r>
      </w:hyperlink>
      <w:r w:rsidDel="00000000" w:rsidR="00000000" w:rsidRPr="00000000">
        <w:rPr>
          <w:rtl w:val="0"/>
        </w:rPr>
      </w:r>
    </w:p>
    <w:p w:rsidR="00000000" w:rsidDel="00000000" w:rsidP="00000000" w:rsidRDefault="00000000" w:rsidRPr="00000000" w14:paraId="000005FC">
      <w:pPr>
        <w:spacing w:after="200" w:lineRule="auto"/>
        <w:rPr>
          <w:rFonts w:ascii="Fira Code" w:cs="Fira Code" w:eastAsia="Fira Code" w:hAnsi="Fira Code"/>
          <w:b w:val="1"/>
          <w:sz w:val="24"/>
          <w:szCs w:val="24"/>
        </w:rPr>
      </w:pPr>
      <w:r w:rsidDel="00000000" w:rsidR="00000000" w:rsidRPr="00000000">
        <w:rPr>
          <w:rtl w:val="0"/>
        </w:rPr>
      </w:r>
    </w:p>
    <w:p w:rsidR="00000000" w:rsidDel="00000000" w:rsidP="00000000" w:rsidRDefault="00000000" w:rsidRPr="00000000" w14:paraId="000005FD">
      <w:pPr>
        <w:pStyle w:val="Heading2"/>
        <w:spacing w:after="200" w:lineRule="auto"/>
        <w:rPr>
          <w:rFonts w:ascii="Fira Code" w:cs="Fira Code" w:eastAsia="Fira Code" w:hAnsi="Fira Code"/>
          <w:sz w:val="34"/>
          <w:szCs w:val="34"/>
        </w:rPr>
      </w:pPr>
      <w:bookmarkStart w:colFirst="0" w:colLast="0" w:name="_peujx2qr4r66" w:id="166"/>
      <w:bookmarkEnd w:id="166"/>
      <w:r w:rsidDel="00000000" w:rsidR="00000000" w:rsidRPr="00000000">
        <w:rPr>
          <w:rFonts w:ascii="Fira Code" w:cs="Fira Code" w:eastAsia="Fira Code" w:hAnsi="Fira Code"/>
          <w:sz w:val="34"/>
          <w:szCs w:val="34"/>
          <w:rtl w:val="0"/>
        </w:rPr>
        <w:t xml:space="preserve">Terraform - Error 403 : Access denied</w:t>
      </w:r>
    </w:p>
    <w:p w:rsidR="00000000" w:rsidDel="00000000" w:rsidP="00000000" w:rsidRDefault="00000000" w:rsidRPr="00000000" w14:paraId="000005F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Error: googleapi: Error 403: Access denied., forbidden</w:t>
      </w:r>
    </w:p>
    <w:p w:rsidR="00000000" w:rsidDel="00000000" w:rsidP="00000000" w:rsidRDefault="00000000" w:rsidRPr="00000000" w14:paraId="000005FF">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00">
      <w:pPr>
        <w:rPr>
          <w:rFonts w:ascii="Fira Code" w:cs="Fira Code" w:eastAsia="Fira Code" w:hAnsi="Fira Code"/>
        </w:rPr>
      </w:pPr>
      <w:r w:rsidDel="00000000" w:rsidR="00000000" w:rsidRPr="00000000">
        <w:rPr>
          <w:rFonts w:ascii="Fira Code" w:cs="Fira Code" w:eastAsia="Fira Code" w:hAnsi="Fira Code"/>
          <w:sz w:val="24"/>
          <w:szCs w:val="24"/>
          <w:rtl w:val="0"/>
        </w:rPr>
        <w:t xml:space="preserve">Your </w:t>
      </w:r>
      <w:r w:rsidDel="00000000" w:rsidR="00000000" w:rsidRPr="00000000">
        <w:rPr>
          <w:rFonts w:ascii="Fira Code" w:cs="Fira Code" w:eastAsia="Fira Code" w:hAnsi="Fira Code"/>
          <w:sz w:val="24"/>
          <w:szCs w:val="24"/>
          <w:shd w:fill="f3f3f3" w:val="clear"/>
          <w:rtl w:val="0"/>
        </w:rPr>
        <w:t xml:space="preserve">$GOOGLE_APPLICATION_CREDENTIALS</w:t>
      </w:r>
      <w:r w:rsidDel="00000000" w:rsidR="00000000" w:rsidRPr="00000000">
        <w:rPr>
          <w:rFonts w:ascii="Fira Code" w:cs="Fira Code" w:eastAsia="Fira Code" w:hAnsi="Fira Code"/>
          <w:sz w:val="24"/>
          <w:szCs w:val="24"/>
          <w:rtl w:val="0"/>
        </w:rPr>
        <w:t xml:space="preserve"> might not be pointing to the correct file </w:t>
        <w:br w:type="textWrapping"/>
        <w:t xml:space="preserve">run = </w:t>
      </w:r>
      <w:r w:rsidDel="00000000" w:rsidR="00000000" w:rsidRPr="00000000">
        <w:rPr>
          <w:rFonts w:ascii="Fira Code" w:cs="Fira Code" w:eastAsia="Fira Code" w:hAnsi="Fira Code"/>
          <w:sz w:val="20"/>
          <w:szCs w:val="20"/>
          <w:shd w:fill="f3f3f3" w:val="clear"/>
          <w:rtl w:val="0"/>
        </w:rPr>
        <w:t xml:space="preserve">export GOOGLE_APPLICATION_CREDENTIALS=~/.gc/YOUR_JSON.json</w:t>
      </w:r>
      <w:r w:rsidDel="00000000" w:rsidR="00000000" w:rsidRPr="00000000">
        <w:rPr>
          <w:rtl w:val="0"/>
        </w:rPr>
      </w:r>
    </w:p>
    <w:p w:rsidR="00000000" w:rsidDel="00000000" w:rsidP="00000000" w:rsidRDefault="00000000" w:rsidRPr="00000000" w14:paraId="00000601">
      <w:pPr>
        <w:rPr>
          <w:rFonts w:ascii="Fira Code" w:cs="Fira Code" w:eastAsia="Fira Code" w:hAnsi="Fira Code"/>
        </w:rPr>
      </w:pPr>
      <w:r w:rsidDel="00000000" w:rsidR="00000000" w:rsidRPr="00000000">
        <w:rPr>
          <w:rFonts w:ascii="Fira Code" w:cs="Fira Code" w:eastAsia="Fira Code" w:hAnsi="Fira Code"/>
          <w:sz w:val="24"/>
          <w:szCs w:val="24"/>
          <w:rtl w:val="0"/>
        </w:rPr>
        <w:t xml:space="preserve">And then = </w:t>
      </w:r>
      <w:r w:rsidDel="00000000" w:rsidR="00000000" w:rsidRPr="00000000">
        <w:rPr>
          <w:rFonts w:ascii="Fira Code" w:cs="Fira Code" w:eastAsia="Fira Code" w:hAnsi="Fira Code"/>
          <w:sz w:val="20"/>
          <w:szCs w:val="20"/>
          <w:shd w:fill="f3f3f3" w:val="clear"/>
          <w:rtl w:val="0"/>
        </w:rPr>
        <w:t xml:space="preserve">gcloud auth activate-service-account --key-file $GOOGLE_APPLICATION_CREDENTIALS</w:t>
      </w:r>
      <w:r w:rsidDel="00000000" w:rsidR="00000000" w:rsidRPr="00000000">
        <w:rPr>
          <w:rtl w:val="0"/>
        </w:rPr>
      </w:r>
    </w:p>
    <w:p w:rsidR="00000000" w:rsidDel="00000000" w:rsidP="00000000" w:rsidRDefault="00000000" w:rsidRPr="00000000" w14:paraId="00000602">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03">
      <w:pPr>
        <w:pStyle w:val="Heading2"/>
        <w:rPr>
          <w:rFonts w:ascii="Fira Code" w:cs="Fira Code" w:eastAsia="Fira Code" w:hAnsi="Fira Code"/>
          <w:sz w:val="34"/>
          <w:szCs w:val="34"/>
        </w:rPr>
      </w:pPr>
      <w:bookmarkStart w:colFirst="0" w:colLast="0" w:name="_w4r21extpej8" w:id="167"/>
      <w:bookmarkEnd w:id="167"/>
      <w:r w:rsidDel="00000000" w:rsidR="00000000" w:rsidRPr="00000000">
        <w:rPr>
          <w:rFonts w:ascii="Fira Code" w:cs="Fira Code" w:eastAsia="Fira Code" w:hAnsi="Fira Code"/>
          <w:sz w:val="34"/>
          <w:szCs w:val="34"/>
          <w:rtl w:val="0"/>
        </w:rPr>
        <w:t xml:space="preserve">Terraform - Do I need to make another service account for terraform before I get the keys (.json file)?</w:t>
      </w:r>
    </w:p>
    <w:p w:rsidR="00000000" w:rsidDel="00000000" w:rsidP="00000000" w:rsidRDefault="00000000" w:rsidRPr="00000000" w14:paraId="00000604">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05">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One service account is enough for all the services/resources you'll use in this course. After you get the file with your credentials and set your environment variable, you should be good to go.</w:t>
      </w:r>
    </w:p>
    <w:p w:rsidR="00000000" w:rsidDel="00000000" w:rsidP="00000000" w:rsidRDefault="00000000" w:rsidRPr="00000000" w14:paraId="00000606">
      <w:pPr>
        <w:spacing w:after="200" w:line="276" w:lineRule="auto"/>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ab/>
      </w:r>
      <w:r w:rsidDel="00000000" w:rsidR="00000000" w:rsidRPr="00000000">
        <w:rPr>
          <w:rtl w:val="0"/>
        </w:rPr>
      </w:r>
    </w:p>
    <w:p w:rsidR="00000000" w:rsidDel="00000000" w:rsidP="00000000" w:rsidRDefault="00000000" w:rsidRPr="00000000" w14:paraId="000006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608">
      <w:pPr>
        <w:pStyle w:val="Heading2"/>
        <w:spacing w:after="200" w:lineRule="auto"/>
        <w:rPr>
          <w:rFonts w:ascii="Fira Code" w:cs="Fira Code" w:eastAsia="Fira Code" w:hAnsi="Fira Code"/>
          <w:sz w:val="34"/>
          <w:szCs w:val="34"/>
        </w:rPr>
      </w:pPr>
      <w:bookmarkStart w:colFirst="0" w:colLast="0" w:name="_67fyewlmym6u" w:id="168"/>
      <w:bookmarkEnd w:id="168"/>
      <w:r w:rsidDel="00000000" w:rsidR="00000000" w:rsidRPr="00000000">
        <w:rPr>
          <w:rFonts w:ascii="Fira Code" w:cs="Fira Code" w:eastAsia="Fira Code" w:hAnsi="Fira Code"/>
          <w:sz w:val="34"/>
          <w:szCs w:val="34"/>
          <w:rtl w:val="0"/>
        </w:rPr>
        <w:t xml:space="preserve">Terraform - </w:t>
      </w:r>
      <w:r w:rsidDel="00000000" w:rsidR="00000000" w:rsidRPr="00000000">
        <w:rPr>
          <w:rFonts w:ascii="Fira Code" w:cs="Fira Code" w:eastAsia="Fira Code" w:hAnsi="Fira Code"/>
          <w:sz w:val="34"/>
          <w:szCs w:val="34"/>
          <w:rtl w:val="0"/>
        </w:rPr>
        <w:t xml:space="preserve">Where can I find the Terraform 1.1.3 Linux (AMD 64)?</w:t>
      </w:r>
      <w:r w:rsidDel="00000000" w:rsidR="00000000" w:rsidRPr="00000000">
        <w:rPr>
          <w:rtl w:val="0"/>
        </w:rPr>
      </w:r>
    </w:p>
    <w:p w:rsidR="00000000" w:rsidDel="00000000" w:rsidP="00000000" w:rsidRDefault="00000000" w:rsidRPr="00000000" w14:paraId="00000609">
      <w:pPr>
        <w:spacing w:after="200" w:lineRule="auto"/>
        <w:rPr>
          <w:rFonts w:ascii="Fira Code" w:cs="Fira Code" w:eastAsia="Fira Code" w:hAnsi="Fira Code"/>
          <w:sz w:val="25"/>
          <w:szCs w:val="25"/>
        </w:rPr>
      </w:pPr>
      <w:r w:rsidDel="00000000" w:rsidR="00000000" w:rsidRPr="00000000">
        <w:rPr>
          <w:rFonts w:ascii="Fira Code" w:cs="Fira Code" w:eastAsia="Fira Code" w:hAnsi="Fira Code"/>
          <w:sz w:val="24"/>
          <w:szCs w:val="24"/>
          <w:rtl w:val="0"/>
        </w:rPr>
        <w:t xml:space="preserve">Here: </w:t>
      </w:r>
      <w:hyperlink r:id="rId119">
        <w:r w:rsidDel="00000000" w:rsidR="00000000" w:rsidRPr="00000000">
          <w:rPr>
            <w:rFonts w:ascii="Fira Code" w:cs="Fira Code" w:eastAsia="Fira Code" w:hAnsi="Fira Code"/>
            <w:sz w:val="24"/>
            <w:szCs w:val="24"/>
            <w:u w:val="single"/>
            <w:rtl w:val="0"/>
          </w:rPr>
          <w:t xml:space="preserve">https://releases.hashicorp.com/terraform/1.1.3/terraform_1.1.3_linux_amd64.zip</w:t>
        </w:r>
      </w:hyperlink>
      <w:r w:rsidDel="00000000" w:rsidR="00000000" w:rsidRPr="00000000">
        <w:rPr>
          <w:rtl w:val="0"/>
        </w:rPr>
      </w:r>
    </w:p>
    <w:p w:rsidR="00000000" w:rsidDel="00000000" w:rsidP="00000000" w:rsidRDefault="00000000" w:rsidRPr="00000000" w14:paraId="0000060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0B">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0C">
      <w:pPr>
        <w:pStyle w:val="Heading2"/>
        <w:rPr>
          <w:rFonts w:ascii="Fira Code" w:cs="Fira Code" w:eastAsia="Fira Code" w:hAnsi="Fira Code"/>
          <w:sz w:val="34"/>
          <w:szCs w:val="34"/>
        </w:rPr>
      </w:pPr>
      <w:bookmarkStart w:colFirst="0" w:colLast="0" w:name="_w3dvnbvmq63u" w:id="169"/>
      <w:bookmarkEnd w:id="169"/>
      <w:r w:rsidDel="00000000" w:rsidR="00000000" w:rsidRPr="00000000">
        <w:rPr>
          <w:rFonts w:ascii="Fira Code" w:cs="Fira Code" w:eastAsia="Fira Code" w:hAnsi="Fira Code"/>
          <w:sz w:val="34"/>
          <w:szCs w:val="34"/>
          <w:rtl w:val="0"/>
        </w:rPr>
        <w:t xml:space="preserve">Terraform - </w:t>
      </w:r>
      <w:r w:rsidDel="00000000" w:rsidR="00000000" w:rsidRPr="00000000">
        <w:rPr>
          <w:rFonts w:ascii="Fira Code" w:cs="Fira Code" w:eastAsia="Fira Code" w:hAnsi="Fira Code"/>
          <w:sz w:val="34"/>
          <w:szCs w:val="34"/>
          <w:rtl w:val="0"/>
        </w:rPr>
        <w:t xml:space="preserve">Terraform initialized in an empty directory! </w:t>
      </w:r>
      <w:r w:rsidDel="00000000" w:rsidR="00000000" w:rsidRPr="00000000">
        <w:rPr>
          <w:rFonts w:ascii="Fira Code" w:cs="Fira Code" w:eastAsia="Fira Code" w:hAnsi="Fira Code"/>
          <w:sz w:val="34"/>
          <w:szCs w:val="34"/>
          <w:rtl w:val="0"/>
        </w:rPr>
        <w:t xml:space="preserve">The directory has no Terraform configuration files. You may begin working with Terraform immediately by creating Terraform configuration files.g</w:t>
      </w:r>
    </w:p>
    <w:p w:rsidR="00000000" w:rsidDel="00000000" w:rsidP="00000000" w:rsidRDefault="00000000" w:rsidRPr="00000000" w14:paraId="0000060D">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0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get this error because I run the command terraform init outside the working directory, and this is wrong.You need first to navigate to the working directory that contains terraform configuration files, and and then run the command. </w:t>
      </w:r>
      <w:r w:rsidDel="00000000" w:rsidR="00000000" w:rsidRPr="00000000">
        <w:rPr>
          <w:rtl w:val="0"/>
        </w:rPr>
      </w:r>
    </w:p>
    <w:p w:rsidR="00000000" w:rsidDel="00000000" w:rsidP="00000000" w:rsidRDefault="00000000" w:rsidRPr="00000000" w14:paraId="0000060F">
      <w:pPr>
        <w:pStyle w:val="Heading2"/>
        <w:rPr>
          <w:rFonts w:ascii="Fira Code" w:cs="Fira Code" w:eastAsia="Fira Code" w:hAnsi="Fira Code"/>
          <w:sz w:val="34"/>
          <w:szCs w:val="34"/>
        </w:rPr>
      </w:pPr>
      <w:bookmarkStart w:colFirst="0" w:colLast="0" w:name="_z0dhcxkq2ihy" w:id="170"/>
      <w:bookmarkEnd w:id="170"/>
      <w:r w:rsidDel="00000000" w:rsidR="00000000" w:rsidRPr="00000000">
        <w:rPr>
          <w:rtl w:val="0"/>
        </w:rPr>
      </w:r>
    </w:p>
    <w:p w:rsidR="00000000" w:rsidDel="00000000" w:rsidP="00000000" w:rsidRDefault="00000000" w:rsidRPr="00000000" w14:paraId="00000610">
      <w:pPr>
        <w:pStyle w:val="Heading2"/>
        <w:rPr>
          <w:rFonts w:ascii="Fira Code" w:cs="Fira Code" w:eastAsia="Fira Code" w:hAnsi="Fira Code"/>
          <w:sz w:val="34"/>
          <w:szCs w:val="34"/>
        </w:rPr>
      </w:pPr>
      <w:bookmarkStart w:colFirst="0" w:colLast="0" w:name="_zgps4ss7rdau" w:id="171"/>
      <w:bookmarkEnd w:id="171"/>
      <w:r w:rsidDel="00000000" w:rsidR="00000000" w:rsidRPr="00000000">
        <w:rPr>
          <w:rFonts w:ascii="Fira Code" w:cs="Fira Code" w:eastAsia="Fira Code" w:hAnsi="Fira Code"/>
          <w:sz w:val="34"/>
          <w:szCs w:val="34"/>
          <w:rtl w:val="0"/>
        </w:rPr>
        <w:t xml:space="preserve">Terraform - Error creating Dataset: googleapi: Error 403: Request had insufficient authentication scopes</w:t>
      </w:r>
    </w:p>
    <w:p w:rsidR="00000000" w:rsidDel="00000000" w:rsidP="00000000" w:rsidRDefault="00000000" w:rsidRPr="00000000" w14:paraId="00000611">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12">
      <w:pPr>
        <w:rPr>
          <w:rFonts w:ascii="Fira Code" w:cs="Fira Code" w:eastAsia="Fira Code" w:hAnsi="Fira Code"/>
          <w:b w:val="1"/>
          <w:sz w:val="24"/>
          <w:szCs w:val="24"/>
        </w:rPr>
      </w:pPr>
      <w:r w:rsidDel="00000000" w:rsidR="00000000" w:rsidRPr="00000000">
        <w:rPr>
          <w:rFonts w:ascii="Fira Code" w:cs="Fira Code" w:eastAsia="Fira Code" w:hAnsi="Fira Code"/>
          <w:sz w:val="24"/>
          <w:szCs w:val="24"/>
          <w:rtl w:val="0"/>
        </w:rPr>
        <w:t xml:space="preserve">The error:</w:t>
      </w:r>
      <w:r w:rsidDel="00000000" w:rsidR="00000000" w:rsidRPr="00000000">
        <w:rPr>
          <w:rtl w:val="0"/>
        </w:rPr>
      </w:r>
    </w:p>
    <w:p w:rsidR="00000000" w:rsidDel="00000000" w:rsidP="00000000" w:rsidRDefault="00000000" w:rsidRPr="00000000" w14:paraId="00000613">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Error: googleapi: Error 403: Access denied., forbidden</w:t>
      </w:r>
    </w:p>
    <w:p w:rsidR="00000000" w:rsidDel="00000000" w:rsidP="00000000" w:rsidRDefault="00000000" w:rsidRPr="00000000" w14:paraId="00000614">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w:t>
      </w:r>
    </w:p>
    <w:p w:rsidR="00000000" w:rsidDel="00000000" w:rsidP="00000000" w:rsidRDefault="00000000" w:rsidRPr="00000000" w14:paraId="00000615">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rtl w:val="0"/>
        </w:rPr>
        <w:t xml:space="preserve">and</w:t>
      </w:r>
      <w:r w:rsidDel="00000000" w:rsidR="00000000" w:rsidRPr="00000000">
        <w:rPr>
          <w:rtl w:val="0"/>
        </w:rPr>
      </w:r>
    </w:p>
    <w:p w:rsidR="00000000" w:rsidDel="00000000" w:rsidP="00000000" w:rsidRDefault="00000000" w:rsidRPr="00000000" w14:paraId="00000616">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Error: Error creating Dataset: googleapi: Error 403: Request had insufficient authentication scopes.</w:t>
      </w:r>
    </w:p>
    <w:p w:rsidR="00000000" w:rsidDel="00000000" w:rsidP="00000000" w:rsidRDefault="00000000" w:rsidRPr="00000000" w14:paraId="00000617">
      <w:pPr>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618">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rtl w:val="0"/>
        </w:rPr>
        <w:t xml:space="preserve">For this solution make sure to run:</w:t>
      </w:r>
      <w:r w:rsidDel="00000000" w:rsidR="00000000" w:rsidRPr="00000000">
        <w:rPr>
          <w:rtl w:val="0"/>
        </w:rPr>
      </w:r>
    </w:p>
    <w:p w:rsidR="00000000" w:rsidDel="00000000" w:rsidP="00000000" w:rsidRDefault="00000000" w:rsidRPr="00000000" w14:paraId="00000619">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echo $GOOGLE_APPLICATION_CREDENTIALS</w:t>
      </w:r>
    </w:p>
    <w:p w:rsidR="00000000" w:rsidDel="00000000" w:rsidP="00000000" w:rsidRDefault="00000000" w:rsidRPr="00000000" w14:paraId="0000061A">
      <w:pPr>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echo $?</w:t>
      </w:r>
      <w:r w:rsidDel="00000000" w:rsidR="00000000" w:rsidRPr="00000000">
        <w:rPr>
          <w:rtl w:val="0"/>
        </w:rPr>
      </w:r>
    </w:p>
    <w:p w:rsidR="00000000" w:rsidDel="00000000" w:rsidP="00000000" w:rsidRDefault="00000000" w:rsidRPr="00000000" w14:paraId="0000061B">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1C">
      <w:pPr>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Solution:</w:t>
      </w:r>
    </w:p>
    <w:p w:rsidR="00000000" w:rsidDel="00000000" w:rsidP="00000000" w:rsidRDefault="00000000" w:rsidRPr="00000000" w14:paraId="0000061D">
      <w:pPr>
        <w:rPr>
          <w:rFonts w:ascii="Fira Code" w:cs="Fira Code" w:eastAsia="Fira Code" w:hAnsi="Fira Code"/>
          <w:sz w:val="23"/>
          <w:szCs w:val="23"/>
        </w:rPr>
      </w:pPr>
      <w:r w:rsidDel="00000000" w:rsidR="00000000" w:rsidRPr="00000000">
        <w:rPr>
          <w:rFonts w:ascii="Fira Code" w:cs="Fira Code" w:eastAsia="Fira Code" w:hAnsi="Fira Code"/>
          <w:sz w:val="24"/>
          <w:szCs w:val="24"/>
          <w:rtl w:val="0"/>
        </w:rPr>
        <w:t xml:space="preserve">You have to set again the </w:t>
      </w:r>
      <w:r w:rsidDel="00000000" w:rsidR="00000000" w:rsidRPr="00000000">
        <w:rPr>
          <w:rFonts w:ascii="Fira Code" w:cs="Fira Code" w:eastAsia="Fira Code" w:hAnsi="Fira Code"/>
          <w:sz w:val="24"/>
          <w:szCs w:val="24"/>
          <w:shd w:fill="f3f3f3" w:val="clear"/>
          <w:rtl w:val="0"/>
        </w:rPr>
        <w:t xml:space="preserve">GOOGLE_APPLICATION_CREDENTIALS </w:t>
      </w:r>
      <w:r w:rsidDel="00000000" w:rsidR="00000000" w:rsidRPr="00000000">
        <w:rPr>
          <w:rFonts w:ascii="Fira Code" w:cs="Fira Code" w:eastAsia="Fira Code" w:hAnsi="Fira Code"/>
          <w:sz w:val="24"/>
          <w:szCs w:val="24"/>
          <w:rtl w:val="0"/>
        </w:rPr>
        <w:t xml:space="preserve">as Alexey did in the environment set-up video in week1:</w:t>
      </w:r>
      <w:r w:rsidDel="00000000" w:rsidR="00000000" w:rsidRPr="00000000">
        <w:rPr>
          <w:rtl w:val="0"/>
        </w:rPr>
      </w:r>
    </w:p>
    <w:p w:rsidR="00000000" w:rsidDel="00000000" w:rsidP="00000000" w:rsidRDefault="00000000" w:rsidRPr="00000000" w14:paraId="0000061E">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export GOOGLE_APPLICATION_CREDENTIALS="&lt;path/to/your/service-account-authkeys&gt;.json</w:t>
      </w:r>
    </w:p>
    <w:p w:rsidR="00000000" w:rsidDel="00000000" w:rsidP="00000000" w:rsidRDefault="00000000" w:rsidRPr="00000000" w14:paraId="0000061F">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20">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21">
      <w:pPr>
        <w:pStyle w:val="Heading2"/>
        <w:rPr>
          <w:rFonts w:ascii="Fira Code" w:cs="Fira Code" w:eastAsia="Fira Code" w:hAnsi="Fira Code"/>
          <w:sz w:val="34"/>
          <w:szCs w:val="34"/>
        </w:rPr>
      </w:pPr>
      <w:bookmarkStart w:colFirst="0" w:colLast="0" w:name="_7nh3zxnsuhqj" w:id="172"/>
      <w:bookmarkEnd w:id="172"/>
      <w:r w:rsidDel="00000000" w:rsidR="00000000" w:rsidRPr="00000000">
        <w:rPr>
          <w:rFonts w:ascii="Fira Code" w:cs="Fira Code" w:eastAsia="Fira Code" w:hAnsi="Fira Code"/>
          <w:sz w:val="34"/>
          <w:szCs w:val="34"/>
          <w:rtl w:val="0"/>
        </w:rPr>
        <w:t xml:space="preserve">Terraform - Error creating Bucket: googleapi: Error 403: Permission denied to access ‘storage.buckets.create’</w:t>
      </w:r>
    </w:p>
    <w:p w:rsidR="00000000" w:rsidDel="00000000" w:rsidP="00000000" w:rsidRDefault="00000000" w:rsidRPr="00000000" w14:paraId="00000622">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23">
      <w:pPr>
        <w:rPr>
          <w:rFonts w:ascii="Fira Code" w:cs="Fira Code" w:eastAsia="Fira Code" w:hAnsi="Fira Code"/>
          <w:b w:val="1"/>
          <w:sz w:val="24"/>
          <w:szCs w:val="24"/>
        </w:rPr>
      </w:pPr>
      <w:r w:rsidDel="00000000" w:rsidR="00000000" w:rsidRPr="00000000">
        <w:rPr>
          <w:rFonts w:ascii="Fira Code" w:cs="Fira Code" w:eastAsia="Fira Code" w:hAnsi="Fira Code"/>
          <w:sz w:val="24"/>
          <w:szCs w:val="24"/>
          <w:rtl w:val="0"/>
        </w:rPr>
        <w:t xml:space="preserve">The error:</w:t>
      </w:r>
      <w:r w:rsidDel="00000000" w:rsidR="00000000" w:rsidRPr="00000000">
        <w:rPr>
          <w:rtl w:val="0"/>
        </w:rPr>
      </w:r>
    </w:p>
    <w:p w:rsidR="00000000" w:rsidDel="00000000" w:rsidP="00000000" w:rsidRDefault="00000000" w:rsidRPr="00000000" w14:paraId="00000624">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Error: googleapi: Error 403: terraform-trans-campus@trans-campus-410115.iam.gserviceaccount.com does not have storage.buckets.create access to the Google Cloud project. Permission 'storage.buckets.create' denied on resource (or it may not exist)., forbidden</w:t>
      </w:r>
      <w:r w:rsidDel="00000000" w:rsidR="00000000" w:rsidRPr="00000000">
        <w:rPr>
          <w:rtl w:val="0"/>
        </w:rPr>
      </w:r>
    </w:p>
    <w:p w:rsidR="00000000" w:rsidDel="00000000" w:rsidP="00000000" w:rsidRDefault="00000000" w:rsidRPr="00000000" w14:paraId="00000625">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2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solution:</w:t>
      </w:r>
    </w:p>
    <w:p w:rsidR="00000000" w:rsidDel="00000000" w:rsidP="00000000" w:rsidRDefault="00000000" w:rsidRPr="00000000" w14:paraId="00000627">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have to declare the project name as your </w:t>
      </w:r>
      <w:r w:rsidDel="00000000" w:rsidR="00000000" w:rsidRPr="00000000">
        <w:rPr>
          <w:rFonts w:ascii="Fira Code" w:cs="Fira Code" w:eastAsia="Fira Code" w:hAnsi="Fira Code"/>
          <w:i w:val="1"/>
          <w:sz w:val="24"/>
          <w:szCs w:val="24"/>
          <w:rtl w:val="0"/>
        </w:rPr>
        <w:t xml:space="preserve">Project ID</w:t>
      </w:r>
      <w:r w:rsidDel="00000000" w:rsidR="00000000" w:rsidRPr="00000000">
        <w:rPr>
          <w:rFonts w:ascii="Fira Code" w:cs="Fira Code" w:eastAsia="Fira Code" w:hAnsi="Fira Code"/>
          <w:sz w:val="24"/>
          <w:szCs w:val="24"/>
          <w:rtl w:val="0"/>
        </w:rPr>
        <w:t xml:space="preserve">, and not your </w:t>
      </w:r>
      <w:r w:rsidDel="00000000" w:rsidR="00000000" w:rsidRPr="00000000">
        <w:rPr>
          <w:rFonts w:ascii="Fira Code" w:cs="Fira Code" w:eastAsia="Fira Code" w:hAnsi="Fira Code"/>
          <w:i w:val="1"/>
          <w:sz w:val="24"/>
          <w:szCs w:val="24"/>
          <w:rtl w:val="0"/>
        </w:rPr>
        <w:t xml:space="preserve">Project name, </w:t>
      </w:r>
      <w:r w:rsidDel="00000000" w:rsidR="00000000" w:rsidRPr="00000000">
        <w:rPr>
          <w:rFonts w:ascii="Fira Code" w:cs="Fira Code" w:eastAsia="Fira Code" w:hAnsi="Fira Code"/>
          <w:sz w:val="24"/>
          <w:szCs w:val="24"/>
          <w:rtl w:val="0"/>
        </w:rPr>
        <w:t xml:space="preserve">available on GCP console Dashboard.</w:t>
      </w:r>
    </w:p>
    <w:p w:rsidR="00000000" w:rsidDel="00000000" w:rsidP="00000000" w:rsidRDefault="00000000" w:rsidRPr="00000000" w14:paraId="00000628">
      <w:pPr>
        <w:rPr>
          <w:rFonts w:ascii="Fira Code" w:cs="Fira Code" w:eastAsia="Fira Code" w:hAnsi="Fira Code"/>
        </w:rPr>
      </w:pPr>
      <w:r w:rsidDel="00000000" w:rsidR="00000000" w:rsidRPr="00000000">
        <w:rPr>
          <w:rtl w:val="0"/>
        </w:rPr>
      </w:r>
    </w:p>
    <w:p w:rsidR="00000000" w:rsidDel="00000000" w:rsidP="00000000" w:rsidRDefault="00000000" w:rsidRPr="00000000" w14:paraId="00000629">
      <w:pPr>
        <w:pStyle w:val="Heading2"/>
        <w:spacing w:after="0" w:lineRule="auto"/>
        <w:rPr>
          <w:rFonts w:ascii="Fira Code" w:cs="Fira Code" w:eastAsia="Fira Code" w:hAnsi="Fira Code"/>
        </w:rPr>
      </w:pPr>
      <w:bookmarkStart w:colFirst="0" w:colLast="0" w:name="_oyagmy91e5ax" w:id="173"/>
      <w:bookmarkEnd w:id="173"/>
      <w:r w:rsidDel="00000000" w:rsidR="00000000" w:rsidRPr="00000000">
        <w:rPr>
          <w:rFonts w:ascii="Fira Code" w:cs="Fira Code" w:eastAsia="Fira Code" w:hAnsi="Fira Code"/>
          <w:sz w:val="14"/>
          <w:szCs w:val="14"/>
          <w:rtl w:val="0"/>
        </w:rPr>
        <w:t xml:space="preserve"> </w:t>
      </w:r>
      <w:r w:rsidDel="00000000" w:rsidR="00000000" w:rsidRPr="00000000">
        <w:rPr>
          <w:rFonts w:ascii="Fira Code" w:cs="Fira Code" w:eastAsia="Fira Code" w:hAnsi="Fira Code"/>
          <w:rtl w:val="0"/>
        </w:rPr>
        <w:t xml:space="preserve">Terraform google provider requires credentials. </w:t>
      </w:r>
    </w:p>
    <w:p w:rsidR="00000000" w:rsidDel="00000000" w:rsidP="00000000" w:rsidRDefault="00000000" w:rsidRPr="00000000" w14:paraId="0000062A">
      <w:pPr>
        <w:pStyle w:val="Heading2"/>
        <w:spacing w:after="0" w:lineRule="auto"/>
        <w:rPr>
          <w:rFonts w:ascii="Fira Code" w:cs="Fira Code" w:eastAsia="Fira Code" w:hAnsi="Fira Code"/>
        </w:rPr>
      </w:pPr>
      <w:bookmarkStart w:colFirst="0" w:colLast="0" w:name="_4hs4ov3spj9g" w:id="174"/>
      <w:bookmarkEnd w:id="174"/>
      <w:r w:rsidDel="00000000" w:rsidR="00000000" w:rsidRPr="00000000">
        <w:rPr>
          <w:rFonts w:ascii="Fira Code" w:cs="Fira Code" w:eastAsia="Fira Code" w:hAnsi="Fira Code"/>
          <w:rtl w:val="0"/>
        </w:rPr>
        <w:t xml:space="preserve">To ensure the sensitivity of the credentials file, I had to spend lot of time to input that as a file.</w:t>
      </w:r>
    </w:p>
    <w:p w:rsidR="00000000" w:rsidDel="00000000" w:rsidP="00000000" w:rsidRDefault="00000000" w:rsidRPr="00000000" w14:paraId="0000062B">
      <w:pPr>
        <w:spacing w:after="0" w:lineRule="auto"/>
        <w:ind w:left="2880" w:firstLine="0"/>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62C">
      <w:pPr>
        <w:shd w:fill="1f1f1f" w:val="clear"/>
        <w:spacing w:after="0" w:line="294.5454545454545" w:lineRule="auto"/>
        <w:ind w:left="1080" w:firstLine="0"/>
        <w:rPr>
          <w:rFonts w:ascii="Fira Code" w:cs="Fira Code" w:eastAsia="Fira Code" w:hAnsi="Fira Code"/>
          <w:color w:val="cccccc"/>
          <w:sz w:val="18"/>
          <w:szCs w:val="18"/>
        </w:rPr>
      </w:pPr>
      <w:r w:rsidDel="00000000" w:rsidR="00000000" w:rsidRPr="00000000">
        <w:rPr>
          <w:rFonts w:ascii="Fira Code" w:cs="Fira Code" w:eastAsia="Fira Code" w:hAnsi="Fira Code"/>
          <w:color w:val="4ec9b0"/>
          <w:sz w:val="18"/>
          <w:szCs w:val="18"/>
          <w:rtl w:val="0"/>
        </w:rPr>
        <w:t xml:space="preserve">provider</w:t>
      </w:r>
      <w:r w:rsidDel="00000000" w:rsidR="00000000" w:rsidRPr="00000000">
        <w:rPr>
          <w:rFonts w:ascii="Fira Code" w:cs="Fira Code" w:eastAsia="Fira Code" w:hAnsi="Fira Code"/>
          <w:color w:val="cccccc"/>
          <w:sz w:val="18"/>
          <w:szCs w:val="18"/>
          <w:rtl w:val="0"/>
        </w:rPr>
        <w:t xml:space="preserve"> </w:t>
      </w:r>
      <w:r w:rsidDel="00000000" w:rsidR="00000000" w:rsidRPr="00000000">
        <w:rPr>
          <w:rFonts w:ascii="Fira Code" w:cs="Fira Code" w:eastAsia="Fira Code" w:hAnsi="Fira Code"/>
          <w:color w:val="4fc1ff"/>
          <w:sz w:val="18"/>
          <w:szCs w:val="18"/>
          <w:rtl w:val="0"/>
        </w:rPr>
        <w:t xml:space="preserve">"google"</w:t>
      </w:r>
      <w:r w:rsidDel="00000000" w:rsidR="00000000" w:rsidRPr="00000000">
        <w:rPr>
          <w:rFonts w:ascii="Fira Code" w:cs="Fira Code" w:eastAsia="Fira Code" w:hAnsi="Fira Code"/>
          <w:color w:val="cccccc"/>
          <w:sz w:val="18"/>
          <w:szCs w:val="18"/>
          <w:rtl w:val="0"/>
        </w:rPr>
        <w:t xml:space="preserve"> {</w:t>
      </w:r>
    </w:p>
    <w:p w:rsidR="00000000" w:rsidDel="00000000" w:rsidP="00000000" w:rsidRDefault="00000000" w:rsidRPr="00000000" w14:paraId="0000062D">
      <w:pPr>
        <w:shd w:fill="1f1f1f" w:val="clear"/>
        <w:spacing w:after="0" w:line="294.5454545454545" w:lineRule="auto"/>
        <w:ind w:left="1080" w:firstLine="0"/>
        <w:rPr>
          <w:rFonts w:ascii="Fira Code" w:cs="Fira Code" w:eastAsia="Fira Code" w:hAnsi="Fira Code"/>
          <w:color w:val="9cdcfe"/>
          <w:sz w:val="18"/>
          <w:szCs w:val="18"/>
        </w:rPr>
      </w:pPr>
      <w:r w:rsidDel="00000000" w:rsidR="00000000" w:rsidRPr="00000000">
        <w:rPr>
          <w:rFonts w:ascii="Fira Code" w:cs="Fira Code" w:eastAsia="Fira Code" w:hAnsi="Fira Code"/>
          <w:color w:val="cccccc"/>
          <w:sz w:val="18"/>
          <w:szCs w:val="18"/>
          <w:rtl w:val="0"/>
        </w:rPr>
        <w:t xml:space="preserve">  </w:t>
      </w:r>
      <w:r w:rsidDel="00000000" w:rsidR="00000000" w:rsidRPr="00000000">
        <w:rPr>
          <w:rFonts w:ascii="Fira Code" w:cs="Fira Code" w:eastAsia="Fira Code" w:hAnsi="Fira Code"/>
          <w:color w:val="9cdcfe"/>
          <w:sz w:val="18"/>
          <w:szCs w:val="18"/>
          <w:rtl w:val="0"/>
        </w:rPr>
        <w:t xml:space="preserve">project     </w:t>
      </w:r>
      <w:r w:rsidDel="00000000" w:rsidR="00000000" w:rsidRPr="00000000">
        <w:rPr>
          <w:rFonts w:ascii="Fira Code" w:cs="Fira Code" w:eastAsia="Fira Code" w:hAnsi="Fira Code"/>
          <w:color w:val="d4d4d4"/>
          <w:sz w:val="18"/>
          <w:szCs w:val="18"/>
          <w:rtl w:val="0"/>
        </w:rPr>
        <w:t xml:space="preserve">=</w:t>
      </w:r>
      <w:r w:rsidDel="00000000" w:rsidR="00000000" w:rsidRPr="00000000">
        <w:rPr>
          <w:rFonts w:ascii="Fira Code" w:cs="Fira Code" w:eastAsia="Fira Code" w:hAnsi="Fira Code"/>
          <w:color w:val="9cdcfe"/>
          <w:sz w:val="18"/>
          <w:szCs w:val="18"/>
          <w:rtl w:val="0"/>
        </w:rPr>
        <w:t xml:space="preserve"> var</w:t>
      </w:r>
      <w:r w:rsidDel="00000000" w:rsidR="00000000" w:rsidRPr="00000000">
        <w:rPr>
          <w:rFonts w:ascii="Fira Code" w:cs="Fira Code" w:eastAsia="Fira Code" w:hAnsi="Fira Code"/>
          <w:color w:val="d4d4d4"/>
          <w:sz w:val="18"/>
          <w:szCs w:val="18"/>
          <w:rtl w:val="0"/>
        </w:rPr>
        <w:t xml:space="preserve">.</w:t>
      </w:r>
      <w:r w:rsidDel="00000000" w:rsidR="00000000" w:rsidRPr="00000000">
        <w:rPr>
          <w:rFonts w:ascii="Fira Code" w:cs="Fira Code" w:eastAsia="Fira Code" w:hAnsi="Fira Code"/>
          <w:color w:val="9cdcfe"/>
          <w:sz w:val="18"/>
          <w:szCs w:val="18"/>
          <w:rtl w:val="0"/>
        </w:rPr>
        <w:t xml:space="preserve">projectId</w:t>
      </w:r>
    </w:p>
    <w:p w:rsidR="00000000" w:rsidDel="00000000" w:rsidP="00000000" w:rsidRDefault="00000000" w:rsidRPr="00000000" w14:paraId="0000062E">
      <w:pPr>
        <w:shd w:fill="1f1f1f" w:val="clear"/>
        <w:spacing w:after="0" w:line="294.5454545454545" w:lineRule="auto"/>
        <w:ind w:left="1080" w:firstLine="0"/>
        <w:rPr>
          <w:rFonts w:ascii="Fira Code" w:cs="Fira Code" w:eastAsia="Fira Code" w:hAnsi="Fira Code"/>
          <w:color w:val="cccccc"/>
          <w:sz w:val="18"/>
          <w:szCs w:val="18"/>
        </w:rPr>
      </w:pPr>
      <w:r w:rsidDel="00000000" w:rsidR="00000000" w:rsidRPr="00000000">
        <w:rPr>
          <w:rFonts w:ascii="Fira Code" w:cs="Fira Code" w:eastAsia="Fira Code" w:hAnsi="Fira Code"/>
          <w:color w:val="cccccc"/>
          <w:sz w:val="18"/>
          <w:szCs w:val="18"/>
          <w:rtl w:val="0"/>
        </w:rPr>
        <w:t xml:space="preserve">  </w:t>
      </w:r>
      <w:r w:rsidDel="00000000" w:rsidR="00000000" w:rsidRPr="00000000">
        <w:rPr>
          <w:rFonts w:ascii="Fira Code" w:cs="Fira Code" w:eastAsia="Fira Code" w:hAnsi="Fira Code"/>
          <w:color w:val="9cdcfe"/>
          <w:sz w:val="18"/>
          <w:szCs w:val="18"/>
          <w:rtl w:val="0"/>
        </w:rPr>
        <w:t xml:space="preserve">credentials </w:t>
      </w:r>
      <w:r w:rsidDel="00000000" w:rsidR="00000000" w:rsidRPr="00000000">
        <w:rPr>
          <w:rFonts w:ascii="Fira Code" w:cs="Fira Code" w:eastAsia="Fira Code" w:hAnsi="Fira Code"/>
          <w:color w:val="d4d4d4"/>
          <w:sz w:val="18"/>
          <w:szCs w:val="18"/>
          <w:rtl w:val="0"/>
        </w:rPr>
        <w:t xml:space="preserve">=</w:t>
      </w:r>
      <w:r w:rsidDel="00000000" w:rsidR="00000000" w:rsidRPr="00000000">
        <w:rPr>
          <w:rFonts w:ascii="Fira Code" w:cs="Fira Code" w:eastAsia="Fira Code" w:hAnsi="Fira Code"/>
          <w:color w:val="9cdcfe"/>
          <w:sz w:val="18"/>
          <w:szCs w:val="18"/>
          <w:rtl w:val="0"/>
        </w:rPr>
        <w:t xml:space="preserve"> </w:t>
      </w:r>
      <w:r w:rsidDel="00000000" w:rsidR="00000000" w:rsidRPr="00000000">
        <w:rPr>
          <w:rFonts w:ascii="Fira Code" w:cs="Fira Code" w:eastAsia="Fira Code" w:hAnsi="Fira Code"/>
          <w:color w:val="dcdcaa"/>
          <w:sz w:val="18"/>
          <w:szCs w:val="18"/>
          <w:rtl w:val="0"/>
        </w:rPr>
        <w:t xml:space="preserve">file</w:t>
      </w:r>
      <w:r w:rsidDel="00000000" w:rsidR="00000000" w:rsidRPr="00000000">
        <w:rPr>
          <w:rFonts w:ascii="Fira Code" w:cs="Fira Code" w:eastAsia="Fira Code" w:hAnsi="Fira Code"/>
          <w:color w:val="cccccc"/>
          <w:sz w:val="18"/>
          <w:szCs w:val="18"/>
          <w:rtl w:val="0"/>
        </w:rPr>
        <w:t xml:space="preserve">(</w:t>
      </w:r>
      <w:r w:rsidDel="00000000" w:rsidR="00000000" w:rsidRPr="00000000">
        <w:rPr>
          <w:rFonts w:ascii="Fira Code" w:cs="Fira Code" w:eastAsia="Fira Code" w:hAnsi="Fira Code"/>
          <w:color w:val="ce9178"/>
          <w:sz w:val="18"/>
          <w:szCs w:val="18"/>
          <w:rtl w:val="0"/>
        </w:rPr>
        <w:t xml:space="preserve">"</w:t>
      </w:r>
      <w:r w:rsidDel="00000000" w:rsidR="00000000" w:rsidRPr="00000000">
        <w:rPr>
          <w:rFonts w:ascii="Fira Code" w:cs="Fira Code" w:eastAsia="Fira Code" w:hAnsi="Fira Code"/>
          <w:color w:val="569cd6"/>
          <w:sz w:val="18"/>
          <w:szCs w:val="18"/>
          <w:rtl w:val="0"/>
        </w:rPr>
        <w:t xml:space="preserve">${</w:t>
      </w:r>
      <w:r w:rsidDel="00000000" w:rsidR="00000000" w:rsidRPr="00000000">
        <w:rPr>
          <w:rFonts w:ascii="Fira Code" w:cs="Fira Code" w:eastAsia="Fira Code" w:hAnsi="Fira Code"/>
          <w:color w:val="9cdcfe"/>
          <w:sz w:val="18"/>
          <w:szCs w:val="18"/>
          <w:rtl w:val="0"/>
        </w:rPr>
        <w:t xml:space="preserve">var</w:t>
      </w:r>
      <w:r w:rsidDel="00000000" w:rsidR="00000000" w:rsidRPr="00000000">
        <w:rPr>
          <w:rFonts w:ascii="Fira Code" w:cs="Fira Code" w:eastAsia="Fira Code" w:hAnsi="Fira Code"/>
          <w:color w:val="d4d4d4"/>
          <w:sz w:val="18"/>
          <w:szCs w:val="18"/>
          <w:rtl w:val="0"/>
        </w:rPr>
        <w:t xml:space="preserve">.</w:t>
      </w:r>
      <w:r w:rsidDel="00000000" w:rsidR="00000000" w:rsidRPr="00000000">
        <w:rPr>
          <w:rFonts w:ascii="Fira Code" w:cs="Fira Code" w:eastAsia="Fira Code" w:hAnsi="Fira Code"/>
          <w:color w:val="9cdcfe"/>
          <w:sz w:val="18"/>
          <w:szCs w:val="18"/>
          <w:rtl w:val="0"/>
        </w:rPr>
        <w:t xml:space="preserve">gcpkey</w:t>
      </w:r>
      <w:r w:rsidDel="00000000" w:rsidR="00000000" w:rsidRPr="00000000">
        <w:rPr>
          <w:rFonts w:ascii="Fira Code" w:cs="Fira Code" w:eastAsia="Fira Code" w:hAnsi="Fira Code"/>
          <w:color w:val="569cd6"/>
          <w:sz w:val="18"/>
          <w:szCs w:val="18"/>
          <w:rtl w:val="0"/>
        </w:rPr>
        <w:t xml:space="preserve">}</w:t>
      </w:r>
      <w:r w:rsidDel="00000000" w:rsidR="00000000" w:rsidRPr="00000000">
        <w:rPr>
          <w:rFonts w:ascii="Fira Code" w:cs="Fira Code" w:eastAsia="Fira Code" w:hAnsi="Fira Code"/>
          <w:color w:val="ce9178"/>
          <w:sz w:val="18"/>
          <w:szCs w:val="18"/>
          <w:rtl w:val="0"/>
        </w:rPr>
        <w:t xml:space="preserve">"</w:t>
      </w:r>
      <w:r w:rsidDel="00000000" w:rsidR="00000000" w:rsidRPr="00000000">
        <w:rPr>
          <w:rFonts w:ascii="Fira Code" w:cs="Fira Code" w:eastAsia="Fira Code" w:hAnsi="Fira Code"/>
          <w:color w:val="cccccc"/>
          <w:sz w:val="18"/>
          <w:szCs w:val="18"/>
          <w:rtl w:val="0"/>
        </w:rPr>
        <w:t xml:space="preserve">)</w:t>
      </w:r>
    </w:p>
    <w:p w:rsidR="00000000" w:rsidDel="00000000" w:rsidP="00000000" w:rsidRDefault="00000000" w:rsidRPr="00000000" w14:paraId="0000062F">
      <w:pPr>
        <w:shd w:fill="1f1f1f" w:val="clear"/>
        <w:spacing w:after="0" w:line="294.5454545454545" w:lineRule="auto"/>
        <w:ind w:left="1080" w:firstLine="0"/>
        <w:rPr>
          <w:rFonts w:ascii="Fira Code" w:cs="Fira Code" w:eastAsia="Fira Code" w:hAnsi="Fira Code"/>
          <w:color w:val="6a9955"/>
          <w:sz w:val="18"/>
          <w:szCs w:val="18"/>
        </w:rPr>
      </w:pPr>
      <w:r w:rsidDel="00000000" w:rsidR="00000000" w:rsidRPr="00000000">
        <w:rPr>
          <w:rFonts w:ascii="Fira Code" w:cs="Fira Code" w:eastAsia="Fira Code" w:hAnsi="Fira Code"/>
          <w:color w:val="cccccc"/>
          <w:sz w:val="18"/>
          <w:szCs w:val="18"/>
          <w:rtl w:val="0"/>
        </w:rPr>
        <w:t xml:space="preserve">  </w:t>
      </w:r>
      <w:r w:rsidDel="00000000" w:rsidR="00000000" w:rsidRPr="00000000">
        <w:rPr>
          <w:rFonts w:ascii="Fira Code" w:cs="Fira Code" w:eastAsia="Fira Code" w:hAnsi="Fira Code"/>
          <w:color w:val="6a9955"/>
          <w:sz w:val="18"/>
          <w:szCs w:val="18"/>
          <w:rtl w:val="0"/>
        </w:rPr>
        <w:t xml:space="preserve">#region      = var.region</w:t>
      </w:r>
    </w:p>
    <w:p w:rsidR="00000000" w:rsidDel="00000000" w:rsidP="00000000" w:rsidRDefault="00000000" w:rsidRPr="00000000" w14:paraId="00000630">
      <w:pPr>
        <w:shd w:fill="1f1f1f" w:val="clear"/>
        <w:spacing w:after="0" w:line="294.5454545454545" w:lineRule="auto"/>
        <w:ind w:left="1080" w:firstLine="0"/>
        <w:rPr>
          <w:rFonts w:ascii="Fira Code" w:cs="Fira Code" w:eastAsia="Fira Code" w:hAnsi="Fira Code"/>
          <w:color w:val="9cdcfe"/>
          <w:sz w:val="18"/>
          <w:szCs w:val="18"/>
        </w:rPr>
      </w:pPr>
      <w:r w:rsidDel="00000000" w:rsidR="00000000" w:rsidRPr="00000000">
        <w:rPr>
          <w:rFonts w:ascii="Fira Code" w:cs="Fira Code" w:eastAsia="Fira Code" w:hAnsi="Fira Code"/>
          <w:color w:val="cccccc"/>
          <w:sz w:val="18"/>
          <w:szCs w:val="18"/>
          <w:rtl w:val="0"/>
        </w:rPr>
        <w:t xml:space="preserve">  </w:t>
      </w:r>
      <w:r w:rsidDel="00000000" w:rsidR="00000000" w:rsidRPr="00000000">
        <w:rPr>
          <w:rFonts w:ascii="Fira Code" w:cs="Fira Code" w:eastAsia="Fira Code" w:hAnsi="Fira Code"/>
          <w:color w:val="9cdcfe"/>
          <w:sz w:val="18"/>
          <w:szCs w:val="18"/>
          <w:rtl w:val="0"/>
        </w:rPr>
        <w:t xml:space="preserve">zone </w:t>
      </w:r>
      <w:r w:rsidDel="00000000" w:rsidR="00000000" w:rsidRPr="00000000">
        <w:rPr>
          <w:rFonts w:ascii="Fira Code" w:cs="Fira Code" w:eastAsia="Fira Code" w:hAnsi="Fira Code"/>
          <w:color w:val="d4d4d4"/>
          <w:sz w:val="18"/>
          <w:szCs w:val="18"/>
          <w:rtl w:val="0"/>
        </w:rPr>
        <w:t xml:space="preserve">=</w:t>
      </w:r>
      <w:r w:rsidDel="00000000" w:rsidR="00000000" w:rsidRPr="00000000">
        <w:rPr>
          <w:rFonts w:ascii="Fira Code" w:cs="Fira Code" w:eastAsia="Fira Code" w:hAnsi="Fira Code"/>
          <w:color w:val="9cdcfe"/>
          <w:sz w:val="18"/>
          <w:szCs w:val="18"/>
          <w:rtl w:val="0"/>
        </w:rPr>
        <w:t xml:space="preserve"> var</w:t>
      </w:r>
      <w:r w:rsidDel="00000000" w:rsidR="00000000" w:rsidRPr="00000000">
        <w:rPr>
          <w:rFonts w:ascii="Fira Code" w:cs="Fira Code" w:eastAsia="Fira Code" w:hAnsi="Fira Code"/>
          <w:color w:val="d4d4d4"/>
          <w:sz w:val="18"/>
          <w:szCs w:val="18"/>
          <w:rtl w:val="0"/>
        </w:rPr>
        <w:t xml:space="preserve">.</w:t>
      </w:r>
      <w:r w:rsidDel="00000000" w:rsidR="00000000" w:rsidRPr="00000000">
        <w:rPr>
          <w:rFonts w:ascii="Fira Code" w:cs="Fira Code" w:eastAsia="Fira Code" w:hAnsi="Fira Code"/>
          <w:color w:val="9cdcfe"/>
          <w:sz w:val="18"/>
          <w:szCs w:val="18"/>
          <w:rtl w:val="0"/>
        </w:rPr>
        <w:t xml:space="preserve">zone</w:t>
      </w:r>
    </w:p>
    <w:p w:rsidR="00000000" w:rsidDel="00000000" w:rsidP="00000000" w:rsidRDefault="00000000" w:rsidRPr="00000000" w14:paraId="00000631">
      <w:pPr>
        <w:shd w:fill="1f1f1f" w:val="clear"/>
        <w:spacing w:after="0" w:line="294.5454545454545" w:lineRule="auto"/>
        <w:ind w:left="1080" w:firstLine="0"/>
        <w:rPr>
          <w:rFonts w:ascii="Fira Code" w:cs="Fira Code" w:eastAsia="Fira Code" w:hAnsi="Fira Code"/>
          <w:color w:val="cccccc"/>
          <w:sz w:val="18"/>
          <w:szCs w:val="18"/>
        </w:rPr>
      </w:pPr>
      <w:r w:rsidDel="00000000" w:rsidR="00000000" w:rsidRPr="00000000">
        <w:rPr>
          <w:rFonts w:ascii="Fira Code" w:cs="Fira Code" w:eastAsia="Fira Code" w:hAnsi="Fira Code"/>
          <w:color w:val="cccccc"/>
          <w:sz w:val="18"/>
          <w:szCs w:val="18"/>
          <w:rtl w:val="0"/>
        </w:rPr>
        <w:t xml:space="preserve">}</w:t>
      </w:r>
    </w:p>
    <w:p w:rsidR="00000000" w:rsidDel="00000000" w:rsidP="00000000" w:rsidRDefault="00000000" w:rsidRPr="00000000" w14:paraId="00000632">
      <w:pPr>
        <w:rPr>
          <w:rFonts w:ascii="Fira Code" w:cs="Fira Code" w:eastAsia="Fira Code" w:hAnsi="Fira Code"/>
        </w:rPr>
      </w:pPr>
      <w:r w:rsidDel="00000000" w:rsidR="00000000" w:rsidRPr="00000000">
        <w:rPr>
          <w:rtl w:val="0"/>
        </w:rPr>
      </w:r>
    </w:p>
    <w:p w:rsidR="00000000" w:rsidDel="00000000" w:rsidP="00000000" w:rsidRDefault="00000000" w:rsidRPr="00000000" w14:paraId="00000633">
      <w:pPr>
        <w:rPr>
          <w:rFonts w:ascii="Fira Code" w:cs="Fira Code" w:eastAsia="Fira Code" w:hAnsi="Fira Code"/>
        </w:rPr>
      </w:pPr>
      <w:r w:rsidDel="00000000" w:rsidR="00000000" w:rsidRPr="00000000">
        <w:rPr>
          <w:rtl w:val="0"/>
        </w:rPr>
      </w:r>
    </w:p>
    <w:p w:rsidR="00000000" w:rsidDel="00000000" w:rsidP="00000000" w:rsidRDefault="00000000" w:rsidRPr="00000000" w14:paraId="00000634">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35">
      <w:pPr>
        <w:pStyle w:val="Heading2"/>
        <w:rPr>
          <w:rFonts w:ascii="Fira Code" w:cs="Fira Code" w:eastAsia="Fira Code" w:hAnsi="Fira Code"/>
          <w:sz w:val="34"/>
          <w:szCs w:val="34"/>
        </w:rPr>
      </w:pPr>
      <w:bookmarkStart w:colFirst="0" w:colLast="0" w:name="_fmm3nxm687g" w:id="175"/>
      <w:bookmarkEnd w:id="175"/>
      <w:r w:rsidDel="00000000" w:rsidR="00000000" w:rsidRPr="00000000">
        <w:rPr>
          <w:rFonts w:ascii="Fira Code" w:cs="Fira Code" w:eastAsia="Fira Code" w:hAnsi="Fira Code"/>
          <w:sz w:val="34"/>
          <w:szCs w:val="34"/>
          <w:rtl w:val="0"/>
        </w:rPr>
        <w:t xml:space="preserve">SQL - SELECT * FROM zones_taxi WHERE Zone='Astoria Zone'; Error Column Zone doesn't exist </w:t>
      </w:r>
    </w:p>
    <w:p w:rsidR="00000000" w:rsidDel="00000000" w:rsidP="00000000" w:rsidRDefault="00000000" w:rsidRPr="00000000" w14:paraId="00000636">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37">
      <w:pPr>
        <w:numPr>
          <w:ilvl w:val="0"/>
          <w:numId w:val="23"/>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the HW1 I encountered this issue. The solution is</w:t>
      </w:r>
    </w:p>
    <w:p w:rsidR="00000000" w:rsidDel="00000000" w:rsidP="00000000" w:rsidRDefault="00000000" w:rsidRPr="00000000" w14:paraId="00000638">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r>
      <w:r w:rsidDel="00000000" w:rsidR="00000000" w:rsidRPr="00000000">
        <w:rPr>
          <w:rFonts w:ascii="Fira Code" w:cs="Fira Code" w:eastAsia="Fira Code" w:hAnsi="Fira Code"/>
          <w:shd w:fill="f3f3f3" w:val="clear"/>
          <w:rtl w:val="0"/>
        </w:rPr>
        <w:t xml:space="preserve">SELECT * FROM zones AS z WHERE z."Zone" = 'Astoria Zone';</w:t>
      </w:r>
      <w:r w:rsidDel="00000000" w:rsidR="00000000" w:rsidRPr="00000000">
        <w:rPr>
          <w:rtl w:val="0"/>
        </w:rPr>
      </w:r>
    </w:p>
    <w:p w:rsidR="00000000" w:rsidDel="00000000" w:rsidP="00000000" w:rsidRDefault="00000000" w:rsidRPr="00000000" w14:paraId="00000639">
      <w:pPr>
        <w:numPr>
          <w:ilvl w:val="0"/>
          <w:numId w:val="23"/>
        </w:numPr>
        <w:ind w:left="720" w:hanging="360"/>
        <w:rPr/>
      </w:pPr>
      <w:r w:rsidDel="00000000" w:rsidR="00000000" w:rsidRPr="00000000">
        <w:rPr>
          <w:rFonts w:ascii="Fira Code" w:cs="Fira Code" w:eastAsia="Fira Code" w:hAnsi="Fira Code"/>
          <w:sz w:val="24"/>
          <w:szCs w:val="24"/>
          <w:rtl w:val="0"/>
        </w:rPr>
        <w:t xml:space="preserve">I think columns which start with uppercase need to go between “Column”. I ran into a lot of issues like this and </w:t>
      </w:r>
      <w:r w:rsidDel="00000000" w:rsidR="00000000" w:rsidRPr="00000000">
        <w:rPr>
          <w:rFonts w:ascii="Fira Code" w:cs="Fira Code" w:eastAsia="Fira Code" w:hAnsi="Fira Code"/>
          <w:shd w:fill="f3f3f3" w:val="clear"/>
          <w:rtl w:val="0"/>
        </w:rPr>
        <w:t xml:space="preserve">“ ”</w:t>
      </w:r>
      <w:r w:rsidDel="00000000" w:rsidR="00000000" w:rsidRPr="00000000">
        <w:rPr>
          <w:rFonts w:ascii="Fira Code" w:cs="Fira Code" w:eastAsia="Fira Code" w:hAnsi="Fira Code"/>
          <w:sz w:val="24"/>
          <w:szCs w:val="24"/>
          <w:rtl w:val="0"/>
        </w:rPr>
        <w:t xml:space="preserve"> made it work out.</w:t>
      </w:r>
    </w:p>
    <w:p w:rsidR="00000000" w:rsidDel="00000000" w:rsidP="00000000" w:rsidRDefault="00000000" w:rsidRPr="00000000" w14:paraId="0000063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3B">
      <w:pPr>
        <w:numPr>
          <w:ilvl w:val="0"/>
          <w:numId w:val="63"/>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Addition to the above point, for me, there is no ‘Astoria Zone’, only ‘Astoria’ is existing in the dataset.</w:t>
      </w:r>
    </w:p>
    <w:p w:rsidR="00000000" w:rsidDel="00000000" w:rsidP="00000000" w:rsidRDefault="00000000" w:rsidRPr="00000000" w14:paraId="0000063C">
      <w:pPr>
        <w:rPr>
          <w:rFonts w:ascii="Fira Code" w:cs="Fira Code" w:eastAsia="Fira Code" w:hAnsi="Fira Code"/>
          <w:shd w:fill="f3f3f3" w:val="clear"/>
        </w:rPr>
      </w:pPr>
      <w:r w:rsidDel="00000000" w:rsidR="00000000" w:rsidRPr="00000000">
        <w:rPr>
          <w:rFonts w:ascii="Fira Code" w:cs="Fira Code" w:eastAsia="Fira Code" w:hAnsi="Fira Code"/>
          <w:sz w:val="24"/>
          <w:szCs w:val="24"/>
          <w:rtl w:val="0"/>
        </w:rPr>
        <w:tab/>
      </w:r>
      <w:r w:rsidDel="00000000" w:rsidR="00000000" w:rsidRPr="00000000">
        <w:rPr>
          <w:rFonts w:ascii="Fira Code" w:cs="Fira Code" w:eastAsia="Fira Code" w:hAnsi="Fira Code"/>
          <w:shd w:fill="f3f3f3" w:val="clear"/>
          <w:rtl w:val="0"/>
        </w:rPr>
        <w:t xml:space="preserve">SELECT * FROM zones AS z WHERE z."Zone" = 'Astoria’;</w:t>
      </w:r>
    </w:p>
    <w:p w:rsidR="00000000" w:rsidDel="00000000" w:rsidP="00000000" w:rsidRDefault="00000000" w:rsidRPr="00000000" w14:paraId="0000063D">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3E">
      <w:pPr>
        <w:pStyle w:val="Heading2"/>
        <w:rPr>
          <w:rFonts w:ascii="Fira Code" w:cs="Fira Code" w:eastAsia="Fira Code" w:hAnsi="Fira Code"/>
          <w:sz w:val="34"/>
          <w:szCs w:val="34"/>
        </w:rPr>
      </w:pPr>
      <w:bookmarkStart w:colFirst="0" w:colLast="0" w:name="_z2wv6bbttqgx" w:id="176"/>
      <w:bookmarkEnd w:id="176"/>
      <w:r w:rsidDel="00000000" w:rsidR="00000000" w:rsidRPr="00000000">
        <w:rPr>
          <w:rFonts w:ascii="Fira Code" w:cs="Fira Code" w:eastAsia="Fira Code" w:hAnsi="Fira Code"/>
          <w:sz w:val="34"/>
          <w:szCs w:val="34"/>
          <w:rtl w:val="0"/>
        </w:rPr>
        <w:t xml:space="preserve">SQL - SELECT Zone FROM taxi_zones Error Column Zone doesn't exist </w:t>
      </w:r>
    </w:p>
    <w:p w:rsidR="00000000" w:rsidDel="00000000" w:rsidP="00000000" w:rsidRDefault="00000000" w:rsidRPr="00000000" w14:paraId="0000063F">
      <w:pPr>
        <w:numPr>
          <w:ilvl w:val="0"/>
          <w:numId w:val="94"/>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It is inconvenient to use quotation marks all the time, so it is better to put the data to the database all in lowercase, so in Pandas after </w:t>
      </w:r>
    </w:p>
    <w:p w:rsidR="00000000" w:rsidDel="00000000" w:rsidP="00000000" w:rsidRDefault="00000000" w:rsidRPr="00000000" w14:paraId="00000640">
      <w:pPr>
        <w:ind w:left="720" w:firstLine="0"/>
        <w:rPr>
          <w:rFonts w:ascii="Fira Code" w:cs="Fira Code" w:eastAsia="Fira Code" w:hAnsi="Fira Code"/>
          <w:sz w:val="24"/>
          <w:szCs w:val="24"/>
          <w:u w:val="single"/>
        </w:rPr>
      </w:pPr>
      <w:r w:rsidDel="00000000" w:rsidR="00000000" w:rsidRPr="00000000">
        <w:rPr>
          <w:rFonts w:ascii="Fira Code" w:cs="Fira Code" w:eastAsia="Fira Code" w:hAnsi="Fira Code"/>
          <w:sz w:val="24"/>
          <w:szCs w:val="24"/>
          <w:u w:val="single"/>
          <w:rtl w:val="0"/>
        </w:rPr>
        <w:t xml:space="preserve">df = pd.read_csv(‘taxi+_zone_lookup.csv’)</w:t>
      </w:r>
    </w:p>
    <w:p w:rsidR="00000000" w:rsidDel="00000000" w:rsidP="00000000" w:rsidRDefault="00000000" w:rsidRPr="00000000" w14:paraId="00000641">
      <w:pPr>
        <w:ind w:left="72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Add the row:</w:t>
      </w:r>
    </w:p>
    <w:p w:rsidR="00000000" w:rsidDel="00000000" w:rsidP="00000000" w:rsidRDefault="00000000" w:rsidRPr="00000000" w14:paraId="00000642">
      <w:pPr>
        <w:ind w:left="720" w:firstLine="0"/>
        <w:rPr>
          <w:rFonts w:ascii="Fira Code" w:cs="Fira Code" w:eastAsia="Fira Code" w:hAnsi="Fira Code"/>
          <w:sz w:val="24"/>
          <w:szCs w:val="24"/>
          <w:u w:val="single"/>
        </w:rPr>
      </w:pPr>
      <w:r w:rsidDel="00000000" w:rsidR="00000000" w:rsidRPr="00000000">
        <w:rPr>
          <w:rFonts w:ascii="Fira Code" w:cs="Fira Code" w:eastAsia="Fira Code" w:hAnsi="Fira Code"/>
          <w:sz w:val="24"/>
          <w:szCs w:val="24"/>
          <w:u w:val="single"/>
          <w:rtl w:val="0"/>
        </w:rPr>
        <w:t xml:space="preserve">df.columns = df.columns.str.lower()</w:t>
      </w:r>
    </w:p>
    <w:p w:rsidR="00000000" w:rsidDel="00000000" w:rsidP="00000000" w:rsidRDefault="00000000" w:rsidRPr="00000000" w14:paraId="00000643">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44">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45">
      <w:pPr>
        <w:pStyle w:val="Heading2"/>
        <w:spacing w:after="200" w:lineRule="auto"/>
        <w:rPr>
          <w:rFonts w:ascii="Fira Code" w:cs="Fira Code" w:eastAsia="Fira Code" w:hAnsi="Fira Code"/>
          <w:sz w:val="34"/>
          <w:szCs w:val="34"/>
        </w:rPr>
      </w:pPr>
      <w:bookmarkStart w:colFirst="0" w:colLast="0" w:name="_t1cfzboqm2cc" w:id="177"/>
      <w:bookmarkEnd w:id="177"/>
      <w:r w:rsidDel="00000000" w:rsidR="00000000" w:rsidRPr="00000000">
        <w:rPr>
          <w:rFonts w:ascii="Fira Code" w:cs="Fira Code" w:eastAsia="Fira Code" w:hAnsi="Fira Code"/>
          <w:sz w:val="34"/>
          <w:szCs w:val="34"/>
          <w:rtl w:val="0"/>
        </w:rPr>
        <w:t xml:space="preserve">CURL - curl: (6) Could not resolve host: output.csv</w:t>
      </w:r>
    </w:p>
    <w:p w:rsidR="00000000" w:rsidDel="00000000" w:rsidP="00000000" w:rsidRDefault="00000000" w:rsidRPr="00000000" w14:paraId="00000646">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rtl w:val="0"/>
        </w:rPr>
        <w:t xml:space="preserve">Solution (for mac users): </w:t>
      </w:r>
      <w:r w:rsidDel="00000000" w:rsidR="00000000" w:rsidRPr="00000000">
        <w:rPr>
          <w:rFonts w:ascii="Fira Code" w:cs="Fira Code" w:eastAsia="Fira Code" w:hAnsi="Fira Code"/>
          <w:sz w:val="24"/>
          <w:szCs w:val="24"/>
          <w:shd w:fill="f3f3f3" w:val="clear"/>
          <w:rtl w:val="0"/>
        </w:rPr>
        <w:t xml:space="preserve">os.system(f"curl {url} --output {csv_name}")</w:t>
      </w:r>
    </w:p>
    <w:p w:rsidR="00000000" w:rsidDel="00000000" w:rsidP="00000000" w:rsidRDefault="00000000" w:rsidRPr="00000000" w14:paraId="00000647">
      <w:pPr>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648">
      <w:pPr>
        <w:pStyle w:val="Heading2"/>
        <w:spacing w:after="200" w:lineRule="auto"/>
        <w:rPr>
          <w:rFonts w:ascii="Fira Code" w:cs="Fira Code" w:eastAsia="Fira Code" w:hAnsi="Fira Code"/>
          <w:sz w:val="34"/>
          <w:szCs w:val="34"/>
        </w:rPr>
      </w:pPr>
      <w:bookmarkStart w:colFirst="0" w:colLast="0" w:name="_ftbhogufwo3f" w:id="178"/>
      <w:bookmarkEnd w:id="178"/>
      <w:r w:rsidDel="00000000" w:rsidR="00000000" w:rsidRPr="00000000">
        <w:rPr>
          <w:rFonts w:ascii="Fira Code" w:cs="Fira Code" w:eastAsia="Fira Code" w:hAnsi="Fira Code"/>
          <w:sz w:val="34"/>
          <w:szCs w:val="34"/>
          <w:rtl w:val="0"/>
        </w:rPr>
        <w:t xml:space="preserve">SSH Error: ssh: Could not resolve hostname linux: Name or service not known</w:t>
      </w:r>
    </w:p>
    <w:p w:rsidR="00000000" w:rsidDel="00000000" w:rsidP="00000000" w:rsidRDefault="00000000" w:rsidRPr="00000000" w14:paraId="00000649">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To resolve this, ensure that your config file is in C/User/Username/.ssh/config</w:t>
      </w:r>
      <w:r w:rsidDel="00000000" w:rsidR="00000000" w:rsidRPr="00000000">
        <w:rPr>
          <w:rtl w:val="0"/>
        </w:rPr>
      </w:r>
    </w:p>
    <w:p w:rsidR="00000000" w:rsidDel="00000000" w:rsidP="00000000" w:rsidRDefault="00000000" w:rsidRPr="00000000" w14:paraId="0000064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4B">
      <w:pPr>
        <w:pStyle w:val="Heading2"/>
        <w:rPr>
          <w:rFonts w:ascii="Fira Code" w:cs="Fira Code" w:eastAsia="Fira Code" w:hAnsi="Fira Code"/>
        </w:rPr>
      </w:pPr>
      <w:bookmarkStart w:colFirst="0" w:colLast="0" w:name="_e111je85zmcv" w:id="179"/>
      <w:bookmarkEnd w:id="179"/>
      <w:r w:rsidDel="00000000" w:rsidR="00000000" w:rsidRPr="00000000">
        <w:rPr>
          <w:rFonts w:ascii="Fira Code" w:cs="Fira Code" w:eastAsia="Fira Code" w:hAnsi="Fira Code"/>
          <w:rtl w:val="0"/>
        </w:rPr>
        <w:t xml:space="preserve">'pip' is not recognized as an internal or external command, operable program or batch file.</w:t>
      </w:r>
    </w:p>
    <w:p w:rsidR="00000000" w:rsidDel="00000000" w:rsidP="00000000" w:rsidRDefault="00000000" w:rsidRPr="00000000" w14:paraId="0000064C">
      <w:pPr>
        <w:rPr>
          <w:rFonts w:ascii="Fira Code" w:cs="Fira Code" w:eastAsia="Fira Code" w:hAnsi="Fira Code"/>
        </w:rPr>
      </w:pPr>
      <w:r w:rsidDel="00000000" w:rsidR="00000000" w:rsidRPr="00000000">
        <w:rPr>
          <w:rFonts w:ascii="Fira Code" w:cs="Fira Code" w:eastAsia="Fira Code" w:hAnsi="Fira Code"/>
          <w:rtl w:val="0"/>
        </w:rPr>
        <w:t xml:space="preserve">If you use Anaconda (recommended for the course), it comes with pip, so the issues is probably that the anaconda’s Python is not on the PATH. </w:t>
      </w:r>
    </w:p>
    <w:p w:rsidR="00000000" w:rsidDel="00000000" w:rsidP="00000000" w:rsidRDefault="00000000" w:rsidRPr="00000000" w14:paraId="0000064D">
      <w:pPr>
        <w:rPr>
          <w:rFonts w:ascii="Fira Code" w:cs="Fira Code" w:eastAsia="Fira Code" w:hAnsi="Fira Code"/>
        </w:rPr>
      </w:pPr>
      <w:r w:rsidDel="00000000" w:rsidR="00000000" w:rsidRPr="00000000">
        <w:rPr>
          <w:rFonts w:ascii="Fira Code" w:cs="Fira Code" w:eastAsia="Fira Code" w:hAnsi="Fira Code"/>
          <w:rtl w:val="0"/>
        </w:rPr>
        <w:t xml:space="preserve">Adding it to the PATH is different for each operation system.</w:t>
      </w:r>
    </w:p>
    <w:p w:rsidR="00000000" w:rsidDel="00000000" w:rsidP="00000000" w:rsidRDefault="00000000" w:rsidRPr="00000000" w14:paraId="0000064E">
      <w:pPr>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64F">
      <w:pPr>
        <w:rPr>
          <w:rFonts w:ascii="Fira Code" w:cs="Fira Code" w:eastAsia="Fira Code" w:hAnsi="Fira Code"/>
        </w:rPr>
      </w:pPr>
      <w:r w:rsidDel="00000000" w:rsidR="00000000" w:rsidRPr="00000000">
        <w:rPr>
          <w:rFonts w:ascii="Fira Code" w:cs="Fira Code" w:eastAsia="Fira Code" w:hAnsi="Fira Code"/>
          <w:rtl w:val="0"/>
        </w:rPr>
        <w:t xml:space="preserve">For Linux and MacOS:</w:t>
      </w:r>
    </w:p>
    <w:p w:rsidR="00000000" w:rsidDel="00000000" w:rsidP="00000000" w:rsidRDefault="00000000" w:rsidRPr="00000000" w14:paraId="00000650">
      <w:pPr>
        <w:numPr>
          <w:ilvl w:val="0"/>
          <w:numId w:val="32"/>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Open a terminal.</w:t>
      </w:r>
    </w:p>
    <w:p w:rsidR="00000000" w:rsidDel="00000000" w:rsidP="00000000" w:rsidRDefault="00000000" w:rsidRPr="00000000" w14:paraId="00000651">
      <w:pPr>
        <w:numPr>
          <w:ilvl w:val="0"/>
          <w:numId w:val="32"/>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Find the path to your Anaconda installation. This is typically `~/anaconda3` or `~/opt/anaconda3`.</w:t>
      </w:r>
    </w:p>
    <w:p w:rsidR="00000000" w:rsidDel="00000000" w:rsidP="00000000" w:rsidRDefault="00000000" w:rsidRPr="00000000" w14:paraId="00000652">
      <w:pPr>
        <w:numPr>
          <w:ilvl w:val="0"/>
          <w:numId w:val="32"/>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Add Anaconda to your PATH with the command: `export PATH="/path/to/anaconda3/bin:$PATH"`.</w:t>
      </w:r>
    </w:p>
    <w:p w:rsidR="00000000" w:rsidDel="00000000" w:rsidP="00000000" w:rsidRDefault="00000000" w:rsidRPr="00000000" w14:paraId="00000653">
      <w:pPr>
        <w:numPr>
          <w:ilvl w:val="0"/>
          <w:numId w:val="32"/>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To make this change permanent, add the command to your `.bashrc` (Linux) or `.bash_profile` (MacOS) file.</w:t>
      </w:r>
    </w:p>
    <w:p w:rsidR="00000000" w:rsidDel="00000000" w:rsidP="00000000" w:rsidRDefault="00000000" w:rsidRPr="00000000" w14:paraId="00000654">
      <w:pPr>
        <w:rPr>
          <w:rFonts w:ascii="Fira Code" w:cs="Fira Code" w:eastAsia="Fira Code" w:hAnsi="Fira Code"/>
        </w:rPr>
      </w:pPr>
      <w:r w:rsidDel="00000000" w:rsidR="00000000" w:rsidRPr="00000000">
        <w:rPr>
          <w:rFonts w:ascii="Fira Code" w:cs="Fira Code" w:eastAsia="Fira Code" w:hAnsi="Fira Code"/>
          <w:rtl w:val="0"/>
        </w:rPr>
        <w:t xml:space="preserve">On Windows, python and pip are in different locations (python is in the anaconda root, and pip is in Scripts). With GitBash:</w:t>
      </w:r>
    </w:p>
    <w:p w:rsidR="00000000" w:rsidDel="00000000" w:rsidP="00000000" w:rsidRDefault="00000000" w:rsidRPr="00000000" w14:paraId="00000655">
      <w:pPr>
        <w:numPr>
          <w:ilvl w:val="0"/>
          <w:numId w:val="95"/>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Locate your Anaconda installation. The default path is usually `C:\Users\[YourUsername]\Anaconda3`.</w:t>
      </w:r>
    </w:p>
    <w:p w:rsidR="00000000" w:rsidDel="00000000" w:rsidP="00000000" w:rsidRDefault="00000000" w:rsidRPr="00000000" w14:paraId="00000656">
      <w:pPr>
        <w:numPr>
          <w:ilvl w:val="0"/>
          <w:numId w:val="95"/>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Determine the correct path format for Git Bash. Paths in Git Bash follow the Unix-style, so convert the Windows path to a Unix-style path. For example, `C:\Users\[YourUsername]\Anaconda3` becomes `/c/Users/[YourUsername]/Anaconda3`.</w:t>
      </w:r>
    </w:p>
    <w:p w:rsidR="00000000" w:rsidDel="00000000" w:rsidP="00000000" w:rsidRDefault="00000000" w:rsidRPr="00000000" w14:paraId="00000657">
      <w:pPr>
        <w:numPr>
          <w:ilvl w:val="0"/>
          <w:numId w:val="95"/>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Add Anaconda to your PATH with the command: `export PATH="/c/Users/[YourUsername]/Anaconda3/:/c/Users/[YourUsername]/Anaconda3/Scripts/$PATH"`.</w:t>
      </w:r>
    </w:p>
    <w:p w:rsidR="00000000" w:rsidDel="00000000" w:rsidP="00000000" w:rsidRDefault="00000000" w:rsidRPr="00000000" w14:paraId="00000658">
      <w:pPr>
        <w:numPr>
          <w:ilvl w:val="0"/>
          <w:numId w:val="95"/>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To make this change permanent, add the command to your `.bashrc` file in your home directory.</w:t>
      </w:r>
    </w:p>
    <w:p w:rsidR="00000000" w:rsidDel="00000000" w:rsidP="00000000" w:rsidRDefault="00000000" w:rsidRPr="00000000" w14:paraId="00000659">
      <w:pPr>
        <w:numPr>
          <w:ilvl w:val="0"/>
          <w:numId w:val="95"/>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Refresh your environment with the command: `source ~/.bashrc`.</w:t>
      </w:r>
    </w:p>
    <w:p w:rsidR="00000000" w:rsidDel="00000000" w:rsidP="00000000" w:rsidRDefault="00000000" w:rsidRPr="00000000" w14:paraId="0000065A">
      <w:pPr>
        <w:rPr>
          <w:rFonts w:ascii="Fira Code" w:cs="Fira Code" w:eastAsia="Fira Code" w:hAnsi="Fira Code"/>
        </w:rPr>
      </w:pPr>
      <w:r w:rsidDel="00000000" w:rsidR="00000000" w:rsidRPr="00000000">
        <w:rPr>
          <w:rFonts w:ascii="Fira Code" w:cs="Fira Code" w:eastAsia="Fira Code" w:hAnsi="Fira Code"/>
          <w:rtl w:val="0"/>
        </w:rPr>
        <w:t xml:space="preserve">For Windows (without Git Bash):</w:t>
      </w:r>
    </w:p>
    <w:p w:rsidR="00000000" w:rsidDel="00000000" w:rsidP="00000000" w:rsidRDefault="00000000" w:rsidRPr="00000000" w14:paraId="0000065B">
      <w:pPr>
        <w:numPr>
          <w:ilvl w:val="0"/>
          <w:numId w:val="28"/>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Right-click on 'This PC' or 'My Computer' and select 'Properties'.</w:t>
      </w:r>
    </w:p>
    <w:p w:rsidR="00000000" w:rsidDel="00000000" w:rsidP="00000000" w:rsidRDefault="00000000" w:rsidRPr="00000000" w14:paraId="0000065C">
      <w:pPr>
        <w:numPr>
          <w:ilvl w:val="0"/>
          <w:numId w:val="28"/>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Click on 'Advanced system settings'.</w:t>
      </w:r>
    </w:p>
    <w:p w:rsidR="00000000" w:rsidDel="00000000" w:rsidP="00000000" w:rsidRDefault="00000000" w:rsidRPr="00000000" w14:paraId="0000065D">
      <w:pPr>
        <w:numPr>
          <w:ilvl w:val="0"/>
          <w:numId w:val="28"/>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In the System Properties window, click on 'Environment Variables'.</w:t>
      </w:r>
    </w:p>
    <w:p w:rsidR="00000000" w:rsidDel="00000000" w:rsidP="00000000" w:rsidRDefault="00000000" w:rsidRPr="00000000" w14:paraId="0000065E">
      <w:pPr>
        <w:numPr>
          <w:ilvl w:val="0"/>
          <w:numId w:val="28"/>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In the Environment Variables window, select the 'Path' variable in the 'System variables' section and click 'Edit'.</w:t>
      </w:r>
    </w:p>
    <w:p w:rsidR="00000000" w:rsidDel="00000000" w:rsidP="00000000" w:rsidRDefault="00000000" w:rsidRPr="00000000" w14:paraId="0000065F">
      <w:pPr>
        <w:numPr>
          <w:ilvl w:val="0"/>
          <w:numId w:val="28"/>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In the Edit Environment Variable window, click 'New' and add the path to your Anaconda installation (typically `C:\Users\[YourUsername]\Anaconda3` and C:\Users\[YourUsername]\Anaconda3\Scripts`).</w:t>
      </w:r>
    </w:p>
    <w:p w:rsidR="00000000" w:rsidDel="00000000" w:rsidP="00000000" w:rsidRDefault="00000000" w:rsidRPr="00000000" w14:paraId="00000660">
      <w:pPr>
        <w:numPr>
          <w:ilvl w:val="0"/>
          <w:numId w:val="28"/>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Click 'OK' in all windows to apply the changes.</w:t>
      </w:r>
    </w:p>
    <w:p w:rsidR="00000000" w:rsidDel="00000000" w:rsidP="00000000" w:rsidRDefault="00000000" w:rsidRPr="00000000" w14:paraId="00000661">
      <w:pPr>
        <w:rPr>
          <w:rFonts w:ascii="Fira Code" w:cs="Fira Code" w:eastAsia="Fira Code" w:hAnsi="Fira Code"/>
        </w:rPr>
      </w:pPr>
      <w:r w:rsidDel="00000000" w:rsidR="00000000" w:rsidRPr="00000000">
        <w:rPr>
          <w:rFonts w:ascii="Fira Code" w:cs="Fira Code" w:eastAsia="Fira Code" w:hAnsi="Fira Code"/>
          <w:rtl w:val="0"/>
        </w:rPr>
        <w:t xml:space="preserve">After adding Anaconda to the PATH, you should be able to use `pip` from the command line. Remember to restart your terminal (or command prompt in Windows) to apply these changes.</w:t>
      </w:r>
    </w:p>
    <w:p w:rsidR="00000000" w:rsidDel="00000000" w:rsidP="00000000" w:rsidRDefault="00000000" w:rsidRPr="00000000" w14:paraId="00000662">
      <w:pPr>
        <w:rPr>
          <w:rFonts w:ascii="Fira Code" w:cs="Fira Code" w:eastAsia="Fira Code" w:hAnsi="Fira Code"/>
        </w:rPr>
      </w:pPr>
      <w:r w:rsidDel="00000000" w:rsidR="00000000" w:rsidRPr="00000000">
        <w:rPr>
          <w:rtl w:val="0"/>
        </w:rPr>
      </w:r>
    </w:p>
    <w:p w:rsidR="00000000" w:rsidDel="00000000" w:rsidP="00000000" w:rsidRDefault="00000000" w:rsidRPr="00000000" w14:paraId="00000663">
      <w:pPr>
        <w:rPr>
          <w:rFonts w:ascii="Fira Code" w:cs="Fira Code" w:eastAsia="Fira Code" w:hAnsi="Fira Code"/>
        </w:rPr>
      </w:pPr>
      <w:r w:rsidDel="00000000" w:rsidR="00000000" w:rsidRPr="00000000">
        <w:rPr>
          <w:rtl w:val="0"/>
        </w:rPr>
      </w:r>
    </w:p>
    <w:p w:rsidR="00000000" w:rsidDel="00000000" w:rsidP="00000000" w:rsidRDefault="00000000" w:rsidRPr="00000000" w14:paraId="00000664">
      <w:pPr>
        <w:pStyle w:val="Heading2"/>
        <w:rPr>
          <w:rFonts w:ascii="Fira Code" w:cs="Fira Code" w:eastAsia="Fira Code" w:hAnsi="Fira Code"/>
        </w:rPr>
      </w:pPr>
      <w:bookmarkStart w:colFirst="0" w:colLast="0" w:name="_2uazaucl90er" w:id="180"/>
      <w:bookmarkEnd w:id="180"/>
      <w:r w:rsidDel="00000000" w:rsidR="00000000" w:rsidRPr="00000000">
        <w:rPr>
          <w:rFonts w:ascii="Fira Code" w:cs="Fira Code" w:eastAsia="Fira Code" w:hAnsi="Fira Code"/>
          <w:rtl w:val="0"/>
        </w:rPr>
        <w:t xml:space="preserve">Error: error starting userland proxy: listen tcp4 0.0.0.0:8080: bind: address already in use</w:t>
      </w:r>
    </w:p>
    <w:p w:rsidR="00000000" w:rsidDel="00000000" w:rsidP="00000000" w:rsidRDefault="00000000" w:rsidRPr="00000000" w14:paraId="00000665">
      <w:pPr>
        <w:rPr>
          <w:rFonts w:ascii="Fira Code" w:cs="Fira Code" w:eastAsia="Fira Code" w:hAnsi="Fira Code"/>
          <w:sz w:val="32"/>
          <w:szCs w:val="32"/>
        </w:rPr>
      </w:pPr>
      <w:r w:rsidDel="00000000" w:rsidR="00000000" w:rsidRPr="00000000">
        <w:rPr>
          <w:rtl w:val="0"/>
        </w:rPr>
      </w:r>
    </w:p>
    <w:p w:rsidR="00000000" w:rsidDel="00000000" w:rsidP="00000000" w:rsidRDefault="00000000" w:rsidRPr="00000000" w14:paraId="0000066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Resolution: You need to stop the services which is using the port.</w:t>
      </w:r>
    </w:p>
    <w:p w:rsidR="00000000" w:rsidDel="00000000" w:rsidP="00000000" w:rsidRDefault="00000000" w:rsidRPr="00000000" w14:paraId="00000667">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Run the following: </w:t>
      </w:r>
    </w:p>
    <w:p w:rsidR="00000000" w:rsidDel="00000000" w:rsidP="00000000" w:rsidRDefault="00000000" w:rsidRPr="00000000" w14:paraId="00000668">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669">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sudo kill -9 `sudo lsof -t -i:&lt;port&gt;`</w:t>
      </w:r>
    </w:p>
    <w:p w:rsidR="00000000" w:rsidDel="00000000" w:rsidP="00000000" w:rsidRDefault="00000000" w:rsidRPr="00000000" w14:paraId="0000066A">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66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&lt;port&gt; being 8080 in this case. This will free up the port for use.</w:t>
      </w:r>
    </w:p>
    <w:p w:rsidR="00000000" w:rsidDel="00000000" w:rsidP="00000000" w:rsidRDefault="00000000" w:rsidRPr="00000000" w14:paraId="0000066C">
      <w:pPr>
        <w:rPr>
          <w:rFonts w:ascii="Fira Code" w:cs="Fira Code" w:eastAsia="Fira Code" w:hAnsi="Fira Code"/>
          <w:sz w:val="24"/>
          <w:szCs w:val="24"/>
          <w:shd w:fill="cccccc" w:val="clear"/>
        </w:rPr>
      </w:pPr>
      <w:r w:rsidDel="00000000" w:rsidR="00000000" w:rsidRPr="00000000">
        <w:rPr>
          <w:rFonts w:ascii="Fira Code" w:cs="Fira Code" w:eastAsia="Fira Code" w:hAnsi="Fira Code"/>
          <w:sz w:val="24"/>
          <w:szCs w:val="24"/>
          <w:shd w:fill="cccccc" w:val="clear"/>
          <w:rtl w:val="0"/>
        </w:rPr>
        <w:t xml:space="preserve"> ~ Abhijit Chakraborty</w:t>
      </w:r>
    </w:p>
    <w:p w:rsidR="00000000" w:rsidDel="00000000" w:rsidP="00000000" w:rsidRDefault="00000000" w:rsidRPr="00000000" w14:paraId="0000066D">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6E">
      <w:pPr>
        <w:rPr>
          <w:rFonts w:ascii="Fira Code" w:cs="Fira Code" w:eastAsia="Fira Code" w:hAnsi="Fira Code"/>
          <w:sz w:val="32"/>
          <w:szCs w:val="32"/>
        </w:rPr>
      </w:pPr>
      <w:r w:rsidDel="00000000" w:rsidR="00000000" w:rsidRPr="00000000">
        <w:rPr>
          <w:rFonts w:ascii="Fira Code" w:cs="Fira Code" w:eastAsia="Fira Code" w:hAnsi="Fira Code"/>
          <w:sz w:val="32"/>
          <w:szCs w:val="32"/>
          <w:rtl w:val="0"/>
        </w:rPr>
        <w:t xml:space="preserve">Error: error response from daemon: cannot stop container: 1afaf8f7d52277318b71eef8f7a7f238c777045e769dd832426219d6c4b8dfb4: permission denied</w:t>
      </w:r>
    </w:p>
    <w:p w:rsidR="00000000" w:rsidDel="00000000" w:rsidP="00000000" w:rsidRDefault="00000000" w:rsidRPr="00000000" w14:paraId="0000066F">
      <w:pPr>
        <w:rPr>
          <w:rFonts w:ascii="Fira Code" w:cs="Fira Code" w:eastAsia="Fira Code" w:hAnsi="Fira Code"/>
          <w:sz w:val="32"/>
          <w:szCs w:val="32"/>
        </w:rPr>
      </w:pPr>
      <w:r w:rsidDel="00000000" w:rsidR="00000000" w:rsidRPr="00000000">
        <w:rPr>
          <w:rtl w:val="0"/>
        </w:rPr>
      </w:r>
    </w:p>
    <w:p w:rsidR="00000000" w:rsidDel="00000000" w:rsidP="00000000" w:rsidRDefault="00000000" w:rsidRPr="00000000" w14:paraId="0000067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Resolution: In my case, I had to stop docker and restart the service to get it running properly</w:t>
      </w:r>
    </w:p>
    <w:p w:rsidR="00000000" w:rsidDel="00000000" w:rsidP="00000000" w:rsidRDefault="00000000" w:rsidRPr="00000000" w14:paraId="0000067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Use the following command:</w:t>
      </w:r>
    </w:p>
    <w:p w:rsidR="00000000" w:rsidDel="00000000" w:rsidP="00000000" w:rsidRDefault="00000000" w:rsidRPr="00000000" w14:paraId="00000672">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673">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sudo systemctl restart docker.socket docker.service</w:t>
      </w:r>
    </w:p>
    <w:p w:rsidR="00000000" w:rsidDel="00000000" w:rsidP="00000000" w:rsidRDefault="00000000" w:rsidRPr="00000000" w14:paraId="0000067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675">
      <w:pPr>
        <w:rPr>
          <w:rFonts w:ascii="Fira Code" w:cs="Fira Code" w:eastAsia="Fira Code" w:hAnsi="Fira Code"/>
          <w:sz w:val="24"/>
          <w:szCs w:val="24"/>
        </w:rPr>
      </w:pPr>
      <w:r w:rsidDel="00000000" w:rsidR="00000000" w:rsidRPr="00000000">
        <w:rPr>
          <w:rFonts w:ascii="Fira Code" w:cs="Fira Code" w:eastAsia="Fira Code" w:hAnsi="Fira Code"/>
          <w:sz w:val="24"/>
          <w:szCs w:val="24"/>
          <w:shd w:fill="cccccc" w:val="clear"/>
          <w:rtl w:val="0"/>
        </w:rPr>
        <w:t xml:space="preserve">~ Abhijit Chakraborty </w:t>
      </w:r>
      <w:r w:rsidDel="00000000" w:rsidR="00000000" w:rsidRPr="00000000">
        <w:rPr>
          <w:rtl w:val="0"/>
        </w:rPr>
      </w:r>
    </w:p>
    <w:p w:rsidR="00000000" w:rsidDel="00000000" w:rsidP="00000000" w:rsidRDefault="00000000" w:rsidRPr="00000000" w14:paraId="00000676">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77">
      <w:pPr>
        <w:rPr>
          <w:rFonts w:ascii="Fira Code" w:cs="Fira Code" w:eastAsia="Fira Code" w:hAnsi="Fira Code"/>
          <w:sz w:val="32"/>
          <w:szCs w:val="32"/>
        </w:rPr>
      </w:pPr>
      <w:r w:rsidDel="00000000" w:rsidR="00000000" w:rsidRPr="00000000">
        <w:rPr>
          <w:rFonts w:ascii="Fira Code" w:cs="Fira Code" w:eastAsia="Fira Code" w:hAnsi="Fira Code"/>
          <w:sz w:val="32"/>
          <w:szCs w:val="32"/>
          <w:rtl w:val="0"/>
        </w:rPr>
        <w:t xml:space="preserve">Error: cannot import module psycopg2</w:t>
      </w:r>
    </w:p>
    <w:p w:rsidR="00000000" w:rsidDel="00000000" w:rsidP="00000000" w:rsidRDefault="00000000" w:rsidRPr="00000000" w14:paraId="00000678">
      <w:pPr>
        <w:rPr>
          <w:rFonts w:ascii="Fira Code" w:cs="Fira Code" w:eastAsia="Fira Code" w:hAnsi="Fira Code"/>
          <w:sz w:val="32"/>
          <w:szCs w:val="32"/>
        </w:rPr>
      </w:pPr>
      <w:r w:rsidDel="00000000" w:rsidR="00000000" w:rsidRPr="00000000">
        <w:rPr>
          <w:rtl w:val="0"/>
        </w:rPr>
      </w:r>
    </w:p>
    <w:p w:rsidR="00000000" w:rsidDel="00000000" w:rsidP="00000000" w:rsidRDefault="00000000" w:rsidRPr="00000000" w14:paraId="00000679">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Resolution: Run the following command in linux:</w:t>
      </w:r>
    </w:p>
    <w:p w:rsidR="00000000" w:rsidDel="00000000" w:rsidP="00000000" w:rsidRDefault="00000000" w:rsidRPr="00000000" w14:paraId="0000067A">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67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sudo apt-get install libpq-dev</w:t>
      </w:r>
    </w:p>
    <w:p w:rsidR="00000000" w:rsidDel="00000000" w:rsidP="00000000" w:rsidRDefault="00000000" w:rsidRPr="00000000" w14:paraId="0000067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pip install psycopg2</w:t>
      </w:r>
    </w:p>
    <w:p w:rsidR="00000000" w:rsidDel="00000000" w:rsidP="00000000" w:rsidRDefault="00000000" w:rsidRPr="00000000" w14:paraId="0000067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67E">
      <w:pPr>
        <w:rPr>
          <w:rFonts w:ascii="Fira Code" w:cs="Fira Code" w:eastAsia="Fira Code" w:hAnsi="Fira Code"/>
          <w:sz w:val="24"/>
          <w:szCs w:val="24"/>
        </w:rPr>
      </w:pPr>
      <w:r w:rsidDel="00000000" w:rsidR="00000000" w:rsidRPr="00000000">
        <w:rPr>
          <w:rFonts w:ascii="Fira Code" w:cs="Fira Code" w:eastAsia="Fira Code" w:hAnsi="Fira Code"/>
          <w:sz w:val="24"/>
          <w:szCs w:val="24"/>
          <w:shd w:fill="cccccc" w:val="clear"/>
          <w:rtl w:val="0"/>
        </w:rPr>
        <w:t xml:space="preserve">~ Abhijit Chakraborty</w:t>
      </w:r>
      <w:r w:rsidDel="00000000" w:rsidR="00000000" w:rsidRPr="00000000">
        <w:rPr>
          <w:rtl w:val="0"/>
        </w:rPr>
      </w:r>
    </w:p>
    <w:p w:rsidR="00000000" w:rsidDel="00000000" w:rsidP="00000000" w:rsidRDefault="00000000" w:rsidRPr="00000000" w14:paraId="0000067F">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80">
      <w:pPr>
        <w:rPr>
          <w:rFonts w:ascii="Fira Code" w:cs="Fira Code" w:eastAsia="Fira Code" w:hAnsi="Fira Code"/>
          <w:sz w:val="32"/>
          <w:szCs w:val="32"/>
        </w:rPr>
      </w:pPr>
      <w:r w:rsidDel="00000000" w:rsidR="00000000" w:rsidRPr="00000000">
        <w:rPr>
          <w:rFonts w:ascii="Fira Code" w:cs="Fira Code" w:eastAsia="Fira Code" w:hAnsi="Fira Code"/>
          <w:sz w:val="32"/>
          <w:szCs w:val="32"/>
          <w:rtl w:val="0"/>
        </w:rPr>
        <w:t xml:space="preserve">Error: docker build Error checking context: 'can't stat '&lt;path-to-file&gt;'</w:t>
      </w:r>
    </w:p>
    <w:p w:rsidR="00000000" w:rsidDel="00000000" w:rsidP="00000000" w:rsidRDefault="00000000" w:rsidRPr="00000000" w14:paraId="00000681">
      <w:pPr>
        <w:rPr>
          <w:rFonts w:ascii="Fira Code" w:cs="Fira Code" w:eastAsia="Fira Code" w:hAnsi="Fira Code"/>
          <w:sz w:val="32"/>
          <w:szCs w:val="32"/>
        </w:rPr>
      </w:pPr>
      <w:r w:rsidDel="00000000" w:rsidR="00000000" w:rsidRPr="00000000">
        <w:rPr>
          <w:rtl w:val="0"/>
        </w:rPr>
      </w:r>
    </w:p>
    <w:p w:rsidR="00000000" w:rsidDel="00000000" w:rsidP="00000000" w:rsidRDefault="00000000" w:rsidRPr="00000000" w14:paraId="00000682">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Resolution: This happens due to insufficient permission for docker to access a certain file within the directory which hosts the Dockerfile.</w:t>
      </w:r>
    </w:p>
    <w:p w:rsidR="00000000" w:rsidDel="00000000" w:rsidP="00000000" w:rsidRDefault="00000000" w:rsidRPr="00000000" w14:paraId="00000683">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1. You can create a .dockerignore file and add the directory/file which you want Dockerfile to ignore while build.</w:t>
      </w:r>
    </w:p>
    <w:p w:rsidR="00000000" w:rsidDel="00000000" w:rsidP="00000000" w:rsidRDefault="00000000" w:rsidRPr="00000000" w14:paraId="0000068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2. If the above does not work, then put the dockerfile and corresponding script, `</w:t>
      </w:r>
      <w:r w:rsidDel="00000000" w:rsidR="00000000" w:rsidRPr="00000000">
        <w:rPr>
          <w:rFonts w:ascii="Fira Code" w:cs="Fira Code" w:eastAsia="Fira Code" w:hAnsi="Fira Code"/>
          <w:rtl w:val="0"/>
        </w:rPr>
        <w:tab/>
        <w:t xml:space="preserve">1</w:t>
      </w:r>
      <w:r w:rsidDel="00000000" w:rsidR="00000000" w:rsidRPr="00000000">
        <w:rPr>
          <w:rFonts w:ascii="Fira Code" w:cs="Fira Code" w:eastAsia="Fira Code" w:hAnsi="Fira Code"/>
          <w:sz w:val="24"/>
          <w:szCs w:val="24"/>
          <w:rtl w:val="0"/>
        </w:rPr>
        <w:t xml:space="preserve">.py` in our case to a subfolder. and run `docker build ...`</w:t>
      </w:r>
    </w:p>
    <w:p w:rsidR="00000000" w:rsidDel="00000000" w:rsidP="00000000" w:rsidRDefault="00000000" w:rsidRPr="00000000" w14:paraId="00000685">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from inside the new folder.</w:t>
      </w:r>
    </w:p>
    <w:p w:rsidR="00000000" w:rsidDel="00000000" w:rsidP="00000000" w:rsidRDefault="00000000" w:rsidRPr="00000000" w14:paraId="00000686">
      <w:pPr>
        <w:rPr>
          <w:rFonts w:ascii="Fira Code" w:cs="Fira Code" w:eastAsia="Fira Code" w:hAnsi="Fira Code"/>
          <w:sz w:val="24"/>
          <w:szCs w:val="24"/>
          <w:shd w:fill="cccccc" w:val="clear"/>
        </w:rPr>
      </w:pPr>
      <w:r w:rsidDel="00000000" w:rsidR="00000000" w:rsidRPr="00000000">
        <w:rPr>
          <w:rFonts w:ascii="Fira Code" w:cs="Fira Code" w:eastAsia="Fira Code" w:hAnsi="Fira Code"/>
          <w:sz w:val="24"/>
          <w:szCs w:val="24"/>
          <w:shd w:fill="cccccc" w:val="clear"/>
          <w:rtl w:val="0"/>
        </w:rPr>
        <w:t xml:space="preserve">~ Abhijit Chakraborty</w:t>
      </w:r>
    </w:p>
    <w:p w:rsidR="00000000" w:rsidDel="00000000" w:rsidP="00000000" w:rsidRDefault="00000000" w:rsidRPr="00000000" w14:paraId="00000687">
      <w:pPr>
        <w:rPr>
          <w:rFonts w:ascii="Fira Code" w:cs="Fira Code" w:eastAsia="Fira Code" w:hAnsi="Fira Code"/>
          <w:sz w:val="24"/>
          <w:szCs w:val="24"/>
          <w:shd w:fill="cccccc" w:val="clear"/>
        </w:rPr>
      </w:pPr>
      <w:r w:rsidDel="00000000" w:rsidR="00000000" w:rsidRPr="00000000">
        <w:rPr>
          <w:rtl w:val="0"/>
        </w:rPr>
      </w:r>
    </w:p>
    <w:p w:rsidR="00000000" w:rsidDel="00000000" w:rsidP="00000000" w:rsidRDefault="00000000" w:rsidRPr="00000000" w14:paraId="00000688">
      <w:pPr>
        <w:pStyle w:val="Heading2"/>
        <w:rPr>
          <w:rFonts w:ascii="Fira Code" w:cs="Fira Code" w:eastAsia="Fira Code" w:hAnsi="Fira Code"/>
        </w:rPr>
      </w:pPr>
      <w:bookmarkStart w:colFirst="0" w:colLast="0" w:name="_lkla4eurvn1g" w:id="181"/>
      <w:bookmarkEnd w:id="181"/>
      <w:r w:rsidDel="00000000" w:rsidR="00000000" w:rsidRPr="00000000">
        <w:rPr>
          <w:rFonts w:ascii="Fira Code" w:cs="Fira Code" w:eastAsia="Fira Code" w:hAnsi="Fira Code"/>
          <w:rtl w:val="0"/>
        </w:rPr>
        <w:t xml:space="preserve">Docker-Compose - it is illegal to have any blank spaces between the environment argument in docker-compose.yml</w:t>
        <w:br w:type="textWrapping"/>
        <w:br w:type="textWrapping"/>
      </w:r>
      <w:r w:rsidDel="00000000" w:rsidR="00000000" w:rsidRPr="00000000">
        <w:rPr>
          <w:rFonts w:ascii="Fira Code" w:cs="Fira Code" w:eastAsia="Fira Code" w:hAnsi="Fira Code"/>
          <w:sz w:val="24"/>
          <w:szCs w:val="24"/>
          <w:rtl w:val="0"/>
        </w:rPr>
        <w:t xml:space="preserve">The following content is illegal</w:t>
      </w:r>
      <w:r w:rsidDel="00000000" w:rsidR="00000000" w:rsidRPr="00000000">
        <w:rPr>
          <w:rFonts w:ascii="Fira Code" w:cs="Fira Code" w:eastAsia="Fira Code" w:hAnsi="Fira Code"/>
          <w:rtl w:val="0"/>
        </w:rPr>
        <w:br w:type="textWrapping"/>
        <w:br w:type="textWrapping"/>
      </w:r>
      <w:r w:rsidDel="00000000" w:rsidR="00000000" w:rsidRPr="00000000">
        <w:rPr>
          <w:rFonts w:ascii="Fira Code" w:cs="Fira Code" w:eastAsia="Fira Code" w:hAnsi="Fira Code"/>
          <w:sz w:val="24"/>
          <w:szCs w:val="24"/>
          <w:rtl w:val="0"/>
        </w:rPr>
        <w:t xml:space="preserve">- PGADMIN_DEFAULT_EMAIL = </w:t>
      </w:r>
      <w:hyperlink r:id="rId120">
        <w:r w:rsidDel="00000000" w:rsidR="00000000" w:rsidRPr="00000000">
          <w:rPr>
            <w:rFonts w:ascii="Fira Code" w:cs="Fira Code" w:eastAsia="Fira Code" w:hAnsi="Fira Code"/>
            <w:color w:val="1155cc"/>
            <w:sz w:val="24"/>
            <w:szCs w:val="24"/>
            <w:u w:val="single"/>
            <w:rtl w:val="0"/>
          </w:rPr>
          <w:t xml:space="preserve">admin@admin.com</w:t>
        </w:r>
      </w:hyperlink>
      <w:r w:rsidDel="00000000" w:rsidR="00000000" w:rsidRPr="00000000">
        <w:rPr>
          <w:rFonts w:ascii="Fira Code" w:cs="Fira Code" w:eastAsia="Fira Code" w:hAnsi="Fira Code"/>
          <w:sz w:val="24"/>
          <w:szCs w:val="24"/>
          <w:rtl w:val="0"/>
        </w:rPr>
        <w:br w:type="textWrapping"/>
        <w:t xml:space="preserve">- PGADMIN_DEFAULT_PASSWORD = root</w:t>
        <w:br w:type="textWrapping"/>
        <w:br w:type="textWrapping"/>
        <w:t xml:space="preserve">The following content is legal</w:t>
        <w:br w:type="textWrapping"/>
        <w:t xml:space="preserve">- PGADMIN_DEFAULT_EMAIL=</w:t>
      </w:r>
      <w:hyperlink r:id="rId121">
        <w:r w:rsidDel="00000000" w:rsidR="00000000" w:rsidRPr="00000000">
          <w:rPr>
            <w:rFonts w:ascii="Fira Code" w:cs="Fira Code" w:eastAsia="Fira Code" w:hAnsi="Fira Code"/>
            <w:color w:val="1155cc"/>
            <w:sz w:val="24"/>
            <w:szCs w:val="24"/>
            <w:u w:val="single"/>
            <w:rtl w:val="0"/>
          </w:rPr>
          <w:t xml:space="preserve">admin@admin.com</w:t>
        </w:r>
      </w:hyperlink>
      <w:r w:rsidDel="00000000" w:rsidR="00000000" w:rsidRPr="00000000">
        <w:rPr>
          <w:rFonts w:ascii="Fira Code" w:cs="Fira Code" w:eastAsia="Fira Code" w:hAnsi="Fira Code"/>
          <w:sz w:val="24"/>
          <w:szCs w:val="24"/>
          <w:rtl w:val="0"/>
        </w:rPr>
        <w:br w:type="textWrapping"/>
        <w:t xml:space="preserve">- PGADMIN_DEFAULT_PASSWORD=root</w:t>
        <w:br w:type="textWrapping"/>
      </w:r>
      <w:hyperlink r:id="rId122">
        <w:r w:rsidDel="00000000" w:rsidR="00000000" w:rsidRPr="00000000">
          <w:rPr>
            <w:rFonts w:ascii="Fira Code" w:cs="Fira Code" w:eastAsia="Fira Code" w:hAnsi="Fira Code"/>
            <w:color w:val="1155cc"/>
            <w:sz w:val="24"/>
            <w:szCs w:val="24"/>
            <w:u w:val="single"/>
            <w:rtl w:val="0"/>
          </w:rPr>
          <w:t xml:space="preserve">See </w:t>
        </w:r>
      </w:hyperlink>
      <w:r w:rsidDel="00000000" w:rsidR="00000000" w:rsidRPr="00000000">
        <w:rPr>
          <w:rtl w:val="0"/>
        </w:rPr>
      </w:r>
    </w:p>
    <w:p w:rsidR="00000000" w:rsidDel="00000000" w:rsidP="00000000" w:rsidRDefault="00000000" w:rsidRPr="00000000" w14:paraId="00000689">
      <w:pPr>
        <w:rPr>
          <w:rFonts w:ascii="Fira Code" w:cs="Fira Code" w:eastAsia="Fira Code" w:hAnsi="Fira Code"/>
        </w:rPr>
      </w:pPr>
      <w:r w:rsidDel="00000000" w:rsidR="00000000" w:rsidRPr="00000000">
        <w:rPr>
          <w:rtl w:val="0"/>
        </w:rPr>
      </w:r>
    </w:p>
    <w:p w:rsidR="00000000" w:rsidDel="00000000" w:rsidP="00000000" w:rsidRDefault="00000000" w:rsidRPr="00000000" w14:paraId="0000068A">
      <w:pPr>
        <w:rPr>
          <w:rFonts w:ascii="Fira Code" w:cs="Fira Code" w:eastAsia="Fira Code" w:hAnsi="Fira Code"/>
        </w:rPr>
      </w:pPr>
      <w:r w:rsidDel="00000000" w:rsidR="00000000" w:rsidRPr="00000000">
        <w:rPr>
          <w:rtl w:val="0"/>
        </w:rPr>
      </w:r>
    </w:p>
    <w:p w:rsidR="00000000" w:rsidDel="00000000" w:rsidP="00000000" w:rsidRDefault="00000000" w:rsidRPr="00000000" w14:paraId="0000068B">
      <w:pPr>
        <w:rPr>
          <w:rFonts w:ascii="Fira Code" w:cs="Fira Code" w:eastAsia="Fira Code" w:hAnsi="Fira Code"/>
        </w:rPr>
      </w:pPr>
      <w:r w:rsidDel="00000000" w:rsidR="00000000" w:rsidRPr="00000000">
        <w:rPr>
          <w:rtl w:val="0"/>
        </w:rPr>
      </w:r>
    </w:p>
    <w:p w:rsidR="00000000" w:rsidDel="00000000" w:rsidP="00000000" w:rsidRDefault="00000000" w:rsidRPr="00000000" w14:paraId="0000068C">
      <w:pPr>
        <w:pStyle w:val="Heading2"/>
        <w:rPr>
          <w:rFonts w:ascii="Fira Code" w:cs="Fira Code" w:eastAsia="Fira Code" w:hAnsi="Fira Code"/>
        </w:rPr>
      </w:pPr>
      <w:bookmarkStart w:colFirst="0" w:colLast="0" w:name="_fqz9ovb51vh" w:id="182"/>
      <w:bookmarkEnd w:id="182"/>
      <w:r w:rsidDel="00000000" w:rsidR="00000000" w:rsidRPr="00000000">
        <w:rPr>
          <w:rFonts w:ascii="Fira Code" w:cs="Fira Code" w:eastAsia="Fira Code" w:hAnsi="Fira Code"/>
          <w:rtl w:val="0"/>
        </w:rPr>
        <w:t xml:space="preserve">Anaconda to PIP</w:t>
      </w:r>
    </w:p>
    <w:p w:rsidR="00000000" w:rsidDel="00000000" w:rsidP="00000000" w:rsidRDefault="00000000" w:rsidRPr="00000000" w14:paraId="0000068D">
      <w:pPr>
        <w:rPr>
          <w:rFonts w:ascii="Fira Code" w:cs="Fira Code" w:eastAsia="Fira Code" w:hAnsi="Fira Code"/>
        </w:rPr>
      </w:pPr>
      <w:r w:rsidDel="00000000" w:rsidR="00000000" w:rsidRPr="00000000">
        <w:rPr>
          <w:rFonts w:ascii="Fira Code" w:cs="Fira Code" w:eastAsia="Fira Code" w:hAnsi="Fira Code"/>
          <w:rtl w:val="0"/>
        </w:rPr>
        <w:t xml:space="preserve">To get a pip-friendly requirements.txt file file from Anaconda use</w:t>
      </w:r>
    </w:p>
    <w:p w:rsidR="00000000" w:rsidDel="00000000" w:rsidP="00000000" w:rsidRDefault="00000000" w:rsidRPr="00000000" w14:paraId="0000068E">
      <w:pPr>
        <w:rPr>
          <w:rFonts w:ascii="Fira Code" w:cs="Fira Code" w:eastAsia="Fira Code" w:hAnsi="Fira Code"/>
        </w:rPr>
      </w:pP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color w:val="188038"/>
          <w:rtl w:val="0"/>
        </w:rPr>
        <w:t xml:space="preserve">conda install pip</w:t>
      </w:r>
      <w:r w:rsidDel="00000000" w:rsidR="00000000" w:rsidRPr="00000000">
        <w:rPr>
          <w:rFonts w:ascii="Fira Code" w:cs="Fira Code" w:eastAsia="Fira Code" w:hAnsi="Fira Code"/>
          <w:rtl w:val="0"/>
        </w:rPr>
        <w:t xml:space="preserve"> then `pip list –format=freeze &gt; requirements.txt`.</w:t>
      </w:r>
    </w:p>
    <w:p w:rsidR="00000000" w:rsidDel="00000000" w:rsidP="00000000" w:rsidRDefault="00000000" w:rsidRPr="00000000" w14:paraId="0000068F">
      <w:pPr>
        <w:rPr>
          <w:rFonts w:ascii="Fira Code" w:cs="Fira Code" w:eastAsia="Fira Code" w:hAnsi="Fira Code"/>
        </w:rPr>
      </w:pPr>
      <w:r w:rsidDel="00000000" w:rsidR="00000000" w:rsidRPr="00000000">
        <w:rPr>
          <w:rFonts w:ascii="Fira Code" w:cs="Fira Code" w:eastAsia="Fira Code" w:hAnsi="Fira Code"/>
          <w:rtl w:val="0"/>
        </w:rPr>
        <w:t xml:space="preserve"> `conda list -d &gt; requirements.txt` will not work and `pip freeze &gt; requirements.txt` may give odd pathing.</w:t>
      </w:r>
      <w:r w:rsidDel="00000000" w:rsidR="00000000" w:rsidRPr="00000000">
        <w:rPr>
          <w:rtl w:val="0"/>
        </w:rPr>
      </w:r>
    </w:p>
    <w:p w:rsidR="00000000" w:rsidDel="00000000" w:rsidP="00000000" w:rsidRDefault="00000000" w:rsidRPr="00000000" w14:paraId="00000690">
      <w:pPr>
        <w:pStyle w:val="Heading1"/>
        <w:rPr>
          <w:rFonts w:ascii="Fira Code" w:cs="Fira Code" w:eastAsia="Fira Code" w:hAnsi="Fira Code"/>
        </w:rPr>
      </w:pPr>
      <w:bookmarkStart w:colFirst="0" w:colLast="0" w:name="_efrk7h226oxm" w:id="183"/>
      <w:bookmarkEnd w:id="183"/>
      <w:r w:rsidDel="00000000" w:rsidR="00000000" w:rsidRPr="00000000">
        <w:rPr>
          <w:rFonts w:ascii="Fira Code" w:cs="Fira Code" w:eastAsia="Fira Code" w:hAnsi="Fira Code"/>
          <w:rtl w:val="0"/>
        </w:rPr>
        <w:t xml:space="preserve">  Module </w:t>
      </w:r>
      <w:r w:rsidDel="00000000" w:rsidR="00000000" w:rsidRPr="00000000">
        <w:rPr>
          <w:rFonts w:ascii="Fira Code" w:cs="Fira Code" w:eastAsia="Fira Code" w:hAnsi="Fira Code"/>
          <w:rtl w:val="0"/>
        </w:rPr>
        <w:t xml:space="preserve">2: Workflow Orchestration</w:t>
      </w:r>
    </w:p>
    <w:p w:rsidR="00000000" w:rsidDel="00000000" w:rsidP="00000000" w:rsidRDefault="00000000" w:rsidRPr="00000000" w14:paraId="00000691">
      <w:pPr>
        <w:rPr>
          <w:rFonts w:ascii="Fira Code" w:cs="Fira Code" w:eastAsia="Fira Code" w:hAnsi="Fira Cod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92">
      <w:pPr>
        <w:pStyle w:val="Heading2"/>
        <w:rPr>
          <w:rFonts w:ascii="Fira Code" w:cs="Fira Code" w:eastAsia="Fira Code" w:hAnsi="Fira Code"/>
        </w:rPr>
      </w:pPr>
      <w:bookmarkStart w:colFirst="0" w:colLast="0" w:name="_k27w3656vao2" w:id="184"/>
      <w:bookmarkEnd w:id="184"/>
      <w:r w:rsidDel="00000000" w:rsidR="00000000" w:rsidRPr="00000000">
        <w:rPr>
          <w:rFonts w:ascii="Fira Code" w:cs="Fira Code" w:eastAsia="Fira Code" w:hAnsi="Fira Code"/>
          <w:rtl w:val="0"/>
        </w:rPr>
        <w:t xml:space="preserve">Where are the FAQ questions from the previous cohorts for the orchestration module?</w:t>
      </w:r>
    </w:p>
    <w:p w:rsidR="00000000" w:rsidDel="00000000" w:rsidP="00000000" w:rsidRDefault="00000000" w:rsidRPr="00000000" w14:paraId="00000693">
      <w:pPr>
        <w:rPr>
          <w:rFonts w:ascii="Fira Code" w:cs="Fira Code" w:eastAsia="Fira Code" w:hAnsi="Fira Code"/>
        </w:rPr>
      </w:pPr>
      <w:r w:rsidDel="00000000" w:rsidR="00000000" w:rsidRPr="00000000">
        <w:rPr>
          <w:rFonts w:ascii="Fira Code" w:cs="Fira Code" w:eastAsia="Fira Code" w:hAnsi="Fira Code"/>
          <w:rtl w:val="0"/>
        </w:rPr>
        <w:t xml:space="preserve">Prefect: </w:t>
      </w:r>
      <w:hyperlink r:id="rId123">
        <w:r w:rsidDel="00000000" w:rsidR="00000000" w:rsidRPr="00000000">
          <w:rPr>
            <w:rFonts w:ascii="Fira Code" w:cs="Fira Code" w:eastAsia="Fira Code" w:hAnsi="Fira Code"/>
            <w:color w:val="1155cc"/>
            <w:u w:val="single"/>
            <w:rtl w:val="0"/>
          </w:rPr>
          <w:t xml:space="preserve">https://docs.google.com/document/d/1K_LJ9RhAORQk3z4Qf_tfGQCDbu8wUWzru62IUscgiGU/edit?usp=sharing</w:t>
        </w:r>
      </w:hyperlink>
      <w:r w:rsidDel="00000000" w:rsidR="00000000" w:rsidRPr="00000000">
        <w:rPr>
          <w:rFonts w:ascii="Fira Code" w:cs="Fira Code" w:eastAsia="Fira Code" w:hAnsi="Fira Code"/>
          <w:rtl w:val="0"/>
        </w:rPr>
        <w:t xml:space="preserve"> </w:t>
      </w:r>
    </w:p>
    <w:p w:rsidR="00000000" w:rsidDel="00000000" w:rsidP="00000000" w:rsidRDefault="00000000" w:rsidRPr="00000000" w14:paraId="00000694">
      <w:pPr>
        <w:rPr>
          <w:rFonts w:ascii="Fira Code" w:cs="Fira Code" w:eastAsia="Fira Code" w:hAnsi="Fira Code"/>
        </w:rPr>
      </w:pPr>
      <w:r w:rsidDel="00000000" w:rsidR="00000000" w:rsidRPr="00000000">
        <w:rPr>
          <w:rFonts w:ascii="Fira Code" w:cs="Fira Code" w:eastAsia="Fira Code" w:hAnsi="Fira Code"/>
          <w:rtl w:val="0"/>
        </w:rPr>
        <w:t xml:space="preserve">Airflow: </w:t>
      </w:r>
      <w:hyperlink r:id="rId124">
        <w:r w:rsidDel="00000000" w:rsidR="00000000" w:rsidRPr="00000000">
          <w:rPr>
            <w:rFonts w:ascii="Fira Code" w:cs="Fira Code" w:eastAsia="Fira Code" w:hAnsi="Fira Code"/>
            <w:color w:val="1155cc"/>
            <w:u w:val="single"/>
            <w:rtl w:val="0"/>
          </w:rPr>
          <w:t xml:space="preserve">https://docs.google.com/document/d/1-BwPAsyDH_mAsn8HH5z_eNYVyBMAtawJRjHHsjEKHyY/edit?usp=sharing</w:t>
        </w:r>
      </w:hyperlink>
      <w:r w:rsidDel="00000000" w:rsidR="00000000" w:rsidRPr="00000000">
        <w:rPr>
          <w:rFonts w:ascii="Fira Code" w:cs="Fira Code" w:eastAsia="Fira Code" w:hAnsi="Fira Code"/>
          <w:rtl w:val="0"/>
        </w:rPr>
        <w:t xml:space="preserve"> </w:t>
      </w:r>
    </w:p>
    <w:p w:rsidR="00000000" w:rsidDel="00000000" w:rsidP="00000000" w:rsidRDefault="00000000" w:rsidRPr="00000000" w14:paraId="00000695">
      <w:pPr>
        <w:rPr>
          <w:rFonts w:ascii="Fira Code" w:cs="Fira Code" w:eastAsia="Fira Code" w:hAnsi="Fira Code"/>
        </w:rPr>
      </w:pPr>
      <w:r w:rsidDel="00000000" w:rsidR="00000000" w:rsidRPr="00000000">
        <w:rPr>
          <w:rtl w:val="0"/>
        </w:rPr>
      </w:r>
    </w:p>
    <w:p w:rsidR="00000000" w:rsidDel="00000000" w:rsidP="00000000" w:rsidRDefault="00000000" w:rsidRPr="00000000" w14:paraId="00000696">
      <w:pPr>
        <w:pStyle w:val="Heading2"/>
        <w:rPr>
          <w:rFonts w:ascii="Fira Code" w:cs="Fira Code" w:eastAsia="Fira Code" w:hAnsi="Fira Code"/>
        </w:rPr>
      </w:pPr>
      <w:bookmarkStart w:colFirst="0" w:colLast="0" w:name="_j0k3sx6n3gmn" w:id="185"/>
      <w:bookmarkEnd w:id="185"/>
      <w:r w:rsidDel="00000000" w:rsidR="00000000" w:rsidRPr="00000000">
        <w:rPr>
          <w:rFonts w:ascii="Fira Code" w:cs="Fira Code" w:eastAsia="Fira Code" w:hAnsi="Fira Code"/>
          <w:rtl w:val="0"/>
        </w:rPr>
        <w:t xml:space="preserve">Docker - 2.2.2 Configure Mage</w:t>
      </w:r>
    </w:p>
    <w:p w:rsidR="00000000" w:rsidDel="00000000" w:rsidP="00000000" w:rsidRDefault="00000000" w:rsidRPr="00000000" w14:paraId="00000697">
      <w:pPr>
        <w:rPr>
          <w:rFonts w:ascii="Fira Code" w:cs="Fira Code" w:eastAsia="Fira Code" w:hAnsi="Fira Code"/>
        </w:rPr>
      </w:pPr>
      <w:r w:rsidDel="00000000" w:rsidR="00000000" w:rsidRPr="00000000">
        <w:rPr>
          <w:rFonts w:ascii="Fira Code" w:cs="Fira Code" w:eastAsia="Fira Code" w:hAnsi="Fira Code"/>
          <w:rtl w:val="0"/>
        </w:rPr>
        <w:t xml:space="preserve">Issue : Docker containers exit instantly with code 132, upon docker compose up </w:t>
      </w:r>
    </w:p>
    <w:p w:rsidR="00000000" w:rsidDel="00000000" w:rsidP="00000000" w:rsidRDefault="00000000" w:rsidRPr="00000000" w14:paraId="00000698">
      <w:pPr>
        <w:rPr>
          <w:rFonts w:ascii="Fira Code" w:cs="Fira Code" w:eastAsia="Fira Code" w:hAnsi="Fira Code"/>
        </w:rPr>
      </w:pPr>
      <w:hyperlink r:id="rId125">
        <w:r w:rsidDel="00000000" w:rsidR="00000000" w:rsidRPr="00000000">
          <w:rPr>
            <w:rFonts w:ascii="Fira Code" w:cs="Fira Code" w:eastAsia="Fira Code" w:hAnsi="Fira Code"/>
            <w:color w:val="1155cc"/>
            <w:u w:val="single"/>
            <w:rtl w:val="0"/>
          </w:rPr>
          <w:t xml:space="preserve">Mage documentation</w:t>
        </w:r>
      </w:hyperlink>
      <w:r w:rsidDel="00000000" w:rsidR="00000000" w:rsidRPr="00000000">
        <w:rPr>
          <w:rFonts w:ascii="Fira Code" w:cs="Fira Code" w:eastAsia="Fira Code" w:hAnsi="Fira Code"/>
          <w:rtl w:val="0"/>
        </w:rPr>
        <w:t xml:space="preserve"> has it listing the cause as </w:t>
      </w:r>
      <w:r w:rsidDel="00000000" w:rsidR="00000000" w:rsidRPr="00000000">
        <w:rPr>
          <w:rFonts w:ascii="Fira Code" w:cs="Fira Code" w:eastAsia="Fira Code" w:hAnsi="Fira Code"/>
          <w:sz w:val="23"/>
          <w:szCs w:val="23"/>
          <w:rtl w:val="0"/>
        </w:rPr>
        <w:t xml:space="preserve">"older architecture" .</w:t>
      </w:r>
      <w:r w:rsidDel="00000000" w:rsidR="00000000" w:rsidRPr="00000000">
        <w:rPr>
          <w:rtl w:val="0"/>
        </w:rPr>
      </w:r>
    </w:p>
    <w:p w:rsidR="00000000" w:rsidDel="00000000" w:rsidP="00000000" w:rsidRDefault="00000000" w:rsidRPr="00000000" w14:paraId="00000699">
      <w:pPr>
        <w:rPr>
          <w:rFonts w:ascii="Fira Code" w:cs="Fira Code" w:eastAsia="Fira Code" w:hAnsi="Fira Code"/>
        </w:rPr>
      </w:pPr>
      <w:r w:rsidDel="00000000" w:rsidR="00000000" w:rsidRPr="00000000">
        <w:rPr>
          <w:rFonts w:ascii="Fira Code" w:cs="Fira Code" w:eastAsia="Fira Code" w:hAnsi="Fira Code"/>
          <w:rtl w:val="0"/>
        </w:rPr>
        <w:t xml:space="preserve">This might be a hardware issue, so unless you have another computer, you can't solve it without purchasing a new one, so the next best solution is a VM. </w:t>
      </w:r>
    </w:p>
    <w:p w:rsidR="00000000" w:rsidDel="00000000" w:rsidP="00000000" w:rsidRDefault="00000000" w:rsidRPr="00000000" w14:paraId="0000069A">
      <w:pPr>
        <w:rPr>
          <w:rFonts w:ascii="Fira Code" w:cs="Fira Code" w:eastAsia="Fira Code" w:hAnsi="Fira Code"/>
        </w:rPr>
      </w:pPr>
      <w:r w:rsidDel="00000000" w:rsidR="00000000" w:rsidRPr="00000000">
        <w:rPr>
          <w:rFonts w:ascii="Fira Code" w:cs="Fira Code" w:eastAsia="Fira Code" w:hAnsi="Fira Code"/>
          <w:rtl w:val="0"/>
        </w:rPr>
        <w:t xml:space="preserve">This is from a student running on a VirtualBox VM, </w:t>
      </w:r>
      <w:r w:rsidDel="00000000" w:rsidR="00000000" w:rsidRPr="00000000">
        <w:rPr>
          <w:rFonts w:ascii="Fira Code" w:cs="Fira Code" w:eastAsia="Fira Code" w:hAnsi="Fira Code"/>
          <w:sz w:val="23"/>
          <w:szCs w:val="23"/>
          <w:rtl w:val="0"/>
        </w:rPr>
        <w:t xml:space="preserve">Ubuntu 22.04.3 LTS, Docker version 25.0.2</w:t>
      </w:r>
      <w:r w:rsidDel="00000000" w:rsidR="00000000" w:rsidRPr="00000000">
        <w:rPr>
          <w:rFonts w:ascii="Fira Code" w:cs="Fira Code" w:eastAsia="Fira Code" w:hAnsi="Fira Code"/>
          <w:rtl w:val="0"/>
        </w:rPr>
        <w:t xml:space="preserve">. So not having the context on how the vbox was spin up with (CPU, RAM, network, etc), it’s really inconclusive at this time.</w:t>
      </w:r>
    </w:p>
    <w:p w:rsidR="00000000" w:rsidDel="00000000" w:rsidP="00000000" w:rsidRDefault="00000000" w:rsidRPr="00000000" w14:paraId="0000069B">
      <w:pPr>
        <w:rPr>
          <w:rFonts w:ascii="Fira Code" w:cs="Fira Code" w:eastAsia="Fira Code" w:hAnsi="Fira Code"/>
        </w:rPr>
      </w:pPr>
      <w:r w:rsidDel="00000000" w:rsidR="00000000" w:rsidRPr="00000000">
        <w:rPr>
          <w:rtl w:val="0"/>
        </w:rPr>
      </w:r>
    </w:p>
    <w:p w:rsidR="00000000" w:rsidDel="00000000" w:rsidP="00000000" w:rsidRDefault="00000000" w:rsidRPr="00000000" w14:paraId="0000069C">
      <w:pPr>
        <w:pStyle w:val="Heading2"/>
        <w:rPr>
          <w:rFonts w:ascii="Fira Code" w:cs="Fira Code" w:eastAsia="Fira Code" w:hAnsi="Fira Code"/>
        </w:rPr>
      </w:pPr>
      <w:bookmarkStart w:colFirst="0" w:colLast="0" w:name="_rvfqg2nxhnvs" w:id="186"/>
      <w:bookmarkEnd w:id="186"/>
      <w:r w:rsidDel="00000000" w:rsidR="00000000" w:rsidRPr="00000000">
        <w:rPr>
          <w:rFonts w:ascii="Fira Code" w:cs="Fira Code" w:eastAsia="Fira Code" w:hAnsi="Fira Code"/>
          <w:rtl w:val="0"/>
        </w:rPr>
        <w:t xml:space="preserve">WSL - </w:t>
      </w:r>
      <w:hyperlink r:id="rId126">
        <w:r w:rsidDel="00000000" w:rsidR="00000000" w:rsidRPr="00000000">
          <w:rPr>
            <w:rFonts w:ascii="Fira Code" w:cs="Fira Code" w:eastAsia="Fira Code" w:hAnsi="Fira Code"/>
            <w:color w:val="1155cc"/>
            <w:u w:val="single"/>
            <w:rtl w:val="0"/>
          </w:rPr>
          <w:t xml:space="preserve">2.2.3</w:t>
        </w:r>
      </w:hyperlink>
      <w:r w:rsidDel="00000000" w:rsidR="00000000" w:rsidRPr="00000000">
        <w:rPr>
          <w:rFonts w:ascii="Fira Code" w:cs="Fira Code" w:eastAsia="Fira Code" w:hAnsi="Fira Code"/>
          <w:rtl w:val="0"/>
        </w:rPr>
        <w:t xml:space="preserve"> Mage - Unexpected Kernel Restarts; Kernel Running out of memory:</w:t>
      </w:r>
    </w:p>
    <w:p w:rsidR="00000000" w:rsidDel="00000000" w:rsidP="00000000" w:rsidRDefault="00000000" w:rsidRPr="00000000" w14:paraId="0000069D">
      <w:pPr>
        <w:pStyle w:val="Heading2"/>
        <w:rPr>
          <w:rFonts w:ascii="Fira Code" w:cs="Fira Code" w:eastAsia="Fira Code" w:hAnsi="Fira Code"/>
          <w:sz w:val="34"/>
          <w:szCs w:val="34"/>
        </w:rPr>
      </w:pPr>
      <w:bookmarkStart w:colFirst="0" w:colLast="0" w:name="_p1s340z6wwxr" w:id="187"/>
      <w:bookmarkEnd w:id="187"/>
      <w:r w:rsidDel="00000000" w:rsidR="00000000" w:rsidRPr="00000000">
        <w:rPr>
          <w:rFonts w:ascii="Fira Code" w:cs="Fira Code" w:eastAsia="Fira Code" w:hAnsi="Fira Code"/>
          <w:sz w:val="34"/>
          <w:szCs w:val="34"/>
        </w:rPr>
        <w:drawing>
          <wp:inline distB="114300" distT="114300" distL="114300" distR="114300">
            <wp:extent cx="2767013" cy="1873498"/>
            <wp:effectExtent b="0" l="0" r="0" t="0"/>
            <wp:docPr id="63" name="image61.png"/>
            <a:graphic>
              <a:graphicData uri="http://schemas.openxmlformats.org/drawingml/2006/picture">
                <pic:pic>
                  <pic:nvPicPr>
                    <pic:cNvPr id="0" name="image61.png"/>
                    <pic:cNvPicPr preferRelativeResize="0"/>
                  </pic:nvPicPr>
                  <pic:blipFill>
                    <a:blip r:embed="rId127"/>
                    <a:srcRect b="0" l="0" r="0" t="0"/>
                    <a:stretch>
                      <a:fillRect/>
                    </a:stretch>
                  </pic:blipFill>
                  <pic:spPr>
                    <a:xfrm>
                      <a:off x="0" y="0"/>
                      <a:ext cx="2767013" cy="1873498"/>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rPr>
          <w:rFonts w:ascii="Fira Code" w:cs="Fira Code" w:eastAsia="Fira Code" w:hAnsi="Fira Code"/>
          <w:b w:val="1"/>
        </w:rPr>
      </w:pPr>
      <w:r w:rsidDel="00000000" w:rsidR="00000000" w:rsidRPr="00000000">
        <w:rPr>
          <w:rFonts w:ascii="Fira Code" w:cs="Fira Code" w:eastAsia="Fira Code" w:hAnsi="Fira Code"/>
          <w:b w:val="1"/>
          <w:rtl w:val="0"/>
        </w:rPr>
        <w:t xml:space="preserve">This issue was occurring with Windows WSL 2</w:t>
      </w:r>
      <w:r w:rsidDel="00000000" w:rsidR="00000000" w:rsidRPr="00000000">
        <w:rPr>
          <w:rtl w:val="0"/>
        </w:rPr>
      </w:r>
    </w:p>
    <w:p w:rsidR="00000000" w:rsidDel="00000000" w:rsidP="00000000" w:rsidRDefault="00000000" w:rsidRPr="00000000" w14:paraId="0000069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me this was because WSL 2 was not dedicating enough cpu cores to Docker.The load seems to take up </w:t>
      </w:r>
      <w:r w:rsidDel="00000000" w:rsidR="00000000" w:rsidRPr="00000000">
        <w:rPr>
          <w:rFonts w:ascii="Fira Code" w:cs="Fira Code" w:eastAsia="Fira Code" w:hAnsi="Fira Code"/>
          <w:b w:val="1"/>
          <w:sz w:val="24"/>
          <w:szCs w:val="24"/>
          <w:rtl w:val="0"/>
        </w:rPr>
        <w:t xml:space="preserve">at least </w:t>
      </w:r>
      <w:r w:rsidDel="00000000" w:rsidR="00000000" w:rsidRPr="00000000">
        <w:rPr>
          <w:rFonts w:ascii="Fira Code" w:cs="Fira Code" w:eastAsia="Fira Code" w:hAnsi="Fira Code"/>
          <w:sz w:val="24"/>
          <w:szCs w:val="24"/>
          <w:rtl w:val="0"/>
        </w:rPr>
        <w:t xml:space="preserve">one cpu core so I recommend dedicating at least two.</w:t>
      </w:r>
    </w:p>
    <w:p w:rsidR="00000000" w:rsidDel="00000000" w:rsidP="00000000" w:rsidRDefault="00000000" w:rsidRPr="00000000" w14:paraId="000006A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Open Bash and run the following code:</w:t>
      </w:r>
    </w:p>
    <w:p w:rsidR="00000000" w:rsidDel="00000000" w:rsidP="00000000" w:rsidRDefault="00000000" w:rsidRPr="00000000" w14:paraId="000006A1">
      <w:pPr>
        <w:rPr>
          <w:rFonts w:ascii="Fira Code" w:cs="Fira Code" w:eastAsia="Fira Code" w:hAnsi="Fira Code"/>
          <w:sz w:val="24"/>
          <w:szCs w:val="24"/>
          <w:shd w:fill="d9d9d9" w:val="clear"/>
        </w:rPr>
      </w:pP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sz w:val="24"/>
          <w:szCs w:val="24"/>
          <w:shd w:fill="d9d9d9" w:val="clear"/>
          <w:rtl w:val="0"/>
        </w:rPr>
        <w:t xml:space="preserve">cd ~</w:t>
      </w:r>
    </w:p>
    <w:p w:rsidR="00000000" w:rsidDel="00000000" w:rsidP="00000000" w:rsidRDefault="00000000" w:rsidRPr="00000000" w14:paraId="000006A2">
      <w:pPr>
        <w:rPr>
          <w:rFonts w:ascii="Fira Code" w:cs="Fira Code" w:eastAsia="Fira Code" w:hAnsi="Fira Code"/>
          <w:sz w:val="24"/>
          <w:szCs w:val="24"/>
          <w:shd w:fill="d9d9d9" w:val="clear"/>
        </w:rPr>
      </w:pP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sz w:val="24"/>
          <w:szCs w:val="24"/>
          <w:shd w:fill="d9d9d9" w:val="clear"/>
          <w:rtl w:val="0"/>
        </w:rPr>
        <w:t xml:space="preserve">ls -la</w:t>
      </w:r>
    </w:p>
    <w:p w:rsidR="00000000" w:rsidDel="00000000" w:rsidP="00000000" w:rsidRDefault="00000000" w:rsidRPr="00000000" w14:paraId="000006A3">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A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Look for the .wsl config file:</w:t>
      </w:r>
    </w:p>
    <w:p w:rsidR="00000000" w:rsidDel="00000000" w:rsidP="00000000" w:rsidRDefault="00000000" w:rsidRPr="00000000" w14:paraId="000006A5">
      <w:pPr>
        <w:rPr>
          <w:rFonts w:ascii="Fira Code" w:cs="Fira Code" w:eastAsia="Fira Code" w:hAnsi="Fira Code"/>
          <w:sz w:val="24"/>
          <w:szCs w:val="24"/>
          <w:shd w:fill="d9d9d9" w:val="clear"/>
        </w:rPr>
      </w:pPr>
      <w:r w:rsidDel="00000000" w:rsidR="00000000" w:rsidRPr="00000000">
        <w:rPr>
          <w:rFonts w:ascii="Fira Code" w:cs="Fira Code" w:eastAsia="Fira Code" w:hAnsi="Fira Code"/>
          <w:sz w:val="24"/>
          <w:szCs w:val="24"/>
          <w:shd w:fill="d9d9d9" w:val="clear"/>
          <w:rtl w:val="0"/>
        </w:rPr>
        <w:t xml:space="preserve">-rw-r--r-- 1 ~1049089       31 Jan 25 12:54  .wslconfig</w:t>
      </w:r>
    </w:p>
    <w:p w:rsidR="00000000" w:rsidDel="00000000" w:rsidP="00000000" w:rsidRDefault="00000000" w:rsidRPr="00000000" w14:paraId="000006A6">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A7">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Using a text editing tool of your choice edit or create your .wslconfig file:</w:t>
      </w:r>
    </w:p>
    <w:p w:rsidR="00000000" w:rsidDel="00000000" w:rsidP="00000000" w:rsidRDefault="00000000" w:rsidRPr="00000000" w14:paraId="000006A8">
      <w:pPr>
        <w:rPr>
          <w:rFonts w:ascii="Fira Code" w:cs="Fira Code" w:eastAsia="Fira Code" w:hAnsi="Fira Code"/>
          <w:sz w:val="24"/>
          <w:szCs w:val="24"/>
          <w:shd w:fill="d9d9d9" w:val="clear"/>
        </w:rPr>
      </w:pP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sz w:val="24"/>
          <w:szCs w:val="24"/>
          <w:shd w:fill="d9d9d9" w:val="clear"/>
          <w:rtl w:val="0"/>
        </w:rPr>
        <w:t xml:space="preserve">nano .wslconfig</w:t>
      </w:r>
    </w:p>
    <w:p w:rsidR="00000000" w:rsidDel="00000000" w:rsidP="00000000" w:rsidRDefault="00000000" w:rsidRPr="00000000" w14:paraId="000006A9">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AA">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Paste the following into the new file/ edit the existing file in this format and save:</w:t>
      </w:r>
    </w:p>
    <w:p w:rsidR="00000000" w:rsidDel="00000000" w:rsidP="00000000" w:rsidRDefault="00000000" w:rsidRPr="00000000" w14:paraId="000006AB">
      <w:pPr>
        <w:rPr>
          <w:rFonts w:ascii="Fira Code" w:cs="Fira Code" w:eastAsia="Fira Code" w:hAnsi="Fira Code"/>
          <w:b w:val="1"/>
          <w:color w:val="ff0000"/>
          <w:sz w:val="24"/>
          <w:szCs w:val="24"/>
        </w:rPr>
      </w:pPr>
      <w:r w:rsidDel="00000000" w:rsidR="00000000" w:rsidRPr="00000000">
        <w:rPr>
          <w:rFonts w:ascii="Fira Code" w:cs="Fira Code" w:eastAsia="Fira Code" w:hAnsi="Fira Code"/>
          <w:b w:val="1"/>
          <w:color w:val="ff0000"/>
          <w:sz w:val="24"/>
          <w:szCs w:val="24"/>
          <w:rtl w:val="0"/>
        </w:rPr>
        <w:t xml:space="preserve">*** Note - for memory– this is the RAM on your machine you can dedicate to Docker, your situation may be different than mine ***</w:t>
      </w:r>
    </w:p>
    <w:p w:rsidR="00000000" w:rsidDel="00000000" w:rsidP="00000000" w:rsidRDefault="00000000" w:rsidRPr="00000000" w14:paraId="000006A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[wsl2]</w:t>
      </w:r>
    </w:p>
    <w:p w:rsidR="00000000" w:rsidDel="00000000" w:rsidP="00000000" w:rsidRDefault="00000000" w:rsidRPr="00000000" w14:paraId="000006A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processors=&lt;Number of Processors - at least 2!&gt; example: 4</w:t>
      </w:r>
    </w:p>
    <w:p w:rsidR="00000000" w:rsidDel="00000000" w:rsidP="00000000" w:rsidRDefault="00000000" w:rsidRPr="00000000" w14:paraId="000006A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memory=&lt;memory&gt; example:4GB</w:t>
      </w:r>
    </w:p>
    <w:p w:rsidR="00000000" w:rsidDel="00000000" w:rsidP="00000000" w:rsidRDefault="00000000" w:rsidRPr="00000000" w14:paraId="000006AF">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B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Example:</w:t>
      </w:r>
    </w:p>
    <w:p w:rsidR="00000000" w:rsidDel="00000000" w:rsidP="00000000" w:rsidRDefault="00000000" w:rsidRPr="00000000" w14:paraId="000006B1">
      <w:pPr>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9734550" cy="4743450"/>
            <wp:effectExtent b="0" l="0" r="0" t="0"/>
            <wp:docPr id="16" name="image2.png"/>
            <a:graphic>
              <a:graphicData uri="http://schemas.openxmlformats.org/drawingml/2006/picture">
                <pic:pic>
                  <pic:nvPicPr>
                    <pic:cNvPr id="0" name="image2.png"/>
                    <pic:cNvPicPr preferRelativeResize="0"/>
                  </pic:nvPicPr>
                  <pic:blipFill>
                    <a:blip r:embed="rId128"/>
                    <a:srcRect b="0" l="0" r="0" t="0"/>
                    <a:stretch>
                      <a:fillRect/>
                    </a:stretch>
                  </pic:blipFill>
                  <pic:spPr>
                    <a:xfrm>
                      <a:off x="0" y="0"/>
                      <a:ext cx="9734550"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rPr>
          <w:rFonts w:ascii="Fira Code" w:cs="Fira Code" w:eastAsia="Fira Code" w:hAnsi="Fira Code"/>
        </w:rPr>
      </w:pPr>
      <w:r w:rsidDel="00000000" w:rsidR="00000000" w:rsidRPr="00000000">
        <w:rPr>
          <w:rFonts w:ascii="Fira Code" w:cs="Fira Code" w:eastAsia="Fira Code" w:hAnsi="Fira Code"/>
          <w:rtl w:val="0"/>
        </w:rPr>
        <w:t xml:space="preserve">Once you do that run: </w:t>
      </w:r>
    </w:p>
    <w:p w:rsidR="00000000" w:rsidDel="00000000" w:rsidP="00000000" w:rsidRDefault="00000000" w:rsidRPr="00000000" w14:paraId="000006B3">
      <w:pPr>
        <w:rPr>
          <w:rFonts w:ascii="Fira Code" w:cs="Fira Code" w:eastAsia="Fira Code" w:hAnsi="Fira Code"/>
          <w:shd w:fill="d9d9d9" w:val="clear"/>
        </w:rPr>
      </w:pP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shd w:fill="d9d9d9" w:val="clear"/>
          <w:rtl w:val="0"/>
        </w:rPr>
        <w:t xml:space="preserve">wsl --shutdown</w:t>
      </w:r>
    </w:p>
    <w:p w:rsidR="00000000" w:rsidDel="00000000" w:rsidP="00000000" w:rsidRDefault="00000000" w:rsidRPr="00000000" w14:paraId="000006B4">
      <w:pPr>
        <w:rPr>
          <w:rFonts w:ascii="Fira Code" w:cs="Fira Code" w:eastAsia="Fira Code" w:hAnsi="Fira Code"/>
          <w:shd w:fill="d9d9d9" w:val="clear"/>
        </w:rPr>
      </w:pPr>
      <w:r w:rsidDel="00000000" w:rsidR="00000000" w:rsidRPr="00000000">
        <w:rPr>
          <w:rFonts w:ascii="Fira Code" w:cs="Fira Code" w:eastAsia="Fira Code" w:hAnsi="Fira Code"/>
          <w:rtl w:val="0"/>
        </w:rPr>
        <w:t xml:space="preserve">This shuts down WSL</w:t>
      </w:r>
      <w:r w:rsidDel="00000000" w:rsidR="00000000" w:rsidRPr="00000000">
        <w:rPr>
          <w:rtl w:val="0"/>
        </w:rPr>
      </w:r>
    </w:p>
    <w:p w:rsidR="00000000" w:rsidDel="00000000" w:rsidP="00000000" w:rsidRDefault="00000000" w:rsidRPr="00000000" w14:paraId="000006B5">
      <w:pPr>
        <w:rPr>
          <w:rFonts w:ascii="Fira Code" w:cs="Fira Code" w:eastAsia="Fira Code" w:hAnsi="Fira Code"/>
        </w:rPr>
      </w:pPr>
      <w:r w:rsidDel="00000000" w:rsidR="00000000" w:rsidRPr="00000000">
        <w:rPr>
          <w:rFonts w:ascii="Fira Code" w:cs="Fira Code" w:eastAsia="Fira Code" w:hAnsi="Fira Code"/>
          <w:rtl w:val="0"/>
        </w:rPr>
        <w:t xml:space="preserve">Then Restart Docker Desktop - You should now be able to load the .csv.gz file without the error into a pandas dataframe</w:t>
      </w:r>
    </w:p>
    <w:p w:rsidR="00000000" w:rsidDel="00000000" w:rsidP="00000000" w:rsidRDefault="00000000" w:rsidRPr="00000000" w14:paraId="000006B6">
      <w:pPr>
        <w:pStyle w:val="Heading2"/>
        <w:rPr>
          <w:rFonts w:ascii="Fira Code" w:cs="Fira Code" w:eastAsia="Fira Code" w:hAnsi="Fira Code"/>
        </w:rPr>
      </w:pPr>
      <w:bookmarkStart w:colFirst="0" w:colLast="0" w:name="_pdlqff97xl80" w:id="188"/>
      <w:bookmarkEnd w:id="188"/>
      <w:r w:rsidDel="00000000" w:rsidR="00000000" w:rsidRPr="00000000">
        <w:rPr>
          <w:rFonts w:ascii="Fira Code" w:cs="Fira Code" w:eastAsia="Fira Code" w:hAnsi="Fira Code"/>
          <w:rtl w:val="0"/>
        </w:rPr>
        <w:t xml:space="preserve">2.2.3 Configuring Postgres</w:t>
      </w:r>
    </w:p>
    <w:p w:rsidR="00000000" w:rsidDel="00000000" w:rsidP="00000000" w:rsidRDefault="00000000" w:rsidRPr="00000000" w14:paraId="000006B7">
      <w:pPr>
        <w:rPr>
          <w:rFonts w:ascii="Fira Code" w:cs="Fira Code" w:eastAsia="Fira Code" w:hAnsi="Fira Code"/>
        </w:rPr>
      </w:pPr>
      <w:r w:rsidDel="00000000" w:rsidR="00000000" w:rsidRPr="00000000">
        <w:rPr>
          <w:rFonts w:ascii="Fira Code" w:cs="Fira Code" w:eastAsia="Fira Code" w:hAnsi="Fira Code"/>
          <w:rtl w:val="0"/>
        </w:rPr>
        <w:t xml:space="preserve">The issue and solution on the link:</w:t>
      </w:r>
    </w:p>
    <w:p w:rsidR="00000000" w:rsidDel="00000000" w:rsidP="00000000" w:rsidRDefault="00000000" w:rsidRPr="00000000" w14:paraId="000006B8">
      <w:pPr>
        <w:rPr>
          <w:rFonts w:ascii="Fira Code" w:cs="Fira Code" w:eastAsia="Fira Code" w:hAnsi="Fira Code"/>
        </w:rPr>
      </w:pPr>
      <w:hyperlink r:id="rId129">
        <w:r w:rsidDel="00000000" w:rsidR="00000000" w:rsidRPr="00000000">
          <w:rPr>
            <w:rFonts w:ascii="Fira Code" w:cs="Fira Code" w:eastAsia="Fira Code" w:hAnsi="Fira Code"/>
            <w:color w:val="1155cc"/>
            <w:u w:val="single"/>
            <w:rtl w:val="0"/>
          </w:rPr>
          <w:t xml:space="preserve">https://datatalks-club.slack.com/archives/C01FABYF2RG/p1706817366764269?thread_ts=1706815324.993529&amp;cid=C01FABYF2RG</w:t>
        </w:r>
      </w:hyperlink>
      <w:r w:rsidDel="00000000" w:rsidR="00000000" w:rsidRPr="00000000">
        <w:rPr>
          <w:rtl w:val="0"/>
        </w:rPr>
      </w:r>
    </w:p>
    <w:p w:rsidR="00000000" w:rsidDel="00000000" w:rsidP="00000000" w:rsidRDefault="00000000" w:rsidRPr="00000000" w14:paraId="000006B9">
      <w:pPr>
        <w:pStyle w:val="Heading2"/>
        <w:rPr>
          <w:rFonts w:ascii="Fira Code" w:cs="Fira Code" w:eastAsia="Fira Code" w:hAnsi="Fira Code"/>
        </w:rPr>
      </w:pPr>
      <w:bookmarkStart w:colFirst="0" w:colLast="0" w:name="_fijm09lwubdl" w:id="189"/>
      <w:bookmarkEnd w:id="189"/>
      <w:r w:rsidDel="00000000" w:rsidR="00000000" w:rsidRPr="00000000">
        <w:rPr>
          <w:rFonts w:ascii="Fira Code" w:cs="Fira Code" w:eastAsia="Fira Code" w:hAnsi="Fira Code"/>
          <w:rtl w:val="0"/>
        </w:rPr>
        <w:t xml:space="preserve">MAGE - 2.2.3 OperationalError: (psycopg2.OperationalError) connection to server at "localhost" (::1), port 5431 failed: Connection refused</w:t>
      </w:r>
    </w:p>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Check that the </w:t>
      </w:r>
      <w:r w:rsidDel="00000000" w:rsidR="00000000" w:rsidRPr="00000000">
        <w:rPr>
          <w:rFonts w:ascii="Fira Code" w:cs="Fira Code" w:eastAsia="Fira Code" w:hAnsi="Fira Code"/>
          <w:color w:val="188038"/>
          <w:rtl w:val="0"/>
        </w:rPr>
        <w:t xml:space="preserve">POSTGRES_PORT</w:t>
      </w:r>
      <w:r w:rsidDel="00000000" w:rsidR="00000000" w:rsidRPr="00000000">
        <w:rPr>
          <w:rFonts w:ascii="Fira Code" w:cs="Fira Code" w:eastAsia="Fira Code" w:hAnsi="Fira Code"/>
          <w:rtl w:val="0"/>
        </w:rPr>
        <w:t xml:space="preserve"> variable in the </w:t>
      </w:r>
      <w:r w:rsidDel="00000000" w:rsidR="00000000" w:rsidRPr="00000000">
        <w:rPr>
          <w:rFonts w:ascii="Fira Code" w:cs="Fira Code" w:eastAsia="Fira Code" w:hAnsi="Fira Code"/>
          <w:color w:val="188038"/>
          <w:rtl w:val="0"/>
        </w:rPr>
        <w:t xml:space="preserve">io_config</w:t>
      </w:r>
      <w:r w:rsidDel="00000000" w:rsidR="00000000" w:rsidRPr="00000000">
        <w:rPr>
          <w:rFonts w:ascii="Fira Code" w:cs="Fira Code" w:eastAsia="Fira Code" w:hAnsi="Fira Code"/>
          <w:rtl w:val="0"/>
        </w:rPr>
        <w:t xml:space="preserve">.</w:t>
      </w:r>
      <w:r w:rsidDel="00000000" w:rsidR="00000000" w:rsidRPr="00000000">
        <w:rPr>
          <w:rFonts w:ascii="Fira Code" w:cs="Fira Code" w:eastAsia="Fira Code" w:hAnsi="Fira Code"/>
          <w:color w:val="188038"/>
          <w:rtl w:val="0"/>
        </w:rPr>
        <w:t xml:space="preserve">yml</w:t>
      </w:r>
      <w:r w:rsidDel="00000000" w:rsidR="00000000" w:rsidRPr="00000000">
        <w:rPr>
          <w:rFonts w:ascii="Fira Code" w:cs="Fira Code" w:eastAsia="Fira Code" w:hAnsi="Fira Code"/>
          <w:rtl w:val="0"/>
        </w:rPr>
        <w:t xml:space="preserve">  file is set to port </w:t>
      </w:r>
      <w:r w:rsidDel="00000000" w:rsidR="00000000" w:rsidRPr="00000000">
        <w:rPr>
          <w:rFonts w:ascii="Fira Code" w:cs="Fira Code" w:eastAsia="Fira Code" w:hAnsi="Fira Code"/>
          <w:b w:val="1"/>
          <w:rtl w:val="0"/>
        </w:rPr>
        <w:t xml:space="preserve">5432</w:t>
      </w:r>
      <w:r w:rsidDel="00000000" w:rsidR="00000000" w:rsidRPr="00000000">
        <w:rPr>
          <w:rFonts w:ascii="Fira Code" w:cs="Fira Code" w:eastAsia="Fira Code" w:hAnsi="Fira Code"/>
          <w:rtl w:val="0"/>
        </w:rPr>
        <w:t xml:space="preserve">, which is the default postgres port. The </w:t>
      </w:r>
      <w:r w:rsidDel="00000000" w:rsidR="00000000" w:rsidRPr="00000000">
        <w:rPr>
          <w:rFonts w:ascii="Fira Code" w:cs="Fira Code" w:eastAsia="Fira Code" w:hAnsi="Fira Code"/>
          <w:color w:val="188038"/>
          <w:rtl w:val="0"/>
        </w:rPr>
        <w:t xml:space="preserve">POSTGRES_PORT</w:t>
      </w:r>
      <w:r w:rsidDel="00000000" w:rsidR="00000000" w:rsidRPr="00000000">
        <w:rPr>
          <w:rFonts w:ascii="Fira Code" w:cs="Fira Code" w:eastAsia="Fira Code" w:hAnsi="Fira Code"/>
          <w:rtl w:val="0"/>
        </w:rPr>
        <w:t xml:space="preserve"> variable is the mage container port, not the host port. Hence, there’s no need to set the </w:t>
      </w:r>
      <w:r w:rsidDel="00000000" w:rsidR="00000000" w:rsidRPr="00000000">
        <w:rPr>
          <w:rFonts w:ascii="Fira Code" w:cs="Fira Code" w:eastAsia="Fira Code" w:hAnsi="Fira Code"/>
          <w:color w:val="188038"/>
          <w:rtl w:val="0"/>
        </w:rPr>
        <w:t xml:space="preserve">POSTGRES_PORT </w:t>
      </w:r>
      <w:r w:rsidDel="00000000" w:rsidR="00000000" w:rsidRPr="00000000">
        <w:rPr>
          <w:rFonts w:ascii="Fira Code" w:cs="Fira Code" w:eastAsia="Fira Code" w:hAnsi="Fira Code"/>
          <w:rtl w:val="0"/>
        </w:rPr>
        <w:t xml:space="preserve">to 5431 just because you already have a conflicting postgres installation in your host machine.</w:t>
      </w:r>
      <w:r w:rsidDel="00000000" w:rsidR="00000000" w:rsidRPr="00000000">
        <w:rPr>
          <w:rtl w:val="0"/>
        </w:rPr>
      </w:r>
    </w:p>
    <w:p w:rsidR="00000000" w:rsidDel="00000000" w:rsidP="00000000" w:rsidRDefault="00000000" w:rsidRPr="00000000" w14:paraId="000006BB">
      <w:pPr>
        <w:pStyle w:val="Heading2"/>
        <w:rPr>
          <w:rFonts w:ascii="Fira Code" w:cs="Fira Code" w:eastAsia="Fira Code" w:hAnsi="Fira Code"/>
        </w:rPr>
      </w:pPr>
      <w:bookmarkStart w:colFirst="0" w:colLast="0" w:name="_r83dumwgr0bx" w:id="190"/>
      <w:bookmarkEnd w:id="190"/>
      <w:r w:rsidDel="00000000" w:rsidR="00000000" w:rsidRPr="00000000">
        <w:rPr>
          <w:rFonts w:ascii="Fira Code" w:cs="Fira Code" w:eastAsia="Fira Code" w:hAnsi="Fira Code"/>
          <w:rtl w:val="0"/>
        </w:rPr>
        <w:t xml:space="preserve">MAGE - </w:t>
      </w:r>
      <w:r w:rsidDel="00000000" w:rsidR="00000000" w:rsidRPr="00000000">
        <w:rPr>
          <w:rFonts w:ascii="Fira Code" w:cs="Fira Code" w:eastAsia="Fira Code" w:hAnsi="Fira Code"/>
          <w:rtl w:val="0"/>
        </w:rPr>
        <w:t xml:space="preserve">2.2.4 executing SELECT 1; results in KeyError</w:t>
      </w:r>
    </w:p>
    <w:p w:rsidR="00000000" w:rsidDel="00000000" w:rsidP="00000000" w:rsidRDefault="00000000" w:rsidRPr="00000000" w14:paraId="000006BC">
      <w:pPr>
        <w:rPr>
          <w:rFonts w:ascii="Fira Code" w:cs="Fira Code" w:eastAsia="Fira Code" w:hAnsi="Fira Code"/>
        </w:rPr>
      </w:pPr>
      <w:r w:rsidDel="00000000" w:rsidR="00000000" w:rsidRPr="00000000">
        <w:rPr>
          <w:rFonts w:ascii="Fira Code" w:cs="Fira Code" w:eastAsia="Fira Code" w:hAnsi="Fira Code"/>
          <w:rtl w:val="0"/>
        </w:rPr>
        <w:t xml:space="preserve">You forgot to select ‘dev’ profile in the dropdown menu next to where you select ‘PostgreSQL’ in the connection drop down.</w:t>
      </w:r>
    </w:p>
    <w:p w:rsidR="00000000" w:rsidDel="00000000" w:rsidP="00000000" w:rsidRDefault="00000000" w:rsidRPr="00000000" w14:paraId="000006BD">
      <w:pPr>
        <w:pStyle w:val="Heading2"/>
        <w:rPr>
          <w:rFonts w:ascii="Fira Code" w:cs="Fira Code" w:eastAsia="Fira Code" w:hAnsi="Fira Code"/>
          <w:color w:val="0d0d0d"/>
          <w:highlight w:val="white"/>
        </w:rPr>
      </w:pPr>
      <w:bookmarkStart w:colFirst="0" w:colLast="0" w:name="_liyiygdfkff3" w:id="191"/>
      <w:bookmarkEnd w:id="191"/>
      <w:r w:rsidDel="00000000" w:rsidR="00000000" w:rsidRPr="00000000">
        <w:rPr>
          <w:rFonts w:ascii="Fira Code" w:cs="Fira Code" w:eastAsia="Fira Code" w:hAnsi="Fira Code"/>
          <w:rtl w:val="0"/>
        </w:rPr>
        <w:t xml:space="preserve">MAGE -2.2.4 </w:t>
      </w:r>
      <w:r w:rsidDel="00000000" w:rsidR="00000000" w:rsidRPr="00000000">
        <w:rPr>
          <w:rFonts w:ascii="Fira Code" w:cs="Fira Code" w:eastAsia="Fira Code" w:hAnsi="Fira Code"/>
          <w:color w:val="0d0d0d"/>
          <w:highlight w:val="white"/>
          <w:rtl w:val="0"/>
        </w:rPr>
        <w:t xml:space="preserve">ConnectionError: ('Connection aborted.', TimeoutError('The write operation timed out'))</w:t>
      </w:r>
    </w:p>
    <w:p w:rsidR="00000000" w:rsidDel="00000000" w:rsidP="00000000" w:rsidRDefault="00000000" w:rsidRPr="00000000" w14:paraId="000006BE">
      <w:pPr>
        <w:rPr>
          <w:rFonts w:ascii="Fira Code" w:cs="Fira Code" w:eastAsia="Fira Code" w:hAnsi="Fira Code"/>
          <w:color w:val="0d0d0d"/>
          <w:highlight w:val="white"/>
        </w:rPr>
      </w:pPr>
      <w:r w:rsidDel="00000000" w:rsidR="00000000" w:rsidRPr="00000000">
        <w:rPr>
          <w:rFonts w:ascii="Fira Code" w:cs="Fira Code" w:eastAsia="Fira Code" w:hAnsi="Fira Code"/>
          <w:color w:val="0d0d0d"/>
          <w:highlight w:val="white"/>
          <w:rtl w:val="0"/>
        </w:rPr>
        <w:t xml:space="preserve">If you are getting this error. Update your mage io_config.yaml file, and specify a timeout value set to 600 like this. </w:t>
      </w:r>
      <w:r w:rsidDel="00000000" w:rsidR="00000000" w:rsidRPr="00000000">
        <w:rPr>
          <w:rFonts w:ascii="Fira Code" w:cs="Fira Code" w:eastAsia="Fira Code" w:hAnsi="Fira Code"/>
          <w:color w:val="0d0d0d"/>
          <w:highlight w:val="white"/>
        </w:rPr>
        <w:drawing>
          <wp:inline distB="114300" distT="114300" distL="114300" distR="114300">
            <wp:extent cx="5010150" cy="1009650"/>
            <wp:effectExtent b="0" l="0" r="0" t="0"/>
            <wp:docPr id="43" name="image38.png"/>
            <a:graphic>
              <a:graphicData uri="http://schemas.openxmlformats.org/drawingml/2006/picture">
                <pic:pic>
                  <pic:nvPicPr>
                    <pic:cNvPr id="0" name="image38.png"/>
                    <pic:cNvPicPr preferRelativeResize="0"/>
                  </pic:nvPicPr>
                  <pic:blipFill>
                    <a:blip r:embed="rId130"/>
                    <a:srcRect b="0" l="0" r="0" t="0"/>
                    <a:stretch>
                      <a:fillRect/>
                    </a:stretch>
                  </pic:blipFill>
                  <pic:spPr>
                    <a:xfrm>
                      <a:off x="0" y="0"/>
                      <a:ext cx="50101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rPr>
          <w:rFonts w:ascii="Fira Code" w:cs="Fira Code" w:eastAsia="Fira Code" w:hAnsi="Fira Code"/>
          <w:color w:val="0d0d0d"/>
          <w:highlight w:val="white"/>
        </w:rPr>
      </w:pPr>
      <w:r w:rsidDel="00000000" w:rsidR="00000000" w:rsidRPr="00000000">
        <w:rPr>
          <w:rFonts w:ascii="Fira Code" w:cs="Fira Code" w:eastAsia="Fira Code" w:hAnsi="Fira Code"/>
          <w:color w:val="0d0d0d"/>
          <w:highlight w:val="white"/>
          <w:rtl w:val="0"/>
        </w:rPr>
        <w:t xml:space="preserve">Make sure to save your changes.</w:t>
      </w:r>
      <w:r w:rsidDel="00000000" w:rsidR="00000000" w:rsidRPr="00000000">
        <w:rPr>
          <w:rtl w:val="0"/>
        </w:rPr>
      </w:r>
    </w:p>
    <w:p w:rsidR="00000000" w:rsidDel="00000000" w:rsidP="00000000" w:rsidRDefault="00000000" w:rsidRPr="00000000" w14:paraId="000006C0">
      <w:pPr>
        <w:rPr>
          <w:rFonts w:ascii="Fira Code" w:cs="Fira Code" w:eastAsia="Fira Code" w:hAnsi="Fira Code"/>
          <w:sz w:val="30"/>
          <w:szCs w:val="30"/>
        </w:rPr>
      </w:pPr>
      <w:r w:rsidDel="00000000" w:rsidR="00000000" w:rsidRPr="00000000">
        <w:rPr>
          <w:rFonts w:ascii="Fira Code" w:cs="Fira Code" w:eastAsia="Fira Code" w:hAnsi="Fira Code"/>
          <w:sz w:val="30"/>
          <w:szCs w:val="30"/>
          <w:rtl w:val="0"/>
        </w:rPr>
        <w:t xml:space="preserve">MAGE - 2.2.4 Testing BigQuery connection using SQL 404 error:</w:t>
      </w:r>
    </w:p>
    <w:p w:rsidR="00000000" w:rsidDel="00000000" w:rsidP="00000000" w:rsidRDefault="00000000" w:rsidRPr="00000000" w14:paraId="000006C1">
      <w:pPr>
        <w:rPr>
          <w:rFonts w:ascii="Fira Code" w:cs="Fira Code" w:eastAsia="Fira Code" w:hAnsi="Fira Code"/>
          <w:color w:val="e8912d"/>
          <w:sz w:val="26"/>
          <w:szCs w:val="26"/>
        </w:rPr>
      </w:pPr>
      <w:r w:rsidDel="00000000" w:rsidR="00000000" w:rsidRPr="00000000">
        <w:rPr>
          <w:rFonts w:ascii="Fira Code" w:cs="Fira Code" w:eastAsia="Fira Code" w:hAnsi="Fira Code"/>
          <w:color w:val="e8912d"/>
          <w:sz w:val="26"/>
          <w:szCs w:val="26"/>
          <w:rtl w:val="0"/>
        </w:rPr>
        <w:t xml:space="preserve">NotFound: 404 Not found: Dataset ny-rides-diegogutierrez:None was not found in location northamerica-northeast1</w:t>
      </w:r>
    </w:p>
    <w:p w:rsidR="00000000" w:rsidDel="00000000" w:rsidP="00000000" w:rsidRDefault="00000000" w:rsidRPr="00000000" w14:paraId="000006C2">
      <w:pPr>
        <w:numPr>
          <w:ilvl w:val="0"/>
          <w:numId w:val="3"/>
        </w:numPr>
        <w:ind w:left="720" w:hanging="360"/>
        <w:rPr>
          <w:rFonts w:ascii="Fira Code" w:cs="Fira Code" w:eastAsia="Fira Code" w:hAnsi="Fira Code"/>
          <w:sz w:val="26"/>
          <w:szCs w:val="26"/>
        </w:rPr>
      </w:pPr>
      <w:r w:rsidDel="00000000" w:rsidR="00000000" w:rsidRPr="00000000">
        <w:rPr>
          <w:rFonts w:ascii="Fira Code" w:cs="Fira Code" w:eastAsia="Fira Code" w:hAnsi="Fira Code"/>
          <w:sz w:val="26"/>
          <w:szCs w:val="26"/>
          <w:rtl w:val="0"/>
        </w:rPr>
        <w:t xml:space="preserve">If you get this error even with all roles/permissions given to the service account check if you have ticked the box where it says “Use raw SQL”, just like the image below.</w:t>
      </w:r>
    </w:p>
    <w:p w:rsidR="00000000" w:rsidDel="00000000" w:rsidP="00000000" w:rsidRDefault="00000000" w:rsidRPr="00000000" w14:paraId="000006C3">
      <w:pPr>
        <w:ind w:left="720" w:firstLine="0"/>
        <w:rPr>
          <w:rFonts w:ascii="Fira Code" w:cs="Fira Code" w:eastAsia="Fira Code" w:hAnsi="Fira Code"/>
          <w:sz w:val="26"/>
          <w:szCs w:val="26"/>
        </w:rPr>
      </w:pPr>
      <w:r w:rsidDel="00000000" w:rsidR="00000000" w:rsidRPr="00000000">
        <w:rPr>
          <w:rtl w:val="0"/>
        </w:rPr>
      </w:r>
    </w:p>
    <w:p w:rsidR="00000000" w:rsidDel="00000000" w:rsidP="00000000" w:rsidRDefault="00000000" w:rsidRPr="00000000" w14:paraId="000006C4">
      <w:pPr>
        <w:ind w:left="0" w:firstLine="0"/>
        <w:rPr>
          <w:rFonts w:ascii="Fira Code" w:cs="Fira Code" w:eastAsia="Fira Code" w:hAnsi="Fira Code"/>
        </w:rPr>
      </w:pPr>
      <w:r w:rsidDel="00000000" w:rsidR="00000000" w:rsidRPr="00000000">
        <w:rPr>
          <w:rFonts w:ascii="Fira Code" w:cs="Fira Code" w:eastAsia="Fira Code" w:hAnsi="Fira Code"/>
          <w:sz w:val="26"/>
          <w:szCs w:val="26"/>
        </w:rPr>
        <w:drawing>
          <wp:inline distB="114300" distT="114300" distL="114300" distR="114300">
            <wp:extent cx="6081713" cy="1633752"/>
            <wp:effectExtent b="0" l="0" r="0" t="0"/>
            <wp:docPr id="53" name="image55.png"/>
            <a:graphic>
              <a:graphicData uri="http://schemas.openxmlformats.org/drawingml/2006/picture">
                <pic:pic>
                  <pic:nvPicPr>
                    <pic:cNvPr id="0" name="image55.png"/>
                    <pic:cNvPicPr preferRelativeResize="0"/>
                  </pic:nvPicPr>
                  <pic:blipFill>
                    <a:blip r:embed="rId131"/>
                    <a:srcRect b="0" l="0" r="0" t="0"/>
                    <a:stretch>
                      <a:fillRect/>
                    </a:stretch>
                  </pic:blipFill>
                  <pic:spPr>
                    <a:xfrm>
                      <a:off x="0" y="0"/>
                      <a:ext cx="6081713" cy="1633752"/>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pStyle w:val="Heading2"/>
        <w:rPr>
          <w:rFonts w:ascii="Fira Code" w:cs="Fira Code" w:eastAsia="Fira Code" w:hAnsi="Fira Code"/>
          <w:sz w:val="24"/>
          <w:szCs w:val="24"/>
        </w:rPr>
      </w:pPr>
      <w:bookmarkStart w:colFirst="0" w:colLast="0" w:name="_kpo25rah0zno" w:id="192"/>
      <w:bookmarkEnd w:id="192"/>
      <w:r w:rsidDel="00000000" w:rsidR="00000000" w:rsidRPr="00000000">
        <w:rPr>
          <w:rFonts w:ascii="Fira Code" w:cs="Fira Code" w:eastAsia="Fira Code" w:hAnsi="Fira Code"/>
          <w:rtl w:val="0"/>
        </w:rPr>
        <w:t xml:space="preserve">MAGE - 2.2.4 </w:t>
      </w:r>
      <w:r w:rsidDel="00000000" w:rsidR="00000000" w:rsidRPr="00000000">
        <w:rPr>
          <w:rFonts w:ascii="Fira Code" w:cs="Fira Code" w:eastAsia="Fira Code" w:hAnsi="Fira Code"/>
          <w:color w:val="0d0d0d"/>
          <w:highlight w:val="white"/>
          <w:rtl w:val="0"/>
        </w:rPr>
        <w:t xml:space="preserve">RefreshError: ('invalid_grant: Invalid JWT: Token must be a short-lived token (60 minutes)</w:t>
      </w:r>
      <w:r w:rsidDel="00000000" w:rsidR="00000000" w:rsidRPr="00000000">
        <w:rPr>
          <w:rtl w:val="0"/>
        </w:rPr>
      </w:r>
    </w:p>
    <w:p w:rsidR="00000000" w:rsidDel="00000000" w:rsidP="00000000" w:rsidRDefault="00000000" w:rsidRPr="00000000" w14:paraId="000006C6">
      <w:pPr>
        <w:pStyle w:val="Heading2"/>
        <w:rPr>
          <w:rFonts w:ascii="Fira Code" w:cs="Fira Code" w:eastAsia="Fira Code" w:hAnsi="Fira Code"/>
          <w:sz w:val="24"/>
          <w:szCs w:val="24"/>
        </w:rPr>
      </w:pPr>
      <w:bookmarkStart w:colFirst="0" w:colLast="0" w:name="_pwkkwgn05x06" w:id="193"/>
      <w:bookmarkEnd w:id="193"/>
      <w:r w:rsidDel="00000000" w:rsidR="00000000" w:rsidRPr="00000000">
        <w:rPr>
          <w:rFonts w:ascii="Fira Code" w:cs="Fira Code" w:eastAsia="Fira Code" w:hAnsi="Fira Code"/>
          <w:b w:val="1"/>
          <w:sz w:val="24"/>
          <w:szCs w:val="24"/>
          <w:rtl w:val="0"/>
        </w:rPr>
        <w:t xml:space="preserve">Problem</w:t>
      </w:r>
      <w:r w:rsidDel="00000000" w:rsidR="00000000" w:rsidRPr="00000000">
        <w:rPr>
          <w:rFonts w:ascii="Fira Code" w:cs="Fira Code" w:eastAsia="Fira Code" w:hAnsi="Fira Code"/>
          <w:sz w:val="24"/>
          <w:szCs w:val="24"/>
          <w:rtl w:val="0"/>
        </w:rPr>
        <w:t xml:space="preserve">: RefreshError: ('invalid_grant: Invalid JWT: Token must be a short-lived token (60 minutes) and in a reasonable timeframe. Check your iat and exp values in the JWT claim.', {'error': 'invalid_grant', 'error_description': 'Invalid JWT: Token must be a short-lived token (60 minutes) and in a reasonable timeframe. Check your iat and exp values in the JWT claim.'})</w:t>
      </w:r>
    </w:p>
    <w:p w:rsidR="00000000" w:rsidDel="00000000" w:rsidP="00000000" w:rsidRDefault="00000000" w:rsidRPr="00000000" w14:paraId="000006C7">
      <w:pPr>
        <w:rPr>
          <w:rFonts w:ascii="Fira Code" w:cs="Fira Code" w:eastAsia="Fira Code" w:hAnsi="Fira Code"/>
        </w:rPr>
      </w:pPr>
      <w:r w:rsidDel="00000000" w:rsidR="00000000" w:rsidRPr="00000000">
        <w:rPr>
          <w:rtl w:val="0"/>
        </w:rPr>
      </w:r>
    </w:p>
    <w:p w:rsidR="00000000" w:rsidDel="00000000" w:rsidP="00000000" w:rsidRDefault="00000000" w:rsidRPr="00000000" w14:paraId="000006C8">
      <w:pPr>
        <w:rPr>
          <w:rFonts w:ascii="Fira Code" w:cs="Fira Code" w:eastAsia="Fira Code" w:hAnsi="Fira Code"/>
        </w:rPr>
      </w:pPr>
      <w:r w:rsidDel="00000000" w:rsidR="00000000" w:rsidRPr="00000000">
        <w:rPr>
          <w:rFonts w:ascii="Fira Code" w:cs="Fira Code" w:eastAsia="Fira Code" w:hAnsi="Fira Code"/>
          <w:b w:val="1"/>
          <w:rtl w:val="0"/>
        </w:rPr>
        <w:t xml:space="preserve">Solution</w:t>
      </w:r>
      <w:r w:rsidDel="00000000" w:rsidR="00000000" w:rsidRPr="00000000">
        <w:rPr>
          <w:rFonts w:ascii="Fira Code" w:cs="Fira Code" w:eastAsia="Fira Code" w:hAnsi="Fira Code"/>
          <w:rtl w:val="0"/>
        </w:rPr>
        <w:t xml:space="preserve">: https://stackoverflow.com/questions/48056381/google-client-invalid-jwt-token-must-be-a-short-lived-token</w:t>
      </w:r>
      <w:r w:rsidDel="00000000" w:rsidR="00000000" w:rsidRPr="00000000">
        <w:rPr>
          <w:rtl w:val="0"/>
        </w:rPr>
      </w:r>
    </w:p>
    <w:p w:rsidR="00000000" w:rsidDel="00000000" w:rsidP="00000000" w:rsidRDefault="00000000" w:rsidRPr="00000000" w14:paraId="000006C9">
      <w:pPr>
        <w:pStyle w:val="Heading2"/>
        <w:rPr>
          <w:rFonts w:ascii="Fira Code" w:cs="Fira Code" w:eastAsia="Fira Code" w:hAnsi="Fira Code"/>
        </w:rPr>
      </w:pPr>
      <w:bookmarkStart w:colFirst="0" w:colLast="0" w:name="_qi2mv4ovctu9" w:id="194"/>
      <w:bookmarkEnd w:id="194"/>
      <w:r w:rsidDel="00000000" w:rsidR="00000000" w:rsidRPr="00000000">
        <w:rPr>
          <w:rFonts w:ascii="Fira Code" w:cs="Fira Code" w:eastAsia="Fira Code" w:hAnsi="Fira Code"/>
          <w:rtl w:val="0"/>
        </w:rPr>
        <w:t xml:space="preserve">Mage - 2.2.4 </w:t>
      </w:r>
      <w:r w:rsidDel="00000000" w:rsidR="00000000" w:rsidRPr="00000000">
        <w:rPr>
          <w:rFonts w:ascii="Fira Code" w:cs="Fira Code" w:eastAsia="Fira Code" w:hAnsi="Fira Code"/>
          <w:rtl w:val="0"/>
        </w:rPr>
        <w:t xml:space="preserve">IndexError: list index out of range</w:t>
      </w:r>
    </w:p>
    <w:p w:rsidR="00000000" w:rsidDel="00000000" w:rsidP="00000000" w:rsidRDefault="00000000" w:rsidRPr="00000000" w14:paraId="000006CA">
      <w:pPr>
        <w:rPr>
          <w:rFonts w:ascii="Fira Code" w:cs="Fira Code" w:eastAsia="Fira Code" w:hAnsi="Fira Code"/>
        </w:rPr>
      </w:pPr>
      <w:r w:rsidDel="00000000" w:rsidR="00000000" w:rsidRPr="00000000">
        <w:rPr>
          <w:rFonts w:ascii="Fira Code" w:cs="Fira Code" w:eastAsia="Fira Code" w:hAnsi="Fira Code"/>
          <w:b w:val="1"/>
          <w:rtl w:val="0"/>
        </w:rPr>
        <w:t xml:space="preserve">Origin of Solution (Mage Slack-Channel)</w:t>
      </w:r>
      <w:r w:rsidDel="00000000" w:rsidR="00000000" w:rsidRPr="00000000">
        <w:rPr>
          <w:rFonts w:ascii="Fira Code" w:cs="Fira Code" w:eastAsia="Fira Code" w:hAnsi="Fira Code"/>
          <w:rtl w:val="0"/>
        </w:rPr>
        <w:t xml:space="preserve">: </w:t>
      </w:r>
      <w:hyperlink r:id="rId132">
        <w:r w:rsidDel="00000000" w:rsidR="00000000" w:rsidRPr="00000000">
          <w:rPr>
            <w:rFonts w:ascii="Fira Code" w:cs="Fira Code" w:eastAsia="Fira Code" w:hAnsi="Fira Code"/>
            <w:color w:val="1155cc"/>
            <w:u w:val="single"/>
            <w:rtl w:val="0"/>
          </w:rPr>
          <w:t xml:space="preserve">https://mageai.slack.com/archives/C03HTTWFEKE/p1706543947795599</w:t>
        </w:r>
      </w:hyperlink>
      <w:r w:rsidDel="00000000" w:rsidR="00000000" w:rsidRPr="00000000">
        <w:rPr>
          <w:rtl w:val="0"/>
        </w:rPr>
      </w:r>
    </w:p>
    <w:p w:rsidR="00000000" w:rsidDel="00000000" w:rsidP="00000000" w:rsidRDefault="00000000" w:rsidRPr="00000000" w14:paraId="000006CB">
      <w:pPr>
        <w:rPr>
          <w:rFonts w:ascii="Fira Code" w:cs="Fira Code" w:eastAsia="Fira Code" w:hAnsi="Fira Code"/>
        </w:rPr>
      </w:pPr>
      <w:r w:rsidDel="00000000" w:rsidR="00000000" w:rsidRPr="00000000">
        <w:rPr>
          <w:rFonts w:ascii="Fira Code" w:cs="Fira Code" w:eastAsia="Fira Code" w:hAnsi="Fira Code"/>
          <w:b w:val="1"/>
          <w:rtl w:val="0"/>
        </w:rPr>
        <w:t xml:space="preserve">Problem:</w:t>
      </w:r>
      <w:r w:rsidDel="00000000" w:rsidR="00000000" w:rsidRPr="00000000">
        <w:rPr>
          <w:rFonts w:ascii="Fira Code" w:cs="Fira Code" w:eastAsia="Fira Code" w:hAnsi="Fira Code"/>
          <w:rtl w:val="0"/>
        </w:rPr>
        <w:t xml:space="preserve"> This error can often be seen after solving the error mentioned in 2.2.4. The error can be found in Mage version 0.9.61 and is a side-effect of the update of the code for data-loader blocks. </w:t>
      </w:r>
    </w:p>
    <w:p w:rsidR="00000000" w:rsidDel="00000000" w:rsidP="00000000" w:rsidRDefault="00000000" w:rsidRPr="00000000" w14:paraId="000006CC">
      <w:pPr>
        <w:rPr>
          <w:rFonts w:ascii="Fira Code" w:cs="Fira Code" w:eastAsia="Fira Code" w:hAnsi="Fira Code"/>
          <w:i w:val="1"/>
        </w:rPr>
      </w:pPr>
      <w:r w:rsidDel="00000000" w:rsidR="00000000" w:rsidRPr="00000000">
        <w:rPr>
          <w:rFonts w:ascii="Fira Code" w:cs="Fira Code" w:eastAsia="Fira Code" w:hAnsi="Fira Code"/>
          <w:i w:val="1"/>
          <w:rtl w:val="0"/>
        </w:rPr>
        <w:t xml:space="preserve">Note: Mage 0.9.62 has been released, as of Feb 5 2024. Please recheck. Solution below may be obsolete</w:t>
      </w:r>
    </w:p>
    <w:p w:rsidR="00000000" w:rsidDel="00000000" w:rsidP="00000000" w:rsidRDefault="00000000" w:rsidRPr="00000000" w14:paraId="000006CD">
      <w:pPr>
        <w:rPr>
          <w:rFonts w:ascii="Fira Code" w:cs="Fira Code" w:eastAsia="Fira Code" w:hAnsi="Fira Code"/>
        </w:rPr>
      </w:pPr>
      <w:r w:rsidDel="00000000" w:rsidR="00000000" w:rsidRPr="00000000">
        <w:rPr>
          <w:rFonts w:ascii="Fira Code" w:cs="Fira Code" w:eastAsia="Fira Code" w:hAnsi="Fira Code"/>
          <w:b w:val="1"/>
          <w:rtl w:val="0"/>
        </w:rPr>
        <w:t xml:space="preserve">Solution:</w:t>
      </w:r>
      <w:r w:rsidDel="00000000" w:rsidR="00000000" w:rsidRPr="00000000">
        <w:rPr>
          <w:rFonts w:ascii="Fira Code" w:cs="Fira Code" w:eastAsia="Fira Code" w:hAnsi="Fira Code"/>
          <w:rtl w:val="0"/>
        </w:rPr>
        <w:t xml:space="preserve"> Using a “fixed” version of the docker container</w:t>
      </w:r>
    </w:p>
    <w:p w:rsidR="00000000" w:rsidDel="00000000" w:rsidP="00000000" w:rsidRDefault="00000000" w:rsidRPr="00000000" w14:paraId="000006CE">
      <w:pPr>
        <w:numPr>
          <w:ilvl w:val="0"/>
          <w:numId w:val="37"/>
        </w:numPr>
        <w:spacing w:after="60" w:before="60" w:line="360.0024000000001" w:lineRule="auto"/>
        <w:ind w:left="720" w:hanging="360"/>
        <w:rPr>
          <w:rFonts w:ascii="Fira Code" w:cs="Fira Code" w:eastAsia="Fira Code" w:hAnsi="Fira Code"/>
        </w:rPr>
      </w:pPr>
      <w:r w:rsidDel="00000000" w:rsidR="00000000" w:rsidRPr="00000000">
        <w:rPr>
          <w:rFonts w:ascii="Fira Code" w:cs="Fira Code" w:eastAsia="Fira Code" w:hAnsi="Fira Code"/>
          <w:color w:val="1d1c1d"/>
          <w:rtl w:val="0"/>
        </w:rPr>
        <w:t xml:space="preserve">Pull updated docker image from docker-hub</w:t>
      </w:r>
    </w:p>
    <w:p w:rsidR="00000000" w:rsidDel="00000000" w:rsidP="00000000" w:rsidRDefault="00000000" w:rsidRPr="00000000" w14:paraId="000006CF">
      <w:pPr>
        <w:spacing w:after="60" w:before="60" w:line="360.0024000000001" w:lineRule="auto"/>
        <w:ind w:left="0" w:firstLine="720"/>
        <w:rPr>
          <w:rFonts w:ascii="Fira Code" w:cs="Fira Code" w:eastAsia="Fira Code" w:hAnsi="Fira Code"/>
          <w:color w:val="1d1c1d"/>
        </w:rPr>
      </w:pPr>
      <w:r w:rsidDel="00000000" w:rsidR="00000000" w:rsidRPr="00000000">
        <w:rPr>
          <w:rFonts w:ascii="Fira Code" w:cs="Fira Code" w:eastAsia="Fira Code" w:hAnsi="Fira Code"/>
          <w:color w:val="1d1c1d"/>
          <w:rtl w:val="0"/>
        </w:rPr>
        <w:t xml:space="preserve"> mageai/mageaidocker pull:alpha</w:t>
      </w:r>
    </w:p>
    <w:p w:rsidR="00000000" w:rsidDel="00000000" w:rsidP="00000000" w:rsidRDefault="00000000" w:rsidRPr="00000000" w14:paraId="000006D0">
      <w:pPr>
        <w:numPr>
          <w:ilvl w:val="0"/>
          <w:numId w:val="37"/>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Update docker-compose.yaml</w:t>
      </w:r>
    </w:p>
    <w:p w:rsidR="00000000" w:rsidDel="00000000" w:rsidP="00000000" w:rsidRDefault="00000000" w:rsidRPr="00000000" w14:paraId="000006D1">
      <w:pPr>
        <w:ind w:left="0" w:firstLine="0"/>
        <w:rPr>
          <w:rFonts w:ascii="Fira Code" w:cs="Fira Code" w:eastAsia="Fira Code" w:hAnsi="Fira Code"/>
          <w:color w:val="1d1c1d"/>
        </w:rPr>
      </w:pPr>
      <w:r w:rsidDel="00000000" w:rsidR="00000000" w:rsidRPr="00000000">
        <w:rPr>
          <w:rFonts w:ascii="Fira Code" w:cs="Fira Code" w:eastAsia="Fira Code" w:hAnsi="Fira Code"/>
          <w:rtl w:val="0"/>
        </w:rPr>
        <w:tab/>
      </w:r>
      <w:r w:rsidDel="00000000" w:rsidR="00000000" w:rsidRPr="00000000">
        <w:rPr>
          <w:rFonts w:ascii="Fira Code" w:cs="Fira Code" w:eastAsia="Fira Code" w:hAnsi="Fira Code"/>
          <w:color w:val="1d1c1d"/>
          <w:rtl w:val="0"/>
        </w:rPr>
        <w:t xml:space="preserve">version: '3'</w:t>
      </w:r>
    </w:p>
    <w:p w:rsidR="00000000" w:rsidDel="00000000" w:rsidP="00000000" w:rsidRDefault="00000000" w:rsidRPr="00000000" w14:paraId="000006D2">
      <w:pPr>
        <w:ind w:left="720" w:firstLine="0"/>
        <w:rPr>
          <w:rFonts w:ascii="Fira Code" w:cs="Fira Code" w:eastAsia="Fira Code" w:hAnsi="Fira Code"/>
          <w:color w:val="1d1c1d"/>
        </w:rPr>
      </w:pPr>
      <w:r w:rsidDel="00000000" w:rsidR="00000000" w:rsidRPr="00000000">
        <w:rPr>
          <w:rFonts w:ascii="Fira Code" w:cs="Fira Code" w:eastAsia="Fira Code" w:hAnsi="Fira Code"/>
          <w:color w:val="1d1c1d"/>
          <w:rtl w:val="0"/>
        </w:rPr>
        <w:t xml:space="preserve">services:</w:t>
      </w:r>
    </w:p>
    <w:p w:rsidR="00000000" w:rsidDel="00000000" w:rsidP="00000000" w:rsidRDefault="00000000" w:rsidRPr="00000000" w14:paraId="000006D3">
      <w:pPr>
        <w:ind w:left="720" w:firstLine="0"/>
        <w:rPr>
          <w:rFonts w:ascii="Fira Code" w:cs="Fira Code" w:eastAsia="Fira Code" w:hAnsi="Fira Code"/>
          <w:color w:val="1d1c1d"/>
        </w:rPr>
      </w:pPr>
      <w:r w:rsidDel="00000000" w:rsidR="00000000" w:rsidRPr="00000000">
        <w:rPr>
          <w:rFonts w:ascii="Fira Code" w:cs="Fira Code" w:eastAsia="Fira Code" w:hAnsi="Fira Code"/>
          <w:color w:val="1d1c1d"/>
          <w:rtl w:val="0"/>
        </w:rPr>
        <w:t xml:space="preserve">  magic:</w:t>
      </w:r>
    </w:p>
    <w:p w:rsidR="00000000" w:rsidDel="00000000" w:rsidP="00000000" w:rsidRDefault="00000000" w:rsidRPr="00000000" w14:paraId="000006D4">
      <w:pPr>
        <w:ind w:left="720" w:firstLine="0"/>
        <w:rPr>
          <w:rFonts w:ascii="Fira Code" w:cs="Fira Code" w:eastAsia="Fira Code" w:hAnsi="Fira Code"/>
        </w:rPr>
      </w:pPr>
      <w:r w:rsidDel="00000000" w:rsidR="00000000" w:rsidRPr="00000000">
        <w:rPr>
          <w:rFonts w:ascii="Fira Code" w:cs="Fira Code" w:eastAsia="Fira Code" w:hAnsi="Fira Code"/>
          <w:color w:val="1d1c1d"/>
          <w:rtl w:val="0"/>
        </w:rPr>
        <w:t xml:space="preserve">    image: mageai/mageai:alpha  &lt;--- instead of “latest”-tag</w:t>
      </w:r>
      <w:r w:rsidDel="00000000" w:rsidR="00000000" w:rsidRPr="00000000">
        <w:rPr>
          <w:rtl w:val="0"/>
        </w:rPr>
      </w:r>
    </w:p>
    <w:p w:rsidR="00000000" w:rsidDel="00000000" w:rsidP="00000000" w:rsidRDefault="00000000" w:rsidRPr="00000000" w14:paraId="000006D5">
      <w:pPr>
        <w:numPr>
          <w:ilvl w:val="0"/>
          <w:numId w:val="37"/>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docker-compose up</w:t>
      </w:r>
    </w:p>
    <w:p w:rsidR="00000000" w:rsidDel="00000000" w:rsidP="00000000" w:rsidRDefault="00000000" w:rsidRPr="00000000" w14:paraId="000006D6">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The original Error is still present, but the SQL-query will return the desired result:</w:t>
      </w:r>
    </w:p>
    <w:p w:rsidR="00000000" w:rsidDel="00000000" w:rsidP="00000000" w:rsidRDefault="00000000" w:rsidRPr="00000000" w14:paraId="000006D7">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w:t>
        <w:br w:type="textWrapping"/>
      </w:r>
    </w:p>
    <w:p w:rsidR="00000000" w:rsidDel="00000000" w:rsidP="00000000" w:rsidRDefault="00000000" w:rsidRPr="00000000" w14:paraId="000006D8">
      <w:pPr>
        <w:ind w:left="0" w:firstLine="0"/>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7032443" cy="4833938"/>
            <wp:effectExtent b="0" l="0" r="0" t="0"/>
            <wp:docPr id="20" name="image41.png"/>
            <a:graphic>
              <a:graphicData uri="http://schemas.openxmlformats.org/drawingml/2006/picture">
                <pic:pic>
                  <pic:nvPicPr>
                    <pic:cNvPr id="0" name="image41.png"/>
                    <pic:cNvPicPr preferRelativeResize="0"/>
                  </pic:nvPicPr>
                  <pic:blipFill>
                    <a:blip r:embed="rId133"/>
                    <a:srcRect b="0" l="0" r="0" t="0"/>
                    <a:stretch>
                      <a:fillRect/>
                    </a:stretch>
                  </pic:blipFill>
                  <pic:spPr>
                    <a:xfrm>
                      <a:off x="0" y="0"/>
                      <a:ext cx="7032443" cy="4833938"/>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pStyle w:val="Heading2"/>
        <w:rPr>
          <w:rFonts w:ascii="Fira Code" w:cs="Fira Code" w:eastAsia="Fira Code" w:hAnsi="Fira Code"/>
          <w:sz w:val="34"/>
          <w:szCs w:val="34"/>
        </w:rPr>
      </w:pPr>
      <w:bookmarkStart w:colFirst="0" w:colLast="0" w:name="_6gzf6at4imbb" w:id="195"/>
      <w:bookmarkEnd w:id="195"/>
      <w:hyperlink r:id="rId134">
        <w:r w:rsidDel="00000000" w:rsidR="00000000" w:rsidRPr="00000000">
          <w:rPr>
            <w:rFonts w:ascii="Fira Code" w:cs="Fira Code" w:eastAsia="Fira Code" w:hAnsi="Fira Code"/>
            <w:color w:val="1155cc"/>
            <w:sz w:val="34"/>
            <w:szCs w:val="34"/>
            <w:u w:val="single"/>
            <w:rtl w:val="0"/>
          </w:rPr>
          <w:t xml:space="preserve">2.2.6</w:t>
        </w:r>
      </w:hyperlink>
      <w:r w:rsidDel="00000000" w:rsidR="00000000" w:rsidRPr="00000000">
        <w:rPr>
          <w:rFonts w:ascii="Fira Code" w:cs="Fira Code" w:eastAsia="Fira Code" w:hAnsi="Fira Code"/>
          <w:sz w:val="34"/>
          <w:szCs w:val="34"/>
          <w:rtl w:val="0"/>
        </w:rPr>
        <w:t xml:space="preserve"> </w:t>
      </w:r>
      <w:r w:rsidDel="00000000" w:rsidR="00000000" w:rsidRPr="00000000">
        <w:rPr>
          <w:rFonts w:ascii="Fira Code" w:cs="Fira Code" w:eastAsia="Fira Code" w:hAnsi="Fira Code"/>
          <w:sz w:val="34"/>
          <w:szCs w:val="34"/>
          <w:rtl w:val="0"/>
        </w:rPr>
        <w:t xml:space="preserve">OSError: Cannot save file into a non-existent directory: '..\\..\\data\\yellow'\n")</w:t>
      </w:r>
    </w:p>
    <w:p w:rsidR="00000000" w:rsidDel="00000000" w:rsidP="00000000" w:rsidRDefault="00000000" w:rsidRPr="00000000" w14:paraId="000006DA">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Add </w:t>
      </w:r>
    </w:p>
    <w:p w:rsidR="00000000" w:rsidDel="00000000" w:rsidP="00000000" w:rsidRDefault="00000000" w:rsidRPr="00000000" w14:paraId="000006D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if not path.parent.is_dir():</w:t>
      </w:r>
    </w:p>
    <w:p w:rsidR="00000000" w:rsidDel="00000000" w:rsidP="00000000" w:rsidRDefault="00000000" w:rsidRPr="00000000" w14:paraId="000006D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path.parent.mkdir(parents=True)</w:t>
      </w:r>
    </w:p>
    <w:p w:rsidR="00000000" w:rsidDel="00000000" w:rsidP="00000000" w:rsidRDefault="00000000" w:rsidRPr="00000000" w14:paraId="000006D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path = Path(path).as_posix()</w:t>
      </w:r>
    </w:p>
    <w:p w:rsidR="00000000" w:rsidDel="00000000" w:rsidP="00000000" w:rsidRDefault="00000000" w:rsidRPr="00000000" w14:paraId="000006DE">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D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see:</w:t>
      </w:r>
    </w:p>
    <w:p w:rsidR="00000000" w:rsidDel="00000000" w:rsidP="00000000" w:rsidRDefault="00000000" w:rsidRPr="00000000" w14:paraId="000006E0">
      <w:pPr>
        <w:rPr>
          <w:rFonts w:ascii="Fira Code" w:cs="Fira Code" w:eastAsia="Fira Code" w:hAnsi="Fira Code"/>
          <w:sz w:val="24"/>
          <w:szCs w:val="24"/>
        </w:rPr>
      </w:pPr>
      <w:hyperlink r:id="rId135">
        <w:r w:rsidDel="00000000" w:rsidR="00000000" w:rsidRPr="00000000">
          <w:rPr>
            <w:rFonts w:ascii="Fira Code" w:cs="Fira Code" w:eastAsia="Fira Code" w:hAnsi="Fira Code"/>
            <w:color w:val="1155cc"/>
            <w:sz w:val="24"/>
            <w:szCs w:val="24"/>
            <w:u w:val="single"/>
            <w:rtl w:val="0"/>
          </w:rPr>
          <w:t xml:space="preserve">https://datatalks-club.slack.com/archives/C01FABYF2RG/p1675774214591809?thread_ts=1675768839.028879&amp;cid=C01FABYF2RG</w:t>
        </w:r>
      </w:hyperlink>
      <w:r w:rsidDel="00000000" w:rsidR="00000000" w:rsidRPr="00000000">
        <w:rPr>
          <w:rtl w:val="0"/>
        </w:rPr>
      </w:r>
    </w:p>
    <w:p w:rsidR="00000000" w:rsidDel="00000000" w:rsidP="00000000" w:rsidRDefault="00000000" w:rsidRPr="00000000" w14:paraId="000006E1">
      <w:pPr>
        <w:pStyle w:val="Heading2"/>
        <w:rPr>
          <w:rFonts w:ascii="Fira Code" w:cs="Fira Code" w:eastAsia="Fira Code" w:hAnsi="Fira Code"/>
        </w:rPr>
      </w:pPr>
      <w:bookmarkStart w:colFirst="0" w:colLast="0" w:name="_bjj1ngb2ughx" w:id="196"/>
      <w:bookmarkEnd w:id="196"/>
      <w:r w:rsidDel="00000000" w:rsidR="00000000" w:rsidRPr="00000000">
        <w:rPr>
          <w:rFonts w:ascii="Fira Code" w:cs="Fira Code" w:eastAsia="Fira Code" w:hAnsi="Fira Code"/>
          <w:rtl w:val="0"/>
        </w:rPr>
        <w:t xml:space="preserve">GCP - 2.2.7d Deploying Mage to GCP</w:t>
      </w:r>
    </w:p>
    <w:p w:rsidR="00000000" w:rsidDel="00000000" w:rsidP="00000000" w:rsidRDefault="00000000" w:rsidRPr="00000000" w14:paraId="000006E2">
      <w:pPr>
        <w:shd w:fill="f8f8f8" w:val="clear"/>
        <w:rPr>
          <w:rFonts w:ascii="Fira Code" w:cs="Fira Code" w:eastAsia="Fira Code" w:hAnsi="Fira Code"/>
          <w:color w:val="1d1c1d"/>
          <w:sz w:val="23"/>
          <w:szCs w:val="23"/>
        </w:rPr>
      </w:pPr>
      <w:r w:rsidDel="00000000" w:rsidR="00000000" w:rsidRPr="00000000">
        <w:rPr>
          <w:rFonts w:ascii="Fira Code" w:cs="Fira Code" w:eastAsia="Fira Code" w:hAnsi="Fira Code"/>
          <w:color w:val="1d1c1d"/>
          <w:sz w:val="23"/>
          <w:szCs w:val="23"/>
          <w:rtl w:val="0"/>
        </w:rPr>
        <w:t xml:space="preserve">The video DE Zoomcamp 2.2.7 is missing  the actual deployment of Mage using Terraform to GCP. The steps for the deployment were not covered in the video.</w:t>
      </w:r>
    </w:p>
    <w:p w:rsidR="00000000" w:rsidDel="00000000" w:rsidP="00000000" w:rsidRDefault="00000000" w:rsidRPr="00000000" w14:paraId="000006E3">
      <w:pPr>
        <w:shd w:fill="f8f8f8" w:val="clear"/>
        <w:rPr>
          <w:rFonts w:ascii="Fira Code" w:cs="Fira Code" w:eastAsia="Fira Code" w:hAnsi="Fira Code"/>
          <w:color w:val="1d1c1d"/>
          <w:sz w:val="23"/>
          <w:szCs w:val="23"/>
        </w:rPr>
      </w:pPr>
      <w:r w:rsidDel="00000000" w:rsidR="00000000" w:rsidRPr="00000000">
        <w:rPr>
          <w:rFonts w:ascii="Fira Code" w:cs="Fira Code" w:eastAsia="Fira Code" w:hAnsi="Fira Code"/>
          <w:color w:val="1d1c1d"/>
          <w:sz w:val="23"/>
          <w:szCs w:val="23"/>
          <w:rtl w:val="0"/>
        </w:rPr>
        <w:t xml:space="preserve">I successfully deployed it and wanted to share some key points:</w:t>
      </w:r>
    </w:p>
    <w:p w:rsidR="00000000" w:rsidDel="00000000" w:rsidP="00000000" w:rsidRDefault="00000000" w:rsidRPr="00000000" w14:paraId="000006E4">
      <w:pPr>
        <w:numPr>
          <w:ilvl w:val="0"/>
          <w:numId w:val="13"/>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In </w:t>
      </w:r>
      <w:r w:rsidDel="00000000" w:rsidR="00000000" w:rsidRPr="00000000">
        <w:rPr>
          <w:rFonts w:ascii="Fira Code" w:cs="Fira Code" w:eastAsia="Fira Code" w:hAnsi="Fira Code"/>
          <w:color w:val="ff0000"/>
          <w:rtl w:val="0"/>
        </w:rPr>
        <w:t xml:space="preserve">variables.tf</w:t>
      </w:r>
      <w:r w:rsidDel="00000000" w:rsidR="00000000" w:rsidRPr="00000000">
        <w:rPr>
          <w:rFonts w:ascii="Fira Code" w:cs="Fira Code" w:eastAsia="Fira Code" w:hAnsi="Fira Code"/>
          <w:rtl w:val="0"/>
        </w:rPr>
        <w:t xml:space="preserve">, set the </w:t>
      </w:r>
      <w:r w:rsidDel="00000000" w:rsidR="00000000" w:rsidRPr="00000000">
        <w:rPr>
          <w:rFonts w:ascii="Fira Code" w:cs="Fira Code" w:eastAsia="Fira Code" w:hAnsi="Fira Code"/>
          <w:color w:val="ff0000"/>
          <w:rtl w:val="0"/>
        </w:rPr>
        <w:t xml:space="preserve">project_id</w:t>
      </w:r>
      <w:r w:rsidDel="00000000" w:rsidR="00000000" w:rsidRPr="00000000">
        <w:rPr>
          <w:rFonts w:ascii="Fira Code" w:cs="Fira Code" w:eastAsia="Fira Code" w:hAnsi="Fira Code"/>
          <w:rtl w:val="0"/>
        </w:rPr>
        <w:t xml:space="preserve"> default value to your GCP project ID.</w:t>
      </w:r>
    </w:p>
    <w:p w:rsidR="00000000" w:rsidDel="00000000" w:rsidP="00000000" w:rsidRDefault="00000000" w:rsidRPr="00000000" w14:paraId="000006E5">
      <w:pPr>
        <w:numPr>
          <w:ilvl w:val="0"/>
          <w:numId w:val="13"/>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Enable the Cloud Filestore API:</w:t>
      </w:r>
    </w:p>
    <w:p w:rsidR="00000000" w:rsidDel="00000000" w:rsidP="00000000" w:rsidRDefault="00000000" w:rsidRPr="00000000" w14:paraId="000006E6">
      <w:pPr>
        <w:numPr>
          <w:ilvl w:val="1"/>
          <w:numId w:val="13"/>
        </w:numPr>
        <w:ind w:left="1440" w:hanging="360"/>
        <w:rPr>
          <w:rFonts w:ascii="Fira Code" w:cs="Fira Code" w:eastAsia="Fira Code" w:hAnsi="Fira Code"/>
        </w:rPr>
      </w:pPr>
      <w:r w:rsidDel="00000000" w:rsidR="00000000" w:rsidRPr="00000000">
        <w:rPr>
          <w:rFonts w:ascii="Fira Code" w:cs="Fira Code" w:eastAsia="Fira Code" w:hAnsi="Fira Code"/>
          <w:rtl w:val="0"/>
        </w:rPr>
        <w:t xml:space="preserve"> Visit the Google Cloud Console.to</w:t>
      </w:r>
    </w:p>
    <w:p w:rsidR="00000000" w:rsidDel="00000000" w:rsidP="00000000" w:rsidRDefault="00000000" w:rsidRPr="00000000" w14:paraId="000006E7">
      <w:pPr>
        <w:numPr>
          <w:ilvl w:val="1"/>
          <w:numId w:val="13"/>
        </w:numPr>
        <w:ind w:left="1440" w:hanging="360"/>
        <w:rPr>
          <w:rFonts w:ascii="Fira Code" w:cs="Fira Code" w:eastAsia="Fira Code" w:hAnsi="Fira Code"/>
        </w:rPr>
      </w:pPr>
      <w:r w:rsidDel="00000000" w:rsidR="00000000" w:rsidRPr="00000000">
        <w:rPr>
          <w:rFonts w:ascii="Fira Code" w:cs="Fira Code" w:eastAsia="Fira Code" w:hAnsi="Fira Code"/>
          <w:rtl w:val="0"/>
        </w:rPr>
        <w:t xml:space="preserve">Navigate to "APIs &amp; Services" &gt; "Library."</w:t>
      </w:r>
    </w:p>
    <w:p w:rsidR="00000000" w:rsidDel="00000000" w:rsidP="00000000" w:rsidRDefault="00000000" w:rsidRPr="00000000" w14:paraId="000006E8">
      <w:pPr>
        <w:numPr>
          <w:ilvl w:val="1"/>
          <w:numId w:val="13"/>
        </w:numPr>
        <w:ind w:left="1440" w:hanging="360"/>
        <w:rPr>
          <w:rFonts w:ascii="Fira Code" w:cs="Fira Code" w:eastAsia="Fira Code" w:hAnsi="Fira Code"/>
        </w:rPr>
      </w:pPr>
      <w:r w:rsidDel="00000000" w:rsidR="00000000" w:rsidRPr="00000000">
        <w:rPr>
          <w:rFonts w:ascii="Fira Code" w:cs="Fira Code" w:eastAsia="Fira Code" w:hAnsi="Fira Code"/>
          <w:rtl w:val="0"/>
        </w:rPr>
        <w:t xml:space="preserve">Search for "Cloud Filestore API."</w:t>
      </w:r>
    </w:p>
    <w:p w:rsidR="00000000" w:rsidDel="00000000" w:rsidP="00000000" w:rsidRDefault="00000000" w:rsidRPr="00000000" w14:paraId="000006E9">
      <w:pPr>
        <w:numPr>
          <w:ilvl w:val="1"/>
          <w:numId w:val="13"/>
        </w:numPr>
        <w:ind w:left="1440" w:hanging="360"/>
        <w:rPr>
          <w:rFonts w:ascii="Fira Code" w:cs="Fira Code" w:eastAsia="Fira Code" w:hAnsi="Fira Code"/>
        </w:rPr>
      </w:pPr>
      <w:r w:rsidDel="00000000" w:rsidR="00000000" w:rsidRPr="00000000">
        <w:rPr>
          <w:rFonts w:ascii="Fira Code" w:cs="Fira Code" w:eastAsia="Fira Code" w:hAnsi="Fira Code"/>
          <w:rtl w:val="0"/>
        </w:rPr>
        <w:t xml:space="preserve">Click on the API and enable it.</w:t>
      </w:r>
    </w:p>
    <w:p w:rsidR="00000000" w:rsidDel="00000000" w:rsidP="00000000" w:rsidRDefault="00000000" w:rsidRPr="00000000" w14:paraId="000006EA">
      <w:pPr>
        <w:numPr>
          <w:ilvl w:val="0"/>
          <w:numId w:val="13"/>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To perform the deployment:</w:t>
      </w:r>
    </w:p>
    <w:p w:rsidR="00000000" w:rsidDel="00000000" w:rsidP="00000000" w:rsidRDefault="00000000" w:rsidRPr="00000000" w14:paraId="000006EB">
      <w:pPr>
        <w:numPr>
          <w:ilvl w:val="1"/>
          <w:numId w:val="13"/>
        </w:numPr>
        <w:ind w:left="1440" w:hanging="360"/>
        <w:rPr>
          <w:rFonts w:ascii="Fira Code" w:cs="Fira Code" w:eastAsia="Fira Code" w:hAnsi="Fira Code"/>
        </w:rPr>
      </w:pPr>
      <w:r w:rsidDel="00000000" w:rsidR="00000000" w:rsidRPr="00000000">
        <w:rPr>
          <w:rFonts w:ascii="Fira Code" w:cs="Fira Code" w:eastAsia="Fira Code" w:hAnsi="Fira Code"/>
          <w:rtl w:val="0"/>
        </w:rPr>
        <w:t xml:space="preserve">terraform init</w:t>
      </w:r>
    </w:p>
    <w:p w:rsidR="00000000" w:rsidDel="00000000" w:rsidP="00000000" w:rsidRDefault="00000000" w:rsidRPr="00000000" w14:paraId="000006EC">
      <w:pPr>
        <w:numPr>
          <w:ilvl w:val="1"/>
          <w:numId w:val="13"/>
        </w:numPr>
        <w:ind w:left="1440" w:hanging="360"/>
        <w:rPr>
          <w:rFonts w:ascii="Fira Code" w:cs="Fira Code" w:eastAsia="Fira Code" w:hAnsi="Fira Code"/>
        </w:rPr>
      </w:pPr>
      <w:r w:rsidDel="00000000" w:rsidR="00000000" w:rsidRPr="00000000">
        <w:rPr>
          <w:rFonts w:ascii="Fira Code" w:cs="Fira Code" w:eastAsia="Fira Code" w:hAnsi="Fira Code"/>
          <w:rtl w:val="0"/>
        </w:rPr>
        <w:t xml:space="preserve">terraform apply</w:t>
      </w:r>
    </w:p>
    <w:p w:rsidR="00000000" w:rsidDel="00000000" w:rsidP="00000000" w:rsidRDefault="00000000" w:rsidRPr="00000000" w14:paraId="000006ED">
      <w:pPr>
        <w:shd w:fill="f8f8f8" w:val="clear"/>
        <w:rPr>
          <w:rFonts w:ascii="Fira Code" w:cs="Fira Code" w:eastAsia="Fira Code" w:hAnsi="Fira Code"/>
          <w:color w:val="1d1c1d"/>
          <w:sz w:val="23"/>
          <w:szCs w:val="23"/>
        </w:rPr>
      </w:pPr>
      <w:r w:rsidDel="00000000" w:rsidR="00000000" w:rsidRPr="00000000">
        <w:rPr>
          <w:rFonts w:ascii="Fira Code" w:cs="Fira Code" w:eastAsia="Fira Code" w:hAnsi="Fira Code"/>
          <w:color w:val="1d1c1d"/>
          <w:sz w:val="23"/>
          <w:szCs w:val="23"/>
          <w:rtl w:val="0"/>
        </w:rPr>
        <w:t xml:space="preserve">Please note that during the </w:t>
      </w:r>
      <w:r w:rsidDel="00000000" w:rsidR="00000000" w:rsidRPr="00000000">
        <w:rPr>
          <w:rFonts w:ascii="Fira Code" w:cs="Fira Code" w:eastAsia="Fira Code" w:hAnsi="Fira Code"/>
          <w:color w:val="e01e5a"/>
          <w:sz w:val="18"/>
          <w:szCs w:val="18"/>
          <w:rtl w:val="0"/>
        </w:rPr>
        <w:t xml:space="preserve">terraform apply</w:t>
      </w:r>
      <w:r w:rsidDel="00000000" w:rsidR="00000000" w:rsidRPr="00000000">
        <w:rPr>
          <w:rFonts w:ascii="Fira Code" w:cs="Fira Code" w:eastAsia="Fira Code" w:hAnsi="Fira Code"/>
          <w:color w:val="1d1c1d"/>
          <w:sz w:val="23"/>
          <w:szCs w:val="23"/>
          <w:rtl w:val="0"/>
        </w:rPr>
        <w:t xml:space="preserve"> step, Terraform will prompt you to enter the PostgreSQL password. After that, it will ask for confirmation to proceed with the deployment. Review the changes, type 'yes' when prompted, and press Enter.</w:t>
      </w:r>
    </w:p>
    <w:p w:rsidR="00000000" w:rsidDel="00000000" w:rsidP="00000000" w:rsidRDefault="00000000" w:rsidRPr="00000000" w14:paraId="000006EE">
      <w:pPr>
        <w:rPr>
          <w:rFonts w:ascii="Fira Code" w:cs="Fira Code" w:eastAsia="Fira Code" w:hAnsi="Fira Code"/>
        </w:rPr>
      </w:pPr>
      <w:r w:rsidDel="00000000" w:rsidR="00000000" w:rsidRPr="00000000">
        <w:rPr>
          <w:rtl w:val="0"/>
        </w:rPr>
      </w:r>
    </w:p>
    <w:p w:rsidR="00000000" w:rsidDel="00000000" w:rsidP="00000000" w:rsidRDefault="00000000" w:rsidRPr="00000000" w14:paraId="000006EF">
      <w:pPr>
        <w:pStyle w:val="Heading2"/>
        <w:spacing w:after="60" w:before="60" w:line="360.0024000000001" w:lineRule="auto"/>
        <w:rPr>
          <w:rFonts w:ascii="Fira Code" w:cs="Fira Code" w:eastAsia="Fira Code" w:hAnsi="Fira Code"/>
          <w:sz w:val="34"/>
          <w:szCs w:val="34"/>
        </w:rPr>
      </w:pPr>
      <w:bookmarkStart w:colFirst="0" w:colLast="0" w:name="_676msxbhldic" w:id="197"/>
      <w:bookmarkEnd w:id="197"/>
      <w:r w:rsidDel="00000000" w:rsidR="00000000" w:rsidRPr="00000000">
        <w:rPr>
          <w:rFonts w:ascii="Fira Code" w:cs="Fira Code" w:eastAsia="Fira Code" w:hAnsi="Fira Code"/>
          <w:sz w:val="34"/>
          <w:szCs w:val="34"/>
          <w:rtl w:val="0"/>
        </w:rPr>
        <w:t xml:space="preserve">Ruuning Multiple Mage instances in Docker from different directories</w:t>
      </w:r>
    </w:p>
    <w:p w:rsidR="00000000" w:rsidDel="00000000" w:rsidP="00000000" w:rsidRDefault="00000000" w:rsidRPr="00000000" w14:paraId="000006F0">
      <w:pPr>
        <w:rPr>
          <w:rFonts w:ascii="Fira Code" w:cs="Fira Code" w:eastAsia="Fira Code" w:hAnsi="Fira Code"/>
        </w:rPr>
      </w:pPr>
      <w:r w:rsidDel="00000000" w:rsidR="00000000" w:rsidRPr="00000000">
        <w:rPr>
          <w:rFonts w:ascii="Fira Code" w:cs="Fira Code" w:eastAsia="Fira Code" w:hAnsi="Fira Code"/>
          <w:rtl w:val="0"/>
        </w:rPr>
        <w:t xml:space="preserve">If you want to rune multiple docker containers from different directories. Then make sure to change the port mappings in the docker-compose.yml file.</w:t>
      </w:r>
    </w:p>
    <w:p w:rsidR="00000000" w:rsidDel="00000000" w:rsidP="00000000" w:rsidRDefault="00000000" w:rsidRPr="00000000" w14:paraId="000006F1">
      <w:pPr>
        <w:shd w:fill="1e1e1e" w:val="clear"/>
        <w:spacing w:line="325.71428571428567" w:lineRule="auto"/>
        <w:rPr>
          <w:rFonts w:ascii="Fira Code" w:cs="Fira Code" w:eastAsia="Fira Code" w:hAnsi="Fira Code"/>
          <w:color w:val="d4d4d4"/>
          <w:sz w:val="21"/>
          <w:szCs w:val="21"/>
        </w:rPr>
      </w:pPr>
      <w:r w:rsidDel="00000000" w:rsidR="00000000" w:rsidRPr="00000000">
        <w:rPr>
          <w:rFonts w:ascii="Fira Code" w:cs="Fira Code" w:eastAsia="Fira Code" w:hAnsi="Fira Code"/>
          <w:color w:val="569cd6"/>
          <w:sz w:val="21"/>
          <w:szCs w:val="21"/>
          <w:rtl w:val="0"/>
        </w:rPr>
        <w:t xml:space="preserve">ports</w:t>
      </w:r>
      <w:r w:rsidDel="00000000" w:rsidR="00000000" w:rsidRPr="00000000">
        <w:rPr>
          <w:rFonts w:ascii="Fira Code" w:cs="Fira Code" w:eastAsia="Fira Code" w:hAnsi="Fira Code"/>
          <w:color w:val="d4d4d4"/>
          <w:sz w:val="21"/>
          <w:szCs w:val="21"/>
          <w:rtl w:val="0"/>
        </w:rPr>
        <w:t xml:space="preserve">:</w:t>
      </w:r>
    </w:p>
    <w:p w:rsidR="00000000" w:rsidDel="00000000" w:rsidP="00000000" w:rsidRDefault="00000000" w:rsidRPr="00000000" w14:paraId="000006F2">
      <w:pPr>
        <w:shd w:fill="1e1e1e" w:val="clear"/>
        <w:spacing w:line="325.71428571428567" w:lineRule="auto"/>
        <w:rPr>
          <w:rFonts w:ascii="Fira Code" w:cs="Fira Code" w:eastAsia="Fira Code" w:hAnsi="Fira Code"/>
          <w:color w:val="ce9178"/>
          <w:sz w:val="21"/>
          <w:szCs w:val="21"/>
        </w:rPr>
      </w:pPr>
      <w:r w:rsidDel="00000000" w:rsidR="00000000" w:rsidRPr="00000000">
        <w:rPr>
          <w:rFonts w:ascii="Fira Code" w:cs="Fira Code" w:eastAsia="Fira Code" w:hAnsi="Fira Code"/>
          <w:color w:val="d4d4d4"/>
          <w:sz w:val="21"/>
          <w:szCs w:val="21"/>
          <w:rtl w:val="0"/>
        </w:rPr>
        <w:t xml:space="preserve">      - </w:t>
      </w:r>
      <w:r w:rsidDel="00000000" w:rsidR="00000000" w:rsidRPr="00000000">
        <w:rPr>
          <w:rFonts w:ascii="Fira Code" w:cs="Fira Code" w:eastAsia="Fira Code" w:hAnsi="Fira Code"/>
          <w:color w:val="ce9178"/>
          <w:sz w:val="21"/>
          <w:szCs w:val="21"/>
          <w:rtl w:val="0"/>
        </w:rPr>
        <w:t xml:space="preserve">8088:6789</w:t>
      </w:r>
    </w:p>
    <w:p w:rsidR="00000000" w:rsidDel="00000000" w:rsidP="00000000" w:rsidRDefault="00000000" w:rsidRPr="00000000" w14:paraId="000006F3">
      <w:pPr>
        <w:rPr>
          <w:rFonts w:ascii="Fira Code" w:cs="Fira Code" w:eastAsia="Fira Code" w:hAnsi="Fira Code"/>
        </w:rPr>
      </w:pPr>
      <w:r w:rsidDel="00000000" w:rsidR="00000000" w:rsidRPr="00000000">
        <w:rPr>
          <w:rtl w:val="0"/>
        </w:rPr>
      </w:r>
    </w:p>
    <w:p w:rsidR="00000000" w:rsidDel="00000000" w:rsidP="00000000" w:rsidRDefault="00000000" w:rsidRPr="00000000" w14:paraId="000006F4">
      <w:pPr>
        <w:rPr>
          <w:rFonts w:ascii="Fira Code" w:cs="Fira Code" w:eastAsia="Fira Code" w:hAnsi="Fira Code"/>
        </w:rPr>
      </w:pPr>
      <w:r w:rsidDel="00000000" w:rsidR="00000000" w:rsidRPr="00000000">
        <w:rPr>
          <w:rFonts w:ascii="Fira Code" w:cs="Fira Code" w:eastAsia="Fira Code" w:hAnsi="Fira Code"/>
          <w:rtl w:val="0"/>
        </w:rPr>
        <w:t xml:space="preserve">The 8088 port in above case is hostport, where mage will run on your local machine. You can customize this as long as the port is available. If you are running on VM, make sure to forward the port too. You need to keep the container port to 6789 as this is the port where mage is running.</w:t>
      </w:r>
      <w:r w:rsidDel="00000000" w:rsidR="00000000" w:rsidRPr="00000000">
        <w:rPr>
          <w:rtl w:val="0"/>
        </w:rPr>
      </w:r>
    </w:p>
    <w:p w:rsidR="00000000" w:rsidDel="00000000" w:rsidP="00000000" w:rsidRDefault="00000000" w:rsidRPr="00000000" w14:paraId="000006F5">
      <w:pPr>
        <w:rPr>
          <w:rFonts w:ascii="Fira Code" w:cs="Fira Code" w:eastAsia="Fira Code" w:hAnsi="Fira Code"/>
          <w:color w:val="1155cc"/>
          <w:sz w:val="34"/>
          <w:szCs w:val="34"/>
          <w:u w:val="single"/>
        </w:rPr>
      </w:pPr>
      <w:r w:rsidDel="00000000" w:rsidR="00000000" w:rsidRPr="00000000">
        <w:rPr>
          <w:rFonts w:ascii="Fira Code" w:cs="Fira Code" w:eastAsia="Fira Code" w:hAnsi="Fira Code"/>
          <w:rtl w:val="0"/>
        </w:rPr>
        <w:t xml:space="preserve">GCP - </w:t>
      </w:r>
      <w:hyperlink r:id="rId136">
        <w:r w:rsidDel="00000000" w:rsidR="00000000" w:rsidRPr="00000000">
          <w:rPr>
            <w:rFonts w:ascii="Fira Code" w:cs="Fira Code" w:eastAsia="Fira Code" w:hAnsi="Fira Code"/>
            <w:color w:val="1155cc"/>
            <w:sz w:val="34"/>
            <w:szCs w:val="34"/>
            <w:u w:val="single"/>
            <w:rtl w:val="0"/>
          </w:rPr>
          <w:t xml:space="preserve">2.2.</w:t>
        </w:r>
      </w:hyperlink>
      <w:r w:rsidDel="00000000" w:rsidR="00000000" w:rsidRPr="00000000">
        <w:rPr>
          <w:rFonts w:ascii="Fira Code" w:cs="Fira Code" w:eastAsia="Fira Code" w:hAnsi="Fira Code"/>
          <w:color w:val="1155cc"/>
          <w:sz w:val="34"/>
          <w:szCs w:val="34"/>
          <w:u w:val="single"/>
          <w:rtl w:val="0"/>
        </w:rPr>
        <w:t xml:space="preserve">7d Deploying Mage to Google Cloud </w:t>
      </w:r>
    </w:p>
    <w:p w:rsidR="00000000" w:rsidDel="00000000" w:rsidP="00000000" w:rsidRDefault="00000000" w:rsidRPr="00000000" w14:paraId="000006F6">
      <w:pPr>
        <w:rPr>
          <w:rFonts w:ascii="Fira Code" w:cs="Fira Code" w:eastAsia="Fira Code" w:hAnsi="Fira Code"/>
        </w:rPr>
      </w:pPr>
      <w:r w:rsidDel="00000000" w:rsidR="00000000" w:rsidRPr="00000000">
        <w:rPr>
          <w:rtl w:val="0"/>
        </w:rPr>
      </w:r>
    </w:p>
    <w:p w:rsidR="00000000" w:rsidDel="00000000" w:rsidP="00000000" w:rsidRDefault="00000000" w:rsidRPr="00000000" w14:paraId="000006F7">
      <w:pPr>
        <w:rPr>
          <w:rFonts w:ascii="Fira Code" w:cs="Fira Code" w:eastAsia="Fira Code" w:hAnsi="Fira Code"/>
          <w:color w:val="1d1c1d"/>
          <w:sz w:val="23"/>
          <w:szCs w:val="23"/>
          <w:shd w:fill="f8f8f8" w:val="clear"/>
        </w:rPr>
      </w:pPr>
      <w:r w:rsidDel="00000000" w:rsidR="00000000" w:rsidRPr="00000000">
        <w:rPr>
          <w:rFonts w:ascii="Fira Code" w:cs="Fira Code" w:eastAsia="Fira Code" w:hAnsi="Fira Code"/>
          <w:color w:val="1d1c1d"/>
          <w:sz w:val="23"/>
          <w:szCs w:val="23"/>
          <w:shd w:fill="f8f8f8" w:val="clear"/>
          <w:rtl w:val="0"/>
        </w:rPr>
        <w:t xml:space="preserve">While terraforming all the resources inside a VM created in GCS the following error is shown.</w:t>
      </w:r>
    </w:p>
    <w:p w:rsidR="00000000" w:rsidDel="00000000" w:rsidP="00000000" w:rsidRDefault="00000000" w:rsidRPr="00000000" w14:paraId="000006F8">
      <w:pPr>
        <w:shd w:fill="f8f8f8" w:val="clear"/>
        <w:rPr>
          <w:rFonts w:ascii="Fira Code" w:cs="Fira Code" w:eastAsia="Fira Code" w:hAnsi="Fira Code"/>
          <w:color w:val="1d1c1d"/>
          <w:sz w:val="23"/>
          <w:szCs w:val="23"/>
          <w:shd w:fill="f8f8f8" w:val="clear"/>
        </w:rPr>
      </w:pPr>
      <w:r w:rsidDel="00000000" w:rsidR="00000000" w:rsidRPr="00000000">
        <w:rPr>
          <w:rFonts w:ascii="Fira Code" w:cs="Fira Code" w:eastAsia="Fira Code" w:hAnsi="Fira Code"/>
          <w:color w:val="1d1c1d"/>
          <w:sz w:val="23"/>
          <w:szCs w:val="23"/>
          <w:shd w:fill="f8f8f8" w:val="clear"/>
          <w:rtl w:val="0"/>
        </w:rPr>
        <w:t xml:space="preserve">Error log:</w:t>
      </w:r>
    </w:p>
    <w:p w:rsidR="00000000" w:rsidDel="00000000" w:rsidP="00000000" w:rsidRDefault="00000000" w:rsidRPr="00000000" w14:paraId="000006F9">
      <w:pPr>
        <w:shd w:fill="f8f8f8" w:val="clear"/>
        <w:rPr>
          <w:rFonts w:ascii="Fira Code" w:cs="Fira Code" w:eastAsia="Fira Code" w:hAnsi="Fira Code"/>
          <w:color w:val="1d1c1d"/>
          <w:sz w:val="23"/>
          <w:szCs w:val="23"/>
          <w:shd w:fill="f8f8f8" w:val="clear"/>
        </w:rPr>
      </w:pPr>
      <w:r w:rsidDel="00000000" w:rsidR="00000000" w:rsidRPr="00000000">
        <w:rPr>
          <w:rtl w:val="0"/>
        </w:rPr>
      </w:r>
    </w:p>
    <w:p w:rsidR="00000000" w:rsidDel="00000000" w:rsidP="00000000" w:rsidRDefault="00000000" w:rsidRPr="00000000" w14:paraId="000006FA">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module.lb-http.google_compute_backend_service.default["default"]: Creating...</w:t>
      </w:r>
    </w:p>
    <w:p w:rsidR="00000000" w:rsidDel="00000000" w:rsidP="00000000" w:rsidRDefault="00000000" w:rsidRPr="00000000" w14:paraId="000006FB">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w:t>
      </w:r>
    </w:p>
    <w:p w:rsidR="00000000" w:rsidDel="00000000" w:rsidP="00000000" w:rsidRDefault="00000000" w:rsidRPr="00000000" w14:paraId="000006FC">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 Error: Error creating GlobalAddress: googleapi: Error 403: Request had insufficient authentication scopes.</w:t>
      </w:r>
    </w:p>
    <w:p w:rsidR="00000000" w:rsidDel="00000000" w:rsidP="00000000" w:rsidRDefault="00000000" w:rsidRPr="00000000" w14:paraId="000006FD">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 Details:</w:t>
      </w:r>
    </w:p>
    <w:p w:rsidR="00000000" w:rsidDel="00000000" w:rsidP="00000000" w:rsidRDefault="00000000" w:rsidRPr="00000000" w14:paraId="000006FE">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 [</w:t>
      </w:r>
    </w:p>
    <w:p w:rsidR="00000000" w:rsidDel="00000000" w:rsidP="00000000" w:rsidRDefault="00000000" w:rsidRPr="00000000" w14:paraId="000006FF">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   {</w:t>
      </w:r>
    </w:p>
    <w:p w:rsidR="00000000" w:rsidDel="00000000" w:rsidP="00000000" w:rsidRDefault="00000000" w:rsidRPr="00000000" w14:paraId="00000700">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     "@type": "type.googleapis.com/google.rpc.ErrorInfo",</w:t>
      </w:r>
    </w:p>
    <w:p w:rsidR="00000000" w:rsidDel="00000000" w:rsidP="00000000" w:rsidRDefault="00000000" w:rsidRPr="00000000" w14:paraId="00000701">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     "domain": "googleapis.com",</w:t>
      </w:r>
    </w:p>
    <w:p w:rsidR="00000000" w:rsidDel="00000000" w:rsidP="00000000" w:rsidRDefault="00000000" w:rsidRPr="00000000" w14:paraId="00000702">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     "metadatas": {</w:t>
      </w:r>
    </w:p>
    <w:p w:rsidR="00000000" w:rsidDel="00000000" w:rsidP="00000000" w:rsidRDefault="00000000" w:rsidRPr="00000000" w14:paraId="00000703">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       "method": "compute.beta.GlobalAddressesService.Insert",</w:t>
      </w:r>
    </w:p>
    <w:p w:rsidR="00000000" w:rsidDel="00000000" w:rsidP="00000000" w:rsidRDefault="00000000" w:rsidRPr="00000000" w14:paraId="00000704">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       "service": "compute.googleapis.com"</w:t>
      </w:r>
    </w:p>
    <w:p w:rsidR="00000000" w:rsidDel="00000000" w:rsidP="00000000" w:rsidRDefault="00000000" w:rsidRPr="00000000" w14:paraId="00000705">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     },</w:t>
      </w:r>
    </w:p>
    <w:p w:rsidR="00000000" w:rsidDel="00000000" w:rsidP="00000000" w:rsidRDefault="00000000" w:rsidRPr="00000000" w14:paraId="00000706">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     "reason": "ACCESS_TOKEN_SCOPE_INSUFFICIENT"</w:t>
      </w:r>
    </w:p>
    <w:p w:rsidR="00000000" w:rsidDel="00000000" w:rsidP="00000000" w:rsidRDefault="00000000" w:rsidRPr="00000000" w14:paraId="00000707">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   }</w:t>
      </w:r>
    </w:p>
    <w:p w:rsidR="00000000" w:rsidDel="00000000" w:rsidP="00000000" w:rsidRDefault="00000000" w:rsidRPr="00000000" w14:paraId="00000708">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 ]</w:t>
      </w:r>
    </w:p>
    <w:p w:rsidR="00000000" w:rsidDel="00000000" w:rsidP="00000000" w:rsidRDefault="00000000" w:rsidRPr="00000000" w14:paraId="00000709">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w:t>
      </w:r>
    </w:p>
    <w:p w:rsidR="00000000" w:rsidDel="00000000" w:rsidP="00000000" w:rsidRDefault="00000000" w:rsidRPr="00000000" w14:paraId="0000070A">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 More details:</w:t>
      </w:r>
    </w:p>
    <w:p w:rsidR="00000000" w:rsidDel="00000000" w:rsidP="00000000" w:rsidRDefault="00000000" w:rsidRPr="00000000" w14:paraId="0000070B">
      <w:pPr>
        <w:spacing w:after="60" w:before="60" w:line="360.0024000000001" w:lineRule="auto"/>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 Reason: insufficientPermissions, Message: Insufficient Permission</w:t>
      </w:r>
    </w:p>
    <w:p w:rsidR="00000000" w:rsidDel="00000000" w:rsidP="00000000" w:rsidRDefault="00000000" w:rsidRPr="00000000" w14:paraId="0000070C">
      <w:pPr>
        <w:rPr>
          <w:rFonts w:ascii="Fira Code" w:cs="Fira Code" w:eastAsia="Fira Code" w:hAnsi="Fira Code"/>
          <w:color w:val="1d1c1d"/>
          <w:sz w:val="23"/>
          <w:szCs w:val="23"/>
          <w:shd w:fill="f8f8f8" w:val="clear"/>
        </w:rPr>
      </w:pPr>
      <w:r w:rsidDel="00000000" w:rsidR="00000000" w:rsidRPr="00000000">
        <w:rPr>
          <w:rtl w:val="0"/>
        </w:rPr>
      </w:r>
    </w:p>
    <w:p w:rsidR="00000000" w:rsidDel="00000000" w:rsidP="00000000" w:rsidRDefault="00000000" w:rsidRPr="00000000" w14:paraId="0000070D">
      <w:pPr>
        <w:rPr>
          <w:rFonts w:ascii="Fira Code" w:cs="Fira Code" w:eastAsia="Fira Code" w:hAnsi="Fira Code"/>
          <w:color w:val="1d1c1d"/>
          <w:sz w:val="23"/>
          <w:szCs w:val="23"/>
          <w:shd w:fill="f8f8f8" w:val="clear"/>
        </w:rPr>
      </w:pPr>
      <w:r w:rsidDel="00000000" w:rsidR="00000000" w:rsidRPr="00000000">
        <w:rPr>
          <w:rFonts w:ascii="Fira Code" w:cs="Fira Code" w:eastAsia="Fira Code" w:hAnsi="Fira Code"/>
          <w:color w:val="1d1c1d"/>
          <w:sz w:val="23"/>
          <w:szCs w:val="23"/>
          <w:shd w:fill="f8f8f8" w:val="clear"/>
          <w:rtl w:val="0"/>
        </w:rPr>
        <w:t xml:space="preserve">This error might happen when you are using a VM inside GCS. To use the Google APIs from a GCP virtual machine you need to add the cloud platform scope ("</w:t>
      </w:r>
      <w:hyperlink r:id="rId137">
        <w:r w:rsidDel="00000000" w:rsidR="00000000" w:rsidRPr="00000000">
          <w:rPr>
            <w:rFonts w:ascii="Fira Code" w:cs="Fira Code" w:eastAsia="Fira Code" w:hAnsi="Fira Code"/>
            <w:color w:val="1155cc"/>
            <w:sz w:val="23"/>
            <w:szCs w:val="23"/>
            <w:shd w:fill="f8f8f8" w:val="clear"/>
            <w:rtl w:val="0"/>
          </w:rPr>
          <w:t xml:space="preserve">https://www.googleapis.com/auth/cloud-platform</w:t>
        </w:r>
      </w:hyperlink>
      <w:r w:rsidDel="00000000" w:rsidR="00000000" w:rsidRPr="00000000">
        <w:rPr>
          <w:rFonts w:ascii="Fira Code" w:cs="Fira Code" w:eastAsia="Fira Code" w:hAnsi="Fira Code"/>
          <w:color w:val="1d1c1d"/>
          <w:sz w:val="23"/>
          <w:szCs w:val="23"/>
          <w:shd w:fill="f8f8f8" w:val="clear"/>
          <w:rtl w:val="0"/>
        </w:rPr>
        <w:t xml:space="preserve">") to your VM when it is created. </w:t>
      </w:r>
    </w:p>
    <w:p w:rsidR="00000000" w:rsidDel="00000000" w:rsidP="00000000" w:rsidRDefault="00000000" w:rsidRPr="00000000" w14:paraId="0000070E">
      <w:pPr>
        <w:rPr>
          <w:rFonts w:ascii="Fira Code" w:cs="Fira Code" w:eastAsia="Fira Code" w:hAnsi="Fira Code"/>
          <w:sz w:val="20"/>
          <w:szCs w:val="20"/>
          <w:shd w:fill="f8f8f8" w:val="clear"/>
        </w:rPr>
      </w:pPr>
      <w:r w:rsidDel="00000000" w:rsidR="00000000" w:rsidRPr="00000000">
        <w:rPr>
          <w:rFonts w:ascii="Fira Code" w:cs="Fira Code" w:eastAsia="Fira Code" w:hAnsi="Fira Code"/>
          <w:color w:val="1d1c1d"/>
          <w:sz w:val="23"/>
          <w:szCs w:val="23"/>
          <w:shd w:fill="f8f8f8" w:val="clear"/>
          <w:rtl w:val="0"/>
        </w:rPr>
        <w:t xml:space="preserve">Since ours is already created you can just stop it and change the permissions. You can do it in the console, just go to "EDIT", g99o all the way down until you find "</w:t>
      </w:r>
      <w:r w:rsidDel="00000000" w:rsidR="00000000" w:rsidRPr="00000000">
        <w:rPr>
          <w:rFonts w:ascii="Fira Code" w:cs="Fira Code" w:eastAsia="Fira Code" w:hAnsi="Fira Code"/>
          <w:color w:val="1d1c1d"/>
          <w:sz w:val="23"/>
          <w:szCs w:val="23"/>
          <w:shd w:fill="f8f8f8" w:val="clear"/>
          <w:rtl w:val="0"/>
        </w:rPr>
        <w:t xml:space="preserve">Cloud API access scopes</w:t>
      </w:r>
      <w:r w:rsidDel="00000000" w:rsidR="00000000" w:rsidRPr="00000000">
        <w:rPr>
          <w:rFonts w:ascii="Fira Code" w:cs="Fira Code" w:eastAsia="Fira Code" w:hAnsi="Fira Code"/>
          <w:color w:val="1d1c1d"/>
          <w:sz w:val="23"/>
          <w:szCs w:val="23"/>
          <w:shd w:fill="f8f8f8" w:val="clear"/>
          <w:rtl w:val="0"/>
        </w:rPr>
        <w:t xml:space="preserve">". There you can "Allow full access to all Cloud APIs". I did this and all went smoothly generating all the resources needed. Hope it helps if you encounter this same error.</w:t>
      </w:r>
      <w:r w:rsidDel="00000000" w:rsidR="00000000" w:rsidRPr="00000000">
        <w:rPr>
          <w:rFonts w:ascii="Fira Code" w:cs="Fira Code" w:eastAsia="Fira Code" w:hAnsi="Fira Code"/>
          <w:sz w:val="20"/>
          <w:szCs w:val="20"/>
          <w:shd w:fill="f8f8f8" w:val="clear"/>
          <w:rtl w:val="0"/>
        </w:rPr>
        <w:t xml:space="preserve"> </w:t>
      </w:r>
    </w:p>
    <w:p w:rsidR="00000000" w:rsidDel="00000000" w:rsidP="00000000" w:rsidRDefault="00000000" w:rsidRPr="00000000" w14:paraId="0000070F">
      <w:pPr>
        <w:rPr>
          <w:rFonts w:ascii="Fira Code" w:cs="Fira Code" w:eastAsia="Fira Code" w:hAnsi="Fira Code"/>
          <w:sz w:val="20"/>
          <w:szCs w:val="20"/>
          <w:shd w:fill="f8f8f8" w:val="clear"/>
        </w:rPr>
      </w:pPr>
      <w:r w:rsidDel="00000000" w:rsidR="00000000" w:rsidRPr="00000000">
        <w:rPr>
          <w:rtl w:val="0"/>
        </w:rPr>
      </w:r>
    </w:p>
    <w:p w:rsidR="00000000" w:rsidDel="00000000" w:rsidP="00000000" w:rsidRDefault="00000000" w:rsidRPr="00000000" w14:paraId="00000710">
      <w:pPr>
        <w:rPr>
          <w:rFonts w:ascii="Fira Code" w:cs="Fira Code" w:eastAsia="Fira Code" w:hAnsi="Fira Code"/>
          <w:sz w:val="20"/>
          <w:szCs w:val="20"/>
          <w:shd w:fill="f8f8f8" w:val="clear"/>
        </w:rPr>
      </w:pPr>
      <w:r w:rsidDel="00000000" w:rsidR="00000000" w:rsidRPr="00000000">
        <w:rPr>
          <w:rFonts w:ascii="Fira Code" w:cs="Fira Code" w:eastAsia="Fira Code" w:hAnsi="Fira Code"/>
          <w:color w:val="1d1c1d"/>
          <w:sz w:val="23"/>
          <w:szCs w:val="23"/>
          <w:shd w:fill="f8f8f8" w:val="clear"/>
          <w:rtl w:val="0"/>
        </w:rPr>
        <w:t xml:space="preserve">Resources: </w:t>
      </w:r>
      <w:hyperlink r:id="rId138">
        <w:r w:rsidDel="00000000" w:rsidR="00000000" w:rsidRPr="00000000">
          <w:rPr>
            <w:rFonts w:ascii="Fira Code" w:cs="Fira Code" w:eastAsia="Fira Code" w:hAnsi="Fira Code"/>
            <w:color w:val="1155cc"/>
            <w:sz w:val="23"/>
            <w:szCs w:val="23"/>
            <w:shd w:fill="f8f8f8" w:val="clear"/>
            <w:rtl w:val="0"/>
          </w:rPr>
          <w:t xml:space="preserve">https://stackoverflow.com/questions/35928534/403-request-had-insufficient-authentication-scopes-during-gcloud-container-clu</w:t>
        </w:r>
      </w:hyperlink>
      <w:r w:rsidDel="00000000" w:rsidR="00000000" w:rsidRPr="00000000">
        <w:rPr>
          <w:rtl w:val="0"/>
        </w:rPr>
      </w:r>
    </w:p>
    <w:p w:rsidR="00000000" w:rsidDel="00000000" w:rsidP="00000000" w:rsidRDefault="00000000" w:rsidRPr="00000000" w14:paraId="00000711">
      <w:pPr>
        <w:rPr>
          <w:rFonts w:ascii="Fira Code" w:cs="Fira Code" w:eastAsia="Fira Code" w:hAnsi="Fira Code"/>
          <w:sz w:val="20"/>
          <w:szCs w:val="20"/>
          <w:shd w:fill="f8f8f8" w:val="clear"/>
        </w:rPr>
      </w:pPr>
      <w:r w:rsidDel="00000000" w:rsidR="00000000" w:rsidRPr="00000000">
        <w:rPr>
          <w:rtl w:val="0"/>
        </w:rPr>
      </w:r>
    </w:p>
    <w:p w:rsidR="00000000" w:rsidDel="00000000" w:rsidP="00000000" w:rsidRDefault="00000000" w:rsidRPr="00000000" w14:paraId="00000712">
      <w:pPr>
        <w:pStyle w:val="Heading2"/>
        <w:rPr>
          <w:rFonts w:ascii="Fira Code" w:cs="Fira Code" w:eastAsia="Fira Code" w:hAnsi="Fira Code"/>
        </w:rPr>
      </w:pPr>
      <w:bookmarkStart w:colFirst="0" w:colLast="0" w:name="_k4ld2qtlrksb" w:id="198"/>
      <w:bookmarkEnd w:id="198"/>
      <w:r w:rsidDel="00000000" w:rsidR="00000000" w:rsidRPr="00000000">
        <w:rPr>
          <w:rFonts w:ascii="Fira Code" w:cs="Fira Code" w:eastAsia="Fira Code" w:hAnsi="Fira Code"/>
          <w:rtl w:val="0"/>
        </w:rPr>
        <w:t xml:space="preserve">GCP - </w:t>
      </w:r>
      <w:r w:rsidDel="00000000" w:rsidR="00000000" w:rsidRPr="00000000">
        <w:rPr>
          <w:rFonts w:ascii="Fira Code" w:cs="Fira Code" w:eastAsia="Fira Code" w:hAnsi="Fira Code"/>
          <w:rtl w:val="0"/>
        </w:rPr>
        <w:t xml:space="preserve">2.2.7d Load Balancer Problem (Security Policies quota)</w:t>
      </w:r>
    </w:p>
    <w:p w:rsidR="00000000" w:rsidDel="00000000" w:rsidP="00000000" w:rsidRDefault="00000000" w:rsidRPr="00000000" w14:paraId="00000713">
      <w:pPr>
        <w:rPr>
          <w:rFonts w:ascii="Fira Code" w:cs="Fira Code" w:eastAsia="Fira Code" w:hAnsi="Fira Code"/>
        </w:rPr>
      </w:pPr>
      <w:r w:rsidDel="00000000" w:rsidR="00000000" w:rsidRPr="00000000">
        <w:rPr>
          <w:rFonts w:ascii="Fira Code" w:cs="Fira Code" w:eastAsia="Fira Code" w:hAnsi="Fira Code"/>
          <w:rtl w:val="0"/>
        </w:rPr>
        <w:t xml:space="preserve">If you are on the free trial account on GCP you will face this issue when trying to deploy the infrastructures with terraform. This service is not available for this kind of account.</w:t>
      </w:r>
    </w:p>
    <w:p w:rsidR="00000000" w:rsidDel="00000000" w:rsidP="00000000" w:rsidRDefault="00000000" w:rsidRPr="00000000" w14:paraId="00000714">
      <w:pPr>
        <w:rPr>
          <w:rFonts w:ascii="Fira Code" w:cs="Fira Code" w:eastAsia="Fira Code" w:hAnsi="Fira Code"/>
        </w:rPr>
      </w:pPr>
      <w:r w:rsidDel="00000000" w:rsidR="00000000" w:rsidRPr="00000000">
        <w:rPr>
          <w:rFonts w:ascii="Fira Code" w:cs="Fira Code" w:eastAsia="Fira Code" w:hAnsi="Fira Code"/>
          <w:rtl w:val="0"/>
        </w:rPr>
        <w:t xml:space="preserve">The solution I found was to delete the </w:t>
      </w:r>
      <w:r w:rsidDel="00000000" w:rsidR="00000000" w:rsidRPr="00000000">
        <w:rPr>
          <w:rFonts w:ascii="Fira Code" w:cs="Fira Code" w:eastAsia="Fira Code" w:hAnsi="Fira Code"/>
          <w:i w:val="1"/>
          <w:rtl w:val="0"/>
        </w:rPr>
        <w:t xml:space="preserve">load_balancer.tf</w:t>
      </w:r>
      <w:r w:rsidDel="00000000" w:rsidR="00000000" w:rsidRPr="00000000">
        <w:rPr>
          <w:rFonts w:ascii="Fira Code" w:cs="Fira Code" w:eastAsia="Fira Code" w:hAnsi="Fira Code"/>
          <w:rtl w:val="0"/>
        </w:rPr>
        <w:t xml:space="preserve"> file and to comment or delete the rows that differentiate it on the </w:t>
      </w:r>
      <w:r w:rsidDel="00000000" w:rsidR="00000000" w:rsidRPr="00000000">
        <w:rPr>
          <w:rFonts w:ascii="Fira Code" w:cs="Fira Code" w:eastAsia="Fira Code" w:hAnsi="Fira Code"/>
          <w:i w:val="1"/>
          <w:rtl w:val="0"/>
        </w:rPr>
        <w:t xml:space="preserve">main.tf</w:t>
      </w:r>
      <w:r w:rsidDel="00000000" w:rsidR="00000000" w:rsidRPr="00000000">
        <w:rPr>
          <w:rFonts w:ascii="Fira Code" w:cs="Fira Code" w:eastAsia="Fira Code" w:hAnsi="Fira Code"/>
          <w:rtl w:val="0"/>
        </w:rPr>
        <w:t xml:space="preserve"> file. After this just do </w:t>
      </w:r>
      <w:r w:rsidDel="00000000" w:rsidR="00000000" w:rsidRPr="00000000">
        <w:rPr>
          <w:rFonts w:ascii="Fira Code" w:cs="Fira Code" w:eastAsia="Fira Code" w:hAnsi="Fira Code"/>
          <w:b w:val="1"/>
          <w:rtl w:val="0"/>
        </w:rPr>
        <w:t xml:space="preserve">terraform destroy</w:t>
      </w:r>
      <w:r w:rsidDel="00000000" w:rsidR="00000000" w:rsidRPr="00000000">
        <w:rPr>
          <w:rFonts w:ascii="Fira Code" w:cs="Fira Code" w:eastAsia="Fira Code" w:hAnsi="Fira Code"/>
          <w:rtl w:val="0"/>
        </w:rPr>
        <w:t xml:space="preserve"> to delete any infrastructure created on the fail attempts and re-run the </w:t>
      </w:r>
      <w:r w:rsidDel="00000000" w:rsidR="00000000" w:rsidRPr="00000000">
        <w:rPr>
          <w:rFonts w:ascii="Fira Code" w:cs="Fira Code" w:eastAsia="Fira Code" w:hAnsi="Fira Code"/>
          <w:b w:val="1"/>
          <w:rtl w:val="0"/>
        </w:rPr>
        <w:t xml:space="preserve">terraform apply</w:t>
      </w:r>
      <w:r w:rsidDel="00000000" w:rsidR="00000000" w:rsidRPr="00000000">
        <w:rPr>
          <w:rFonts w:ascii="Fira Code" w:cs="Fira Code" w:eastAsia="Fira Code" w:hAnsi="Fira Code"/>
          <w:rtl w:val="0"/>
        </w:rPr>
        <w:t xml:space="preserve">.</w:t>
      </w:r>
    </w:p>
    <w:p w:rsidR="00000000" w:rsidDel="00000000" w:rsidP="00000000" w:rsidRDefault="00000000" w:rsidRPr="00000000" w14:paraId="00000715">
      <w:pPr>
        <w:rPr>
          <w:rFonts w:ascii="Fira Code" w:cs="Fira Code" w:eastAsia="Fira Code" w:hAnsi="Fira Code"/>
        </w:rPr>
      </w:pPr>
      <w:r w:rsidDel="00000000" w:rsidR="00000000" w:rsidRPr="00000000">
        <w:rPr>
          <w:rFonts w:ascii="Fira Code" w:cs="Fira Code" w:eastAsia="Fira Code" w:hAnsi="Fira Code"/>
          <w:rtl w:val="0"/>
        </w:rPr>
        <w:t xml:space="preserve">Code on </w:t>
      </w:r>
      <w:r w:rsidDel="00000000" w:rsidR="00000000" w:rsidRPr="00000000">
        <w:rPr>
          <w:rFonts w:ascii="Fira Code" w:cs="Fira Code" w:eastAsia="Fira Code" w:hAnsi="Fira Code"/>
          <w:i w:val="1"/>
          <w:rtl w:val="0"/>
        </w:rPr>
        <w:t xml:space="preserve">main.tf</w:t>
      </w:r>
      <w:r w:rsidDel="00000000" w:rsidR="00000000" w:rsidRPr="00000000">
        <w:rPr>
          <w:rFonts w:ascii="Fira Code" w:cs="Fira Code" w:eastAsia="Fira Code" w:hAnsi="Fira Code"/>
          <w:rtl w:val="0"/>
        </w:rPr>
        <w:t xml:space="preserve"> to comment/delete:</w:t>
      </w:r>
    </w:p>
    <w:p w:rsidR="00000000" w:rsidDel="00000000" w:rsidP="00000000" w:rsidRDefault="00000000" w:rsidRPr="00000000" w14:paraId="00000716">
      <w:pPr>
        <w:rPr>
          <w:rFonts w:ascii="Fira Code" w:cs="Fira Code" w:eastAsia="Fira Code" w:hAnsi="Fira Code"/>
        </w:rPr>
      </w:pPr>
      <w:r w:rsidDel="00000000" w:rsidR="00000000" w:rsidRPr="00000000">
        <w:rPr>
          <w:rFonts w:ascii="Fira Code" w:cs="Fira Code" w:eastAsia="Fira Code" w:hAnsi="Fira Code"/>
          <w:rtl w:val="0"/>
        </w:rPr>
        <w:t xml:space="preserve">Line 166, 167, 168</w:t>
      </w:r>
    </w:p>
    <w:p w:rsidR="00000000" w:rsidDel="00000000" w:rsidP="00000000" w:rsidRDefault="00000000" w:rsidRPr="00000000" w14:paraId="00000717">
      <w:pPr>
        <w:pStyle w:val="Heading2"/>
        <w:rPr>
          <w:rFonts w:ascii="Fira Code" w:cs="Fira Code" w:eastAsia="Fira Code" w:hAnsi="Fira Code"/>
        </w:rPr>
      </w:pPr>
      <w:bookmarkStart w:colFirst="0" w:colLast="0" w:name="_vf7zws53cb6d" w:id="199"/>
      <w:bookmarkEnd w:id="199"/>
      <w:r w:rsidDel="00000000" w:rsidR="00000000" w:rsidRPr="00000000">
        <w:rPr>
          <w:rtl w:val="0"/>
        </w:rPr>
      </w:r>
    </w:p>
    <w:p w:rsidR="00000000" w:rsidDel="00000000" w:rsidP="00000000" w:rsidRDefault="00000000" w:rsidRPr="00000000" w14:paraId="00000718">
      <w:pPr>
        <w:pStyle w:val="Heading2"/>
        <w:rPr>
          <w:rFonts w:ascii="Fira Code" w:cs="Fira Code" w:eastAsia="Fira Code" w:hAnsi="Fira Code"/>
        </w:rPr>
      </w:pPr>
      <w:bookmarkStart w:colFirst="0" w:colLast="0" w:name="_9twelrmq9m0s" w:id="200"/>
      <w:bookmarkEnd w:id="200"/>
      <w:r w:rsidDel="00000000" w:rsidR="00000000" w:rsidRPr="00000000">
        <w:rPr>
          <w:rFonts w:ascii="Fira Code" w:cs="Fira Code" w:eastAsia="Fira Code" w:hAnsi="Fira Code"/>
          <w:rtl w:val="0"/>
        </w:rPr>
        <w:t xml:space="preserve">GCP - 2.2.7d Part 2 - Getting error when you run terraform apply</w:t>
      </w:r>
    </w:p>
    <w:p w:rsidR="00000000" w:rsidDel="00000000" w:rsidP="00000000" w:rsidRDefault="00000000" w:rsidRPr="00000000" w14:paraId="00000719">
      <w:pPr>
        <w:rPr>
          <w:rFonts w:ascii="Fira Code" w:cs="Fira Code" w:eastAsia="Fira Code" w:hAnsi="Fira Code"/>
        </w:rPr>
      </w:pPr>
      <w:r w:rsidDel="00000000" w:rsidR="00000000" w:rsidRPr="00000000">
        <w:rPr>
          <w:rFonts w:ascii="Fira Code" w:cs="Fira Code" w:eastAsia="Fira Code" w:hAnsi="Fira Code"/>
          <w:rtl w:val="0"/>
        </w:rPr>
        <w:t xml:space="preserve">If you get the following error  </w:t>
      </w:r>
    </w:p>
    <w:p w:rsidR="00000000" w:rsidDel="00000000" w:rsidP="00000000" w:rsidRDefault="00000000" w:rsidRPr="00000000" w14:paraId="0000071A">
      <w:pPr>
        <w:rPr>
          <w:rFonts w:ascii="Fira Code" w:cs="Fira Code" w:eastAsia="Fira Code" w:hAnsi="Fira Code"/>
        </w:rPr>
      </w:pPr>
      <w:r w:rsidDel="00000000" w:rsidR="00000000" w:rsidRPr="00000000">
        <w:rPr>
          <w:rtl w:val="0"/>
        </w:rPr>
      </w:r>
    </w:p>
    <w:p w:rsidR="00000000" w:rsidDel="00000000" w:rsidP="00000000" w:rsidRDefault="00000000" w:rsidRPr="00000000" w14:paraId="0000071B">
      <w:pPr>
        <w:rPr>
          <w:rFonts w:ascii="Fira Code" w:cs="Fira Code" w:eastAsia="Fira Code" w:hAnsi="Fira Code"/>
        </w:rPr>
      </w:pPr>
      <w:r w:rsidDel="00000000" w:rsidR="00000000" w:rsidRPr="00000000">
        <w:rPr>
          <w:rFonts w:ascii="Fira Code" w:cs="Fira Code" w:eastAsia="Fira Code" w:hAnsi="Fira Code"/>
          <w:rtl w:val="0"/>
        </w:rPr>
        <w:t xml:space="preserve">You have to edit variables.tf on the gcp folder, set your project-id and region and zones properly. Then, run terraform apply again.</w:t>
      </w:r>
    </w:p>
    <w:p w:rsidR="00000000" w:rsidDel="00000000" w:rsidP="00000000" w:rsidRDefault="00000000" w:rsidRPr="00000000" w14:paraId="0000071C">
      <w:pPr>
        <w:rPr>
          <w:rFonts w:ascii="Fira Code" w:cs="Fira Code" w:eastAsia="Fira Code" w:hAnsi="Fira Code"/>
        </w:rPr>
      </w:pPr>
      <w:r w:rsidDel="00000000" w:rsidR="00000000" w:rsidRPr="00000000">
        <w:rPr>
          <w:rFonts w:ascii="Fira Code" w:cs="Fira Code" w:eastAsia="Fira Code" w:hAnsi="Fira Code"/>
          <w:rtl w:val="0"/>
        </w:rPr>
        <w:t xml:space="preserve">You can find correct regions/zones here: https://cloud.google.com/compute/docs/regions-zones</w:t>
      </w:r>
    </w:p>
    <w:p w:rsidR="00000000" w:rsidDel="00000000" w:rsidP="00000000" w:rsidRDefault="00000000" w:rsidRPr="00000000" w14:paraId="0000071D">
      <w:pPr>
        <w:rPr>
          <w:rFonts w:ascii="Fira Code" w:cs="Fira Code" w:eastAsia="Fira Code" w:hAnsi="Fira Code"/>
        </w:rPr>
      </w:pPr>
      <w:r w:rsidDel="00000000" w:rsidR="00000000" w:rsidRPr="00000000">
        <w:rPr>
          <w:rtl w:val="0"/>
        </w:rPr>
      </w:r>
    </w:p>
    <w:p w:rsidR="00000000" w:rsidDel="00000000" w:rsidP="00000000" w:rsidRDefault="00000000" w:rsidRPr="00000000" w14:paraId="0000071E">
      <w:pPr>
        <w:rPr>
          <w:rFonts w:ascii="Fira Code" w:cs="Fira Code" w:eastAsia="Fira Code" w:hAnsi="Fira Code"/>
          <w:b w:val="1"/>
          <w:sz w:val="32"/>
          <w:szCs w:val="32"/>
        </w:rPr>
      </w:pPr>
      <w:r w:rsidDel="00000000" w:rsidR="00000000" w:rsidRPr="00000000">
        <w:rPr>
          <w:rFonts w:ascii="Fira Code" w:cs="Fira Code" w:eastAsia="Fira Code" w:hAnsi="Fira Code"/>
          <w:b w:val="1"/>
          <w:sz w:val="32"/>
          <w:szCs w:val="32"/>
          <w:rtl w:val="0"/>
        </w:rPr>
        <w:t xml:space="preserve">Deploying MAGE to GCP  with Terraform via the VM (2.2.7) </w:t>
      </w:r>
    </w:p>
    <w:p w:rsidR="00000000" w:rsidDel="00000000" w:rsidP="00000000" w:rsidRDefault="00000000" w:rsidRPr="00000000" w14:paraId="0000071F">
      <w:pPr>
        <w:rPr>
          <w:rFonts w:ascii="Fira Code" w:cs="Fira Code" w:eastAsia="Fira Code" w:hAnsi="Fira Code"/>
        </w:rPr>
      </w:pPr>
      <w:r w:rsidDel="00000000" w:rsidR="00000000" w:rsidRPr="00000000">
        <w:rPr>
          <w:rFonts w:ascii="Fira Code" w:cs="Fira Code" w:eastAsia="Fira Code" w:hAnsi="Fira Code"/>
          <w:rtl w:val="0"/>
        </w:rPr>
        <w:t xml:space="preserve">FYI - It can take up to 20 minutes to deploy the MAGE Terraform files if you are using a GCP Virtual Machine. It is normal, so don’t interrupt the process or think it’s taking too long. If you have, make sure you run a </w:t>
      </w:r>
      <w:r w:rsidDel="00000000" w:rsidR="00000000" w:rsidRPr="00000000">
        <w:rPr>
          <w:rFonts w:ascii="Fira Code" w:cs="Fira Code" w:eastAsia="Fira Code" w:hAnsi="Fira Code"/>
          <w:color w:val="188038"/>
          <w:rtl w:val="0"/>
        </w:rPr>
        <w:t xml:space="preserve">terraform destroy</w:t>
      </w:r>
      <w:r w:rsidDel="00000000" w:rsidR="00000000" w:rsidRPr="00000000">
        <w:rPr>
          <w:rFonts w:ascii="Fira Code" w:cs="Fira Code" w:eastAsia="Fira Code" w:hAnsi="Fira Code"/>
          <w:rtl w:val="0"/>
        </w:rPr>
        <w:t xml:space="preserve"> before trying again as you will have likely partially created resources which will cause errors next time you run `terraform apply`.</w:t>
      </w:r>
    </w:p>
    <w:p w:rsidR="00000000" w:rsidDel="00000000" w:rsidP="00000000" w:rsidRDefault="00000000" w:rsidRPr="00000000" w14:paraId="00000720">
      <w:pPr>
        <w:rPr>
          <w:rFonts w:ascii="Fira Code" w:cs="Fira Code" w:eastAsia="Fira Code" w:hAnsi="Fira Code"/>
        </w:rPr>
      </w:pPr>
      <w:r w:rsidDel="00000000" w:rsidR="00000000" w:rsidRPr="00000000">
        <w:rPr>
          <w:rFonts w:ascii="Fira Code" w:cs="Fira Code" w:eastAsia="Fira Code" w:hAnsi="Fira Code"/>
          <w:rtl w:val="0"/>
        </w:rPr>
        <w:t xml:space="preserve">`terraform destroy` may not completely delete partial resources - go to Google Cloud Console and use the search bar at the top to search for the ‘app.name’ you declared in your variables.tf file; this will list all resources with that name - make sure you delete them all before running `terraform apply` again. </w:t>
      </w:r>
    </w:p>
    <w:p w:rsidR="00000000" w:rsidDel="00000000" w:rsidP="00000000" w:rsidRDefault="00000000" w:rsidRPr="00000000" w14:paraId="00000721">
      <w:pPr>
        <w:rPr>
          <w:rFonts w:ascii="Fira Code" w:cs="Fira Code" w:eastAsia="Fira Code" w:hAnsi="Fira Code"/>
          <w:b w:val="1"/>
          <w:sz w:val="30"/>
          <w:szCs w:val="30"/>
        </w:rPr>
      </w:pPr>
      <w:r w:rsidDel="00000000" w:rsidR="00000000" w:rsidRPr="00000000">
        <w:rPr>
          <w:rFonts w:ascii="Fira Code" w:cs="Fira Code" w:eastAsia="Fira Code" w:hAnsi="Fira Code"/>
          <w:b w:val="1"/>
          <w:sz w:val="30"/>
          <w:szCs w:val="30"/>
          <w:rtl w:val="0"/>
        </w:rPr>
        <w:t xml:space="preserve">Why are my GCP free credits going so fast? MAGE .tf files - Terraform Destroy not destroying all Resources </w:t>
      </w:r>
    </w:p>
    <w:p w:rsidR="00000000" w:rsidDel="00000000" w:rsidP="00000000" w:rsidRDefault="00000000" w:rsidRPr="00000000" w14:paraId="00000722">
      <w:pPr>
        <w:rPr>
          <w:rFonts w:ascii="Fira Code" w:cs="Fira Code" w:eastAsia="Fira Code" w:hAnsi="Fira Code"/>
        </w:rPr>
      </w:pPr>
      <w:r w:rsidDel="00000000" w:rsidR="00000000" w:rsidRPr="00000000">
        <w:rPr>
          <w:rFonts w:ascii="Fira Code" w:cs="Fira Code" w:eastAsia="Fira Code" w:hAnsi="Fira Code"/>
          <w:color w:val="1d1c1d"/>
          <w:sz w:val="23"/>
          <w:szCs w:val="23"/>
          <w:highlight w:val="white"/>
          <w:rtl w:val="0"/>
        </w:rPr>
        <w:t xml:space="preserve">I checked my GCP billing last night &amp; the MAGE Terraform IaC didn't destroy a GCP Resource called </w:t>
      </w:r>
      <w:r w:rsidDel="00000000" w:rsidR="00000000" w:rsidRPr="00000000">
        <w:rPr>
          <w:rFonts w:ascii="Fira Code" w:cs="Fira Code" w:eastAsia="Fira Code" w:hAnsi="Fira Code"/>
          <w:b w:val="1"/>
          <w:color w:val="1d1c1d"/>
          <w:sz w:val="23"/>
          <w:szCs w:val="23"/>
          <w:highlight w:val="white"/>
          <w:rtl w:val="0"/>
        </w:rPr>
        <w:t xml:space="preserve">Filestore</w:t>
      </w:r>
      <w:r w:rsidDel="00000000" w:rsidR="00000000" w:rsidRPr="00000000">
        <w:rPr>
          <w:rFonts w:ascii="Fira Code" w:cs="Fira Code" w:eastAsia="Fira Code" w:hAnsi="Fira Code"/>
          <w:color w:val="1d1c1d"/>
          <w:sz w:val="23"/>
          <w:szCs w:val="23"/>
          <w:highlight w:val="white"/>
          <w:rtl w:val="0"/>
        </w:rPr>
        <w:t xml:space="preserve"> as ‘mage-data-prep- it has been costing £5.01 of my free credits each day </w:t>
      </w:r>
      <w:r w:rsidDel="00000000" w:rsidR="00000000" w:rsidRPr="00000000">
        <w:rPr>
          <w:rFonts w:ascii="Fira Code" w:cs="Fira Code" w:eastAsia="Fira Code" w:hAnsi="Fira Code"/>
          <w:color w:val="1d1c1d"/>
          <w:sz w:val="23"/>
          <w:szCs w:val="23"/>
          <w:highlight w:val="white"/>
        </w:rPr>
        <w:drawing>
          <wp:inline distB="114300" distT="114300" distL="114300" distR="114300">
            <wp:extent cx="215900" cy="215900"/>
            <wp:effectExtent b="0" l="0" r="0" t="0"/>
            <wp:docPr descr=":sob:" id="52" name="image49.png"/>
            <a:graphic>
              <a:graphicData uri="http://schemas.openxmlformats.org/drawingml/2006/picture">
                <pic:pic>
                  <pic:nvPicPr>
                    <pic:cNvPr descr=":sob:" id="0" name="image49.png"/>
                    <pic:cNvPicPr preferRelativeResize="0"/>
                  </pic:nvPicPr>
                  <pic:blipFill>
                    <a:blip r:embed="rId139"/>
                    <a:srcRect b="0" l="0" r="0" t="0"/>
                    <a:stretch>
                      <a:fillRect/>
                    </a:stretch>
                  </pic:blipFill>
                  <pic:spPr>
                    <a:xfrm>
                      <a:off x="0" y="0"/>
                      <a:ext cx="215900" cy="215900"/>
                    </a:xfrm>
                    <a:prstGeom prst="rect"/>
                    <a:ln/>
                  </pic:spPr>
                </pic:pic>
              </a:graphicData>
            </a:graphic>
          </wp:inline>
        </w:drawing>
      </w:r>
      <w:r w:rsidDel="00000000" w:rsidR="00000000" w:rsidRPr="00000000">
        <w:rPr>
          <w:rFonts w:ascii="Fira Code" w:cs="Fira Code" w:eastAsia="Fira Code" w:hAnsi="Fira Code"/>
          <w:color w:val="1d1c1d"/>
          <w:sz w:val="23"/>
          <w:szCs w:val="23"/>
          <w:highlight w:val="white"/>
          <w:rtl w:val="0"/>
        </w:rPr>
        <w:t xml:space="preserve"> I now have £151 left - Alexey has assured me that This amount WILL BE SUFFICIENT funds to finish the course. Note to anyone who had issues deploying the MAGE terraform code: check your billing account to see what you're being charged for (main menu - billing) (even if it's your free credits) and run a search for 'mage-data-prep' in the top bar just to be sure that your resources have been destroyed - if any come up delete them. </w:t>
      </w:r>
      <w:r w:rsidDel="00000000" w:rsidR="00000000" w:rsidRPr="00000000">
        <w:rPr>
          <w:rtl w:val="0"/>
        </w:rPr>
      </w:r>
    </w:p>
    <w:p w:rsidR="00000000" w:rsidDel="00000000" w:rsidP="00000000" w:rsidRDefault="00000000" w:rsidRPr="00000000" w14:paraId="00000723">
      <w:pPr>
        <w:pStyle w:val="Heading2"/>
        <w:rPr>
          <w:rFonts w:ascii="Fira Code" w:cs="Fira Code" w:eastAsia="Fira Code" w:hAnsi="Fira Code"/>
        </w:rPr>
      </w:pPr>
      <w:bookmarkStart w:colFirst="0" w:colLast="0" w:name="_x95qxhmtq10r" w:id="201"/>
      <w:bookmarkEnd w:id="201"/>
      <w:r w:rsidDel="00000000" w:rsidR="00000000" w:rsidRPr="00000000">
        <w:rPr>
          <w:rFonts w:ascii="Fira Code" w:cs="Fira Code" w:eastAsia="Fira Code" w:hAnsi="Fira Code"/>
          <w:b w:val="1"/>
          <w:rtl w:val="0"/>
        </w:rPr>
        <w:t xml:space="preserve">Question</w:t>
      </w:r>
      <w:r w:rsidDel="00000000" w:rsidR="00000000" w:rsidRPr="00000000">
        <w:rPr>
          <w:rFonts w:ascii="Fira Code" w:cs="Fira Code" w:eastAsia="Fira Code" w:hAnsi="Fira Code"/>
          <w:rtl w:val="0"/>
        </w:rPr>
        <w:t xml:space="preserve">: Permission 'vpcaccess.connectors.create' </w:t>
      </w:r>
    </w:p>
    <w:p w:rsidR="00000000" w:rsidDel="00000000" w:rsidP="00000000" w:rsidRDefault="00000000" w:rsidRPr="00000000" w14:paraId="00000724">
      <w:pPr>
        <w:rPr>
          <w:rFonts w:ascii="Fira Code" w:cs="Fira Code" w:eastAsia="Fira Code" w:hAnsi="Fira Code"/>
        </w:rPr>
      </w:pPr>
      <w:r w:rsidDel="00000000" w:rsidR="00000000" w:rsidRPr="00000000">
        <w:rPr>
          <w:rFonts w:ascii="Fira Code" w:cs="Fira Code" w:eastAsia="Fira Code" w:hAnsi="Fira Code"/>
          <w:rtl w:val="0"/>
        </w:rPr>
        <w:t xml:space="preserve">```</w:t>
        <w:br w:type="textWrapping"/>
        <w:t xml:space="preserve">│ Error: Error creating Connector: googleapi: Error 403: Permission 'vpcaccess.connectors.create' denied on resource '//vpcaccess.googleapis.com/projects/&lt;ommit&gt;/locations/us-west1' (or it may not exist).</w:t>
      </w:r>
    </w:p>
    <w:p w:rsidR="00000000" w:rsidDel="00000000" w:rsidP="00000000" w:rsidRDefault="00000000" w:rsidRPr="00000000" w14:paraId="00000725">
      <w:pPr>
        <w:rPr>
          <w:rFonts w:ascii="Fira Code" w:cs="Fira Code" w:eastAsia="Fira Code" w:hAnsi="Fira Code"/>
        </w:rPr>
      </w:pPr>
      <w:r w:rsidDel="00000000" w:rsidR="00000000" w:rsidRPr="00000000">
        <w:rPr>
          <w:rFonts w:ascii="Fira Code" w:cs="Fira Code" w:eastAsia="Fira Code" w:hAnsi="Fira Code"/>
          <w:rtl w:val="0"/>
        </w:rPr>
        <w:t xml:space="preserve">│ Details:</w:t>
      </w:r>
    </w:p>
    <w:p w:rsidR="00000000" w:rsidDel="00000000" w:rsidP="00000000" w:rsidRDefault="00000000" w:rsidRPr="00000000" w14:paraId="00000726">
      <w:pPr>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727">
      <w:pPr>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728">
      <w:pPr>
        <w:rPr>
          <w:rFonts w:ascii="Fira Code" w:cs="Fira Code" w:eastAsia="Fira Code" w:hAnsi="Fira Code"/>
        </w:rPr>
      </w:pPr>
      <w:r w:rsidDel="00000000" w:rsidR="00000000" w:rsidRPr="00000000">
        <w:rPr>
          <w:rFonts w:ascii="Fira Code" w:cs="Fira Code" w:eastAsia="Fira Code" w:hAnsi="Fira Code"/>
          <w:rtl w:val="0"/>
        </w:rPr>
        <w:t xml:space="preserve">│     "@type": "type.googleapis.com/google.rpc.ErrorInfo",</w:t>
      </w:r>
    </w:p>
    <w:p w:rsidR="00000000" w:rsidDel="00000000" w:rsidP="00000000" w:rsidRDefault="00000000" w:rsidRPr="00000000" w14:paraId="00000729">
      <w:pPr>
        <w:rPr>
          <w:rFonts w:ascii="Fira Code" w:cs="Fira Code" w:eastAsia="Fira Code" w:hAnsi="Fira Code"/>
        </w:rPr>
      </w:pPr>
      <w:r w:rsidDel="00000000" w:rsidR="00000000" w:rsidRPr="00000000">
        <w:rPr>
          <w:rFonts w:ascii="Fira Code" w:cs="Fira Code" w:eastAsia="Fira Code" w:hAnsi="Fira Code"/>
          <w:rtl w:val="0"/>
        </w:rPr>
        <w:t xml:space="preserve">│     "domain": "vpcaccess.googleapis.com",</w:t>
      </w:r>
    </w:p>
    <w:p w:rsidR="00000000" w:rsidDel="00000000" w:rsidP="00000000" w:rsidRDefault="00000000" w:rsidRPr="00000000" w14:paraId="0000072A">
      <w:pPr>
        <w:rPr>
          <w:rFonts w:ascii="Fira Code" w:cs="Fira Code" w:eastAsia="Fira Code" w:hAnsi="Fira Code"/>
        </w:rPr>
      </w:pPr>
      <w:r w:rsidDel="00000000" w:rsidR="00000000" w:rsidRPr="00000000">
        <w:rPr>
          <w:rFonts w:ascii="Fira Code" w:cs="Fira Code" w:eastAsia="Fira Code" w:hAnsi="Fira Code"/>
          <w:rtl w:val="0"/>
        </w:rPr>
        <w:t xml:space="preserve">│     "metadata": {</w:t>
      </w:r>
    </w:p>
    <w:p w:rsidR="00000000" w:rsidDel="00000000" w:rsidP="00000000" w:rsidRDefault="00000000" w:rsidRPr="00000000" w14:paraId="0000072B">
      <w:pPr>
        <w:rPr>
          <w:rFonts w:ascii="Fira Code" w:cs="Fira Code" w:eastAsia="Fira Code" w:hAnsi="Fira Code"/>
        </w:rPr>
      </w:pPr>
      <w:r w:rsidDel="00000000" w:rsidR="00000000" w:rsidRPr="00000000">
        <w:rPr>
          <w:rFonts w:ascii="Fira Code" w:cs="Fira Code" w:eastAsia="Fira Code" w:hAnsi="Fira Code"/>
          <w:rtl w:val="0"/>
        </w:rPr>
        <w:t xml:space="preserve">│       "permission": "vpcaccess.connectors.create",</w:t>
      </w:r>
    </w:p>
    <w:p w:rsidR="00000000" w:rsidDel="00000000" w:rsidP="00000000" w:rsidRDefault="00000000" w:rsidRPr="00000000" w14:paraId="0000072C">
      <w:pPr>
        <w:rPr>
          <w:rFonts w:ascii="Fira Code" w:cs="Fira Code" w:eastAsia="Fira Code" w:hAnsi="Fira Code"/>
        </w:rPr>
      </w:pPr>
      <w:r w:rsidDel="00000000" w:rsidR="00000000" w:rsidRPr="00000000">
        <w:rPr>
          <w:rFonts w:ascii="Fira Code" w:cs="Fira Code" w:eastAsia="Fira Code" w:hAnsi="Fira Code"/>
          <w:rtl w:val="0"/>
        </w:rPr>
        <w:t xml:space="preserve">│       "resource": "projects/&lt;ommit&gt;/locations/us-west1"</w:t>
      </w:r>
    </w:p>
    <w:p w:rsidR="00000000" w:rsidDel="00000000" w:rsidP="00000000" w:rsidRDefault="00000000" w:rsidRPr="00000000" w14:paraId="0000072D">
      <w:pPr>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72E">
      <w:pPr>
        <w:rPr>
          <w:rFonts w:ascii="Fira Code" w:cs="Fira Code" w:eastAsia="Fira Code" w:hAnsi="Fira Code"/>
        </w:rPr>
      </w:pPr>
      <w:r w:rsidDel="00000000" w:rsidR="00000000" w:rsidRPr="00000000">
        <w:rPr>
          <w:rFonts w:ascii="Fira Code" w:cs="Fira Code" w:eastAsia="Fira Code" w:hAnsi="Fira Code"/>
          <w:rtl w:val="0"/>
        </w:rPr>
        <w:t xml:space="preserve">│     "reason": "IAM_PERMISSION_DENIED"</w:t>
      </w:r>
    </w:p>
    <w:p w:rsidR="00000000" w:rsidDel="00000000" w:rsidP="00000000" w:rsidRDefault="00000000" w:rsidRPr="00000000" w14:paraId="0000072F">
      <w:pPr>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730">
      <w:pPr>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731">
      <w:pPr>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732">
      <w:pPr>
        <w:rPr>
          <w:rFonts w:ascii="Fira Code" w:cs="Fira Code" w:eastAsia="Fira Code" w:hAnsi="Fira Code"/>
        </w:rPr>
      </w:pPr>
      <w:r w:rsidDel="00000000" w:rsidR="00000000" w:rsidRPr="00000000">
        <w:rPr>
          <w:rFonts w:ascii="Fira Code" w:cs="Fira Code" w:eastAsia="Fira Code" w:hAnsi="Fira Code"/>
          <w:rtl w:val="0"/>
        </w:rPr>
        <w:t xml:space="preserve">│   with google_vpc_access_connector.connector,</w:t>
      </w:r>
    </w:p>
    <w:p w:rsidR="00000000" w:rsidDel="00000000" w:rsidP="00000000" w:rsidRDefault="00000000" w:rsidRPr="00000000" w14:paraId="00000733">
      <w:pPr>
        <w:rPr>
          <w:rFonts w:ascii="Fira Code" w:cs="Fira Code" w:eastAsia="Fira Code" w:hAnsi="Fira Code"/>
        </w:rPr>
      </w:pPr>
      <w:r w:rsidDel="00000000" w:rsidR="00000000" w:rsidRPr="00000000">
        <w:rPr>
          <w:rFonts w:ascii="Fira Code" w:cs="Fira Code" w:eastAsia="Fira Code" w:hAnsi="Fira Code"/>
          <w:rtl w:val="0"/>
        </w:rPr>
        <w:t xml:space="preserve">│   on fs.tf line 19, in resource "google_vpc_access_connector" "connector":</w:t>
      </w:r>
    </w:p>
    <w:p w:rsidR="00000000" w:rsidDel="00000000" w:rsidP="00000000" w:rsidRDefault="00000000" w:rsidRPr="00000000" w14:paraId="00000734">
      <w:pPr>
        <w:rPr>
          <w:rFonts w:ascii="Fira Code" w:cs="Fira Code" w:eastAsia="Fira Code" w:hAnsi="Fira Code"/>
        </w:rPr>
      </w:pPr>
      <w:r w:rsidDel="00000000" w:rsidR="00000000" w:rsidRPr="00000000">
        <w:rPr>
          <w:rFonts w:ascii="Fira Code" w:cs="Fira Code" w:eastAsia="Fira Code" w:hAnsi="Fira Code"/>
          <w:rtl w:val="0"/>
        </w:rPr>
        <w:t xml:space="preserve">│   19: resource "google_vpc_access_connector" "connector" {</w:t>
      </w:r>
    </w:p>
    <w:p w:rsidR="00000000" w:rsidDel="00000000" w:rsidP="00000000" w:rsidRDefault="00000000" w:rsidRPr="00000000" w14:paraId="00000735">
      <w:pPr>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736">
      <w:pPr>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0737">
      <w:pPr>
        <w:rPr>
          <w:rFonts w:ascii="Fira Code" w:cs="Fira Code" w:eastAsia="Fira Code" w:hAnsi="Fira Code"/>
        </w:rPr>
      </w:pPr>
      <w:r w:rsidDel="00000000" w:rsidR="00000000" w:rsidRPr="00000000">
        <w:rPr>
          <w:rFonts w:ascii="Fira Code" w:cs="Fira Code" w:eastAsia="Fira Code" w:hAnsi="Fira Code"/>
          <w:b w:val="1"/>
          <w:rtl w:val="0"/>
        </w:rPr>
        <w:t xml:space="preserve">Solution</w:t>
      </w:r>
      <w:r w:rsidDel="00000000" w:rsidR="00000000" w:rsidRPr="00000000">
        <w:rPr>
          <w:rFonts w:ascii="Fira Code" w:cs="Fira Code" w:eastAsia="Fira Code" w:hAnsi="Fira Code"/>
          <w:rtl w:val="0"/>
        </w:rPr>
        <w:t xml:space="preserve">: Add </w:t>
      </w:r>
      <w:r w:rsidDel="00000000" w:rsidR="00000000" w:rsidRPr="00000000">
        <w:rPr>
          <w:rFonts w:ascii="Fira Code" w:cs="Fira Code" w:eastAsia="Fira Code" w:hAnsi="Fira Code"/>
          <w:color w:val="188038"/>
          <w:sz w:val="20"/>
          <w:szCs w:val="20"/>
          <w:rtl w:val="0"/>
        </w:rPr>
        <w:t xml:space="preserve">Serverless VPC Access Admin</w:t>
      </w:r>
      <w:r w:rsidDel="00000000" w:rsidR="00000000" w:rsidRPr="00000000">
        <w:rPr>
          <w:rFonts w:ascii="Fira Code" w:cs="Fira Code" w:eastAsia="Fira Code" w:hAnsi="Fira Code"/>
          <w:rtl w:val="0"/>
        </w:rPr>
        <w:t xml:space="preserve"> to Service Account.</w:t>
      </w:r>
      <w:r w:rsidDel="00000000" w:rsidR="00000000" w:rsidRPr="00000000">
        <w:rPr>
          <w:rtl w:val="0"/>
        </w:rPr>
      </w:r>
    </w:p>
    <w:p w:rsidR="00000000" w:rsidDel="00000000" w:rsidP="00000000" w:rsidRDefault="00000000" w:rsidRPr="00000000" w14:paraId="00000738">
      <w:pPr>
        <w:rPr>
          <w:rFonts w:ascii="Fira Code" w:cs="Fira Code" w:eastAsia="Fira Code" w:hAnsi="Fira Code"/>
        </w:rPr>
      </w:pPr>
      <w:r w:rsidDel="00000000" w:rsidR="00000000" w:rsidRPr="00000000">
        <w:rPr>
          <w:rtl w:val="0"/>
        </w:rPr>
      </w:r>
    </w:p>
    <w:p w:rsidR="00000000" w:rsidDel="00000000" w:rsidP="00000000" w:rsidRDefault="00000000" w:rsidRPr="00000000" w14:paraId="00000739">
      <w:pPr>
        <w:rPr>
          <w:rFonts w:ascii="Fira Code" w:cs="Fira Code" w:eastAsia="Fira Code" w:hAnsi="Fira Code"/>
        </w:rPr>
      </w:pPr>
      <w:r w:rsidDel="00000000" w:rsidR="00000000" w:rsidRPr="00000000">
        <w:rPr>
          <w:rtl w:val="0"/>
        </w:rPr>
      </w:r>
    </w:p>
    <w:p w:rsidR="00000000" w:rsidDel="00000000" w:rsidP="00000000" w:rsidRDefault="00000000" w:rsidRPr="00000000" w14:paraId="0000073A">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2776538" cy="794420"/>
            <wp:effectExtent b="0" l="0" r="0" t="0"/>
            <wp:docPr id="1" name="image1.png"/>
            <a:graphic>
              <a:graphicData uri="http://schemas.openxmlformats.org/drawingml/2006/picture">
                <pic:pic>
                  <pic:nvPicPr>
                    <pic:cNvPr id="0" name="image1.png"/>
                    <pic:cNvPicPr preferRelativeResize="0"/>
                  </pic:nvPicPr>
                  <pic:blipFill>
                    <a:blip r:embed="rId140"/>
                    <a:srcRect b="0" l="0" r="0" t="0"/>
                    <a:stretch>
                      <a:fillRect/>
                    </a:stretch>
                  </pic:blipFill>
                  <pic:spPr>
                    <a:xfrm>
                      <a:off x="0" y="0"/>
                      <a:ext cx="2776538" cy="794420"/>
                    </a:xfrm>
                    <a:prstGeom prst="rect"/>
                    <a:ln/>
                  </pic:spPr>
                </pic:pic>
              </a:graphicData>
            </a:graphic>
          </wp:inline>
        </w:drawing>
      </w:r>
      <w:r w:rsidDel="00000000" w:rsidR="00000000" w:rsidRPr="00000000">
        <w:rPr>
          <w:rtl w:val="0"/>
        </w:rPr>
      </w:r>
    </w:p>
    <w:p w:rsidR="00000000" w:rsidDel="00000000" w:rsidP="00000000" w:rsidRDefault="00000000" w:rsidRPr="00000000" w14:paraId="0000073B">
      <w:pPr>
        <w:rPr>
          <w:rFonts w:ascii="Fira Code" w:cs="Fira Code" w:eastAsia="Fira Code" w:hAnsi="Fira Code"/>
        </w:rPr>
      </w:pPr>
      <w:r w:rsidDel="00000000" w:rsidR="00000000" w:rsidRPr="00000000">
        <w:rPr>
          <w:rFonts w:ascii="Fira Code" w:cs="Fira Code" w:eastAsia="Fira Code" w:hAnsi="Fira Code"/>
          <w:rtl w:val="0"/>
        </w:rPr>
        <w:t xml:space="preserve">Line 148</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347582</wp:posOffset>
            </wp:positionV>
            <wp:extent cx="6055050" cy="381000"/>
            <wp:effectExtent b="0" l="0" r="0" t="0"/>
            <wp:wrapSquare wrapText="bothSides" distB="114300" distT="114300" distL="114300" distR="114300"/>
            <wp:docPr id="29" name="image24.png"/>
            <a:graphic>
              <a:graphicData uri="http://schemas.openxmlformats.org/drawingml/2006/picture">
                <pic:pic>
                  <pic:nvPicPr>
                    <pic:cNvPr id="0" name="image24.png"/>
                    <pic:cNvPicPr preferRelativeResize="0"/>
                  </pic:nvPicPr>
                  <pic:blipFill>
                    <a:blip r:embed="rId141"/>
                    <a:srcRect b="0" l="0" r="0" t="0"/>
                    <a:stretch>
                      <a:fillRect/>
                    </a:stretch>
                  </pic:blipFill>
                  <pic:spPr>
                    <a:xfrm>
                      <a:off x="0" y="0"/>
                      <a:ext cx="6055050" cy="381000"/>
                    </a:xfrm>
                    <a:prstGeom prst="rect"/>
                    <a:ln/>
                  </pic:spPr>
                </pic:pic>
              </a:graphicData>
            </a:graphic>
          </wp:anchor>
        </w:drawing>
      </w:r>
    </w:p>
    <w:p w:rsidR="00000000" w:rsidDel="00000000" w:rsidP="00000000" w:rsidRDefault="00000000" w:rsidRPr="00000000" w14:paraId="0000073C">
      <w:pPr>
        <w:pStyle w:val="Heading2"/>
        <w:spacing w:after="60" w:before="60" w:line="360.0024000000001" w:lineRule="auto"/>
        <w:rPr>
          <w:rFonts w:ascii="Fira Code" w:cs="Fira Code" w:eastAsia="Fira Code" w:hAnsi="Fira Code"/>
          <w:sz w:val="34"/>
          <w:szCs w:val="34"/>
        </w:rPr>
      </w:pPr>
      <w:bookmarkStart w:colFirst="0" w:colLast="0" w:name="_5ymmc5aowoxu" w:id="202"/>
      <w:bookmarkEnd w:id="202"/>
      <w:r w:rsidDel="00000000" w:rsidR="00000000" w:rsidRPr="00000000">
        <w:rPr>
          <w:rFonts w:ascii="Fira Code" w:cs="Fira Code" w:eastAsia="Fira Code" w:hAnsi="Fira Code"/>
          <w:sz w:val="34"/>
          <w:szCs w:val="34"/>
          <w:rtl w:val="0"/>
        </w:rPr>
        <w:t xml:space="preserve">File Path: Cannot save file into a non-existent directory: 'data/green'</w:t>
      </w:r>
    </w:p>
    <w:p w:rsidR="00000000" w:rsidDel="00000000" w:rsidP="00000000" w:rsidRDefault="00000000" w:rsidRPr="00000000" w14:paraId="0000073D">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3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Git won’t push an empty folder to GitHub, so if you put a file in that folder and then push, then you should be good to go. </w:t>
      </w:r>
    </w:p>
    <w:p w:rsidR="00000000" w:rsidDel="00000000" w:rsidP="00000000" w:rsidRDefault="00000000" w:rsidRPr="00000000" w14:paraId="0000073F">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4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Or - in your code- make the folder if it doesn’t exist using Pathlib as shown here: </w:t>
      </w:r>
      <w:hyperlink r:id="rId142">
        <w:r w:rsidDel="00000000" w:rsidR="00000000" w:rsidRPr="00000000">
          <w:rPr>
            <w:rFonts w:ascii="Fira Code" w:cs="Fira Code" w:eastAsia="Fira Code" w:hAnsi="Fira Code"/>
            <w:sz w:val="24"/>
            <w:szCs w:val="24"/>
            <w:u w:val="single"/>
            <w:rtl w:val="0"/>
          </w:rPr>
          <w:t xml:space="preserve">https://stackoverflow.com/a/273227/4590385</w:t>
        </w:r>
      </w:hyperlink>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741">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42">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some reason, when using github storage, the relative path for writing locally no longer works. Try using two separate paths, one full path for the local write, and the original relative path for GCS bucket upload.</w:t>
      </w:r>
    </w:p>
    <w:p w:rsidR="00000000" w:rsidDel="00000000" w:rsidP="00000000" w:rsidRDefault="00000000" w:rsidRPr="00000000" w14:paraId="00000743">
      <w:pPr>
        <w:rPr>
          <w:rFonts w:ascii="Fira Code" w:cs="Fira Code" w:eastAsia="Fira Code" w:hAnsi="Fira Code"/>
        </w:rPr>
      </w:pPr>
      <w:r w:rsidDel="00000000" w:rsidR="00000000" w:rsidRPr="00000000">
        <w:rPr>
          <w:rtl w:val="0"/>
        </w:rPr>
      </w:r>
    </w:p>
    <w:p w:rsidR="00000000" w:rsidDel="00000000" w:rsidP="00000000" w:rsidRDefault="00000000" w:rsidRPr="00000000" w14:paraId="00000744">
      <w:pPr>
        <w:pStyle w:val="Heading2"/>
        <w:rPr>
          <w:rFonts w:ascii="Fira Code" w:cs="Fira Code" w:eastAsia="Fira Code" w:hAnsi="Fira Code"/>
          <w:sz w:val="34"/>
          <w:szCs w:val="34"/>
        </w:rPr>
      </w:pPr>
      <w:bookmarkStart w:colFirst="0" w:colLast="0" w:name="_qe1cb2yjquwi" w:id="203"/>
      <w:bookmarkEnd w:id="203"/>
      <w:r w:rsidDel="00000000" w:rsidR="00000000" w:rsidRPr="00000000">
        <w:rPr>
          <w:rFonts w:ascii="Fira Code" w:cs="Fira Code" w:eastAsia="Fira Code" w:hAnsi="Fira Code"/>
          <w:sz w:val="34"/>
          <w:szCs w:val="34"/>
          <w:rtl w:val="0"/>
        </w:rPr>
        <w:t xml:space="preserve">No column name lpep_pickup_datetime / tpep_pickup_datetime</w:t>
      </w:r>
    </w:p>
    <w:p w:rsidR="00000000" w:rsidDel="00000000" w:rsidP="00000000" w:rsidRDefault="00000000" w:rsidRPr="00000000" w14:paraId="00000745">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sz w:val="24"/>
          <w:szCs w:val="24"/>
        </w:rPr>
      </w:pPr>
      <w:r w:rsidDel="00000000" w:rsidR="00000000" w:rsidRPr="00000000">
        <w:rPr>
          <w:rFonts w:ascii="Fira Code" w:cs="Fira Code" w:eastAsia="Fira Code" w:hAnsi="Fira Code"/>
          <w:rtl w:val="0"/>
        </w:rPr>
        <w:t xml:space="preserve">The </w:t>
      </w:r>
      <w:r w:rsidDel="00000000" w:rsidR="00000000" w:rsidRPr="00000000">
        <w:rPr>
          <w:rFonts w:ascii="Fira Code" w:cs="Fira Code" w:eastAsia="Fira Code" w:hAnsi="Fira Code"/>
          <w:b w:val="1"/>
          <w:color w:val="38761d"/>
          <w:sz w:val="24"/>
          <w:szCs w:val="24"/>
          <w:rtl w:val="0"/>
        </w:rPr>
        <w:t xml:space="preserve">green</w:t>
      </w:r>
      <w:r w:rsidDel="00000000" w:rsidR="00000000" w:rsidRPr="00000000">
        <w:rPr>
          <w:rFonts w:ascii="Fira Code" w:cs="Fira Code" w:eastAsia="Fira Code" w:hAnsi="Fira Code"/>
          <w:b w:val="1"/>
          <w:sz w:val="24"/>
          <w:szCs w:val="24"/>
          <w:rtl w:val="0"/>
        </w:rPr>
        <w:t xml:space="preserve"> </w:t>
      </w:r>
      <w:r w:rsidDel="00000000" w:rsidR="00000000" w:rsidRPr="00000000">
        <w:rPr>
          <w:rFonts w:ascii="Fira Code" w:cs="Fira Code" w:eastAsia="Fira Code" w:hAnsi="Fira Code"/>
          <w:sz w:val="24"/>
          <w:szCs w:val="24"/>
          <w:rtl w:val="0"/>
        </w:rPr>
        <w:t xml:space="preserve">dataset contains</w:t>
      </w: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color w:val="188038"/>
          <w:sz w:val="24"/>
          <w:szCs w:val="24"/>
          <w:rtl w:val="0"/>
        </w:rPr>
        <w:t xml:space="preserve">lpep_pickup_datetime</w:t>
      </w:r>
      <w:r w:rsidDel="00000000" w:rsidR="00000000" w:rsidRPr="00000000">
        <w:rPr>
          <w:rFonts w:ascii="Fira Code" w:cs="Fira Code" w:eastAsia="Fira Code" w:hAnsi="Fira Code"/>
          <w:sz w:val="24"/>
          <w:szCs w:val="24"/>
          <w:rtl w:val="0"/>
        </w:rPr>
        <w:t xml:space="preserve"> while the </w:t>
      </w:r>
      <w:r w:rsidDel="00000000" w:rsidR="00000000" w:rsidRPr="00000000">
        <w:rPr>
          <w:rFonts w:ascii="Fira Code" w:cs="Fira Code" w:eastAsia="Fira Code" w:hAnsi="Fira Code"/>
          <w:b w:val="1"/>
          <w:color w:val="f1c232"/>
          <w:sz w:val="24"/>
          <w:szCs w:val="24"/>
          <w:rtl w:val="0"/>
        </w:rPr>
        <w:t xml:space="preserve">yellow </w:t>
      </w:r>
      <w:r w:rsidDel="00000000" w:rsidR="00000000" w:rsidRPr="00000000">
        <w:rPr>
          <w:rFonts w:ascii="Fira Code" w:cs="Fira Code" w:eastAsia="Fira Code" w:hAnsi="Fira Code"/>
          <w:sz w:val="24"/>
          <w:szCs w:val="24"/>
          <w:rtl w:val="0"/>
        </w:rPr>
        <w:t xml:space="preserve">contains</w:t>
      </w:r>
      <w:r w:rsidDel="00000000" w:rsidR="00000000" w:rsidRPr="00000000">
        <w:rPr>
          <w:rFonts w:ascii="Fira Code" w:cs="Fira Code" w:eastAsia="Fira Code" w:hAnsi="Fira Code"/>
          <w:color w:val="188038"/>
          <w:rtl w:val="0"/>
        </w:rPr>
        <w:t xml:space="preserve"> </w:t>
      </w:r>
      <w:r w:rsidDel="00000000" w:rsidR="00000000" w:rsidRPr="00000000">
        <w:rPr>
          <w:rFonts w:ascii="Fira Code" w:cs="Fira Code" w:eastAsia="Fira Code" w:hAnsi="Fira Code"/>
          <w:color w:val="f1c232"/>
          <w:rtl w:val="0"/>
        </w:rPr>
        <w:t xml:space="preserve">tpep_pickup_datetime</w:t>
      </w:r>
      <w:r w:rsidDel="00000000" w:rsidR="00000000" w:rsidRPr="00000000">
        <w:rPr>
          <w:rFonts w:ascii="Fira Code" w:cs="Fira Code" w:eastAsia="Fira Code" w:hAnsi="Fira Code"/>
          <w:sz w:val="24"/>
          <w:szCs w:val="24"/>
          <w:rtl w:val="0"/>
        </w:rPr>
        <w:t xml:space="preserve">. Modify the script(s) </w:t>
      </w:r>
      <w:r w:rsidDel="00000000" w:rsidR="00000000" w:rsidRPr="00000000">
        <w:rPr>
          <w:rFonts w:ascii="Fira Code" w:cs="Fira Code" w:eastAsia="Fira Code" w:hAnsi="Fira Code"/>
          <w:rtl w:val="0"/>
        </w:rPr>
        <w:t xml:space="preserve">depending on  the dataset as required.</w:t>
      </w:r>
      <w:r w:rsidDel="00000000" w:rsidR="00000000" w:rsidRPr="00000000">
        <w:rPr>
          <w:rtl w:val="0"/>
        </w:rPr>
      </w:r>
    </w:p>
    <w:p w:rsidR="00000000" w:rsidDel="00000000" w:rsidP="00000000" w:rsidRDefault="00000000" w:rsidRPr="00000000" w14:paraId="00000747">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48">
      <w:pPr>
        <w:pStyle w:val="Heading2"/>
        <w:rPr>
          <w:rFonts w:ascii="Fira Code" w:cs="Fira Code" w:eastAsia="Fira Code" w:hAnsi="Fira Code"/>
          <w:sz w:val="24"/>
          <w:szCs w:val="24"/>
        </w:rPr>
      </w:pPr>
      <w:bookmarkStart w:colFirst="0" w:colLast="0" w:name="_qnnsfmie9pzb" w:id="204"/>
      <w:bookmarkEnd w:id="204"/>
      <w:r w:rsidDel="00000000" w:rsidR="00000000" w:rsidRPr="00000000">
        <w:rPr>
          <w:rFonts w:ascii="Fira Code" w:cs="Fira Code" w:eastAsia="Fira Code" w:hAnsi="Fira Code"/>
          <w:sz w:val="34"/>
          <w:szCs w:val="34"/>
          <w:rtl w:val="0"/>
        </w:rPr>
        <w:t xml:space="preserve">Process to download the VSC using Pandas is killed right away</w:t>
      </w:r>
      <w:r w:rsidDel="00000000" w:rsidR="00000000" w:rsidRPr="00000000">
        <w:rPr>
          <w:rtl w:val="0"/>
        </w:rPr>
      </w:r>
    </w:p>
    <w:p w:rsidR="00000000" w:rsidDel="00000000" w:rsidP="00000000" w:rsidRDefault="00000000" w:rsidRPr="00000000" w14:paraId="00000749">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4A">
      <w:pPr>
        <w:shd w:fill="1e1e1e" w:val="clear"/>
        <w:spacing w:line="324.00000000000006" w:lineRule="auto"/>
        <w:rPr>
          <w:rFonts w:ascii="Fira Code" w:cs="Fira Code" w:eastAsia="Fira Code" w:hAnsi="Fira Code"/>
          <w:color w:val="ffffff"/>
          <w:sz w:val="32"/>
          <w:szCs w:val="32"/>
        </w:rPr>
      </w:pPr>
      <w:r w:rsidDel="00000000" w:rsidR="00000000" w:rsidRPr="00000000">
        <w:rPr>
          <w:rFonts w:ascii="Fira Code" w:cs="Fira Code" w:eastAsia="Fira Code" w:hAnsi="Fira Code"/>
          <w:color w:val="ffffff"/>
          <w:sz w:val="32"/>
          <w:szCs w:val="32"/>
          <w:rtl w:val="0"/>
        </w:rPr>
        <w:t xml:space="preserve"> pd.read_csv</w:t>
      </w:r>
    </w:p>
    <w:p w:rsidR="00000000" w:rsidDel="00000000" w:rsidP="00000000" w:rsidRDefault="00000000" w:rsidRPr="00000000" w14:paraId="0000074B">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4C">
      <w:pPr>
        <w:shd w:fill="1e1e1e" w:val="clear"/>
        <w:spacing w:line="324.00000000000006" w:lineRule="auto"/>
        <w:rPr>
          <w:rFonts w:ascii="Fira Code" w:cs="Fira Code" w:eastAsia="Fira Code" w:hAnsi="Fira Code"/>
          <w:color w:val="ffffff"/>
          <w:sz w:val="32"/>
          <w:szCs w:val="32"/>
        </w:rPr>
      </w:pPr>
      <w:r w:rsidDel="00000000" w:rsidR="00000000" w:rsidRPr="00000000">
        <w:rPr>
          <w:rFonts w:ascii="Fira Code" w:cs="Fira Code" w:eastAsia="Fira Code" w:hAnsi="Fira Code"/>
          <w:color w:val="ffffff"/>
          <w:sz w:val="32"/>
          <w:szCs w:val="32"/>
          <w:rtl w:val="0"/>
        </w:rPr>
        <w:t xml:space="preserve"> df_iter = pd.read_csv(dataset_url, iterator=True, chunksize=100000)</w:t>
      </w:r>
    </w:p>
    <w:p w:rsidR="00000000" w:rsidDel="00000000" w:rsidP="00000000" w:rsidRDefault="00000000" w:rsidRPr="00000000" w14:paraId="0000074D">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4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data needs to be appended to the parquet file using the fastparquet engine</w:t>
      </w:r>
    </w:p>
    <w:p w:rsidR="00000000" w:rsidDel="00000000" w:rsidP="00000000" w:rsidRDefault="00000000" w:rsidRPr="00000000" w14:paraId="0000074F">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50">
      <w:pPr>
        <w:shd w:fill="1e1e1e" w:val="clear"/>
        <w:spacing w:line="324.00000000000006" w:lineRule="auto"/>
        <w:rPr>
          <w:rFonts w:ascii="Fira Code" w:cs="Fira Code" w:eastAsia="Fira Code" w:hAnsi="Fira Code"/>
          <w:color w:val="ffffff"/>
          <w:sz w:val="32"/>
          <w:szCs w:val="32"/>
        </w:rPr>
      </w:pPr>
      <w:r w:rsidDel="00000000" w:rsidR="00000000" w:rsidRPr="00000000">
        <w:rPr>
          <w:rFonts w:ascii="Fira Code" w:cs="Fira Code" w:eastAsia="Fira Code" w:hAnsi="Fira Code"/>
          <w:color w:val="ffffff"/>
          <w:sz w:val="32"/>
          <w:szCs w:val="32"/>
          <w:rtl w:val="0"/>
        </w:rPr>
        <w:t xml:space="preserve">df.to_parquet(path, compression="gzip", engine='fastparquet', append=True)</w:t>
      </w:r>
    </w:p>
    <w:p w:rsidR="00000000" w:rsidDel="00000000" w:rsidP="00000000" w:rsidRDefault="00000000" w:rsidRPr="00000000" w14:paraId="00000751">
      <w:pPr>
        <w:ind w:left="72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52">
      <w:pPr>
        <w:pStyle w:val="Heading2"/>
        <w:rPr>
          <w:rFonts w:ascii="Fira Code" w:cs="Fira Code" w:eastAsia="Fira Code" w:hAnsi="Fira Code"/>
          <w:sz w:val="34"/>
          <w:szCs w:val="34"/>
        </w:rPr>
      </w:pPr>
      <w:bookmarkStart w:colFirst="0" w:colLast="0" w:name="_x10pe61u85" w:id="205"/>
      <w:bookmarkEnd w:id="205"/>
      <w:r w:rsidDel="00000000" w:rsidR="00000000" w:rsidRPr="00000000">
        <w:rPr>
          <w:rFonts w:ascii="Fira Code" w:cs="Fira Code" w:eastAsia="Fira Code" w:hAnsi="Fira Code"/>
          <w:sz w:val="34"/>
          <w:szCs w:val="34"/>
          <w:rtl w:val="0"/>
        </w:rPr>
        <w:t xml:space="preserve">Push to docker image failure</w:t>
      </w:r>
    </w:p>
    <w:p w:rsidR="00000000" w:rsidDel="00000000" w:rsidP="00000000" w:rsidRDefault="00000000" w:rsidRPr="00000000" w14:paraId="00000753">
      <w:pPr>
        <w:rPr>
          <w:rFonts w:ascii="Fira Code" w:cs="Fira Code" w:eastAsia="Fira Code" w:hAnsi="Fira Code"/>
        </w:rPr>
      </w:pPr>
      <w:r w:rsidDel="00000000" w:rsidR="00000000" w:rsidRPr="00000000">
        <w:rPr>
          <w:rFonts w:ascii="Fira Code" w:cs="Fira Code" w:eastAsia="Fira Code" w:hAnsi="Fira Code"/>
          <w:rtl w:val="0"/>
        </w:rPr>
        <w:t xml:space="preserve">denied: requested access to the resource is denied</w:t>
      </w:r>
    </w:p>
    <w:p w:rsidR="00000000" w:rsidDel="00000000" w:rsidP="00000000" w:rsidRDefault="00000000" w:rsidRPr="00000000" w14:paraId="0000075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can happen when you </w:t>
      </w:r>
    </w:p>
    <w:p w:rsidR="00000000" w:rsidDel="00000000" w:rsidP="00000000" w:rsidRDefault="00000000" w:rsidRPr="00000000" w14:paraId="00000755">
      <w:pPr>
        <w:numPr>
          <w:ilvl w:val="0"/>
          <w:numId w:val="62"/>
        </w:numPr>
        <w:ind w:left="720" w:hanging="360"/>
        <w:rPr/>
      </w:pPr>
      <w:r w:rsidDel="00000000" w:rsidR="00000000" w:rsidRPr="00000000">
        <w:rPr>
          <w:rFonts w:ascii="Fira Code" w:cs="Fira Code" w:eastAsia="Fira Code" w:hAnsi="Fira Code"/>
          <w:sz w:val="24"/>
          <w:szCs w:val="24"/>
          <w:rtl w:val="0"/>
        </w:rPr>
        <w:t xml:space="preserve">Haven't logged in properly to Docker Desktop (use </w:t>
      </w:r>
      <w:r w:rsidDel="00000000" w:rsidR="00000000" w:rsidRPr="00000000">
        <w:rPr>
          <w:rFonts w:ascii="Fira Code" w:cs="Fira Code" w:eastAsia="Fira Code" w:hAnsi="Fira Code"/>
          <w:shd w:fill="f2f3f3" w:val="clear"/>
          <w:rtl w:val="0"/>
        </w:rPr>
        <w:t xml:space="preserve">docker login -u "myusername")</w:t>
      </w:r>
    </w:p>
    <w:p w:rsidR="00000000" w:rsidDel="00000000" w:rsidP="00000000" w:rsidRDefault="00000000" w:rsidRPr="00000000" w14:paraId="00000756">
      <w:pPr>
        <w:numPr>
          <w:ilvl w:val="0"/>
          <w:numId w:val="62"/>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Have used the wrong username when pushing to docker images. Use the same one as your username and as the one you build on</w:t>
      </w:r>
    </w:p>
    <w:p w:rsidR="00000000" w:rsidDel="00000000" w:rsidP="00000000" w:rsidRDefault="00000000" w:rsidRPr="00000000" w14:paraId="00000757">
      <w:pPr>
        <w:ind w:left="0" w:firstLine="0"/>
        <w:rPr>
          <w:rFonts w:ascii="Fira Code" w:cs="Fira Code" w:eastAsia="Fira Code" w:hAnsi="Fira Code"/>
          <w:shd w:fill="f2f3f3" w:val="clear"/>
        </w:rPr>
      </w:pPr>
      <w:r w:rsidDel="00000000" w:rsidR="00000000" w:rsidRPr="00000000">
        <w:rPr>
          <w:rFonts w:ascii="Fira Code" w:cs="Fira Code" w:eastAsia="Fira Code" w:hAnsi="Fira Code"/>
          <w:sz w:val="24"/>
          <w:szCs w:val="24"/>
          <w:rtl w:val="0"/>
        </w:rPr>
        <w:tab/>
      </w:r>
      <w:r w:rsidDel="00000000" w:rsidR="00000000" w:rsidRPr="00000000">
        <w:rPr>
          <w:rFonts w:ascii="Fira Code" w:cs="Fira Code" w:eastAsia="Fira Code" w:hAnsi="Fira Code"/>
          <w:shd w:fill="f2f3f3" w:val="clear"/>
          <w:rtl w:val="0"/>
        </w:rPr>
        <w:t xml:space="preserve">docker image build -t &lt;myusername&gt;/&lt;imagename&gt;:&lt;tag&gt; </w:t>
      </w:r>
    </w:p>
    <w:p w:rsidR="00000000" w:rsidDel="00000000" w:rsidP="00000000" w:rsidRDefault="00000000" w:rsidRPr="00000000" w14:paraId="00000758">
      <w:pPr>
        <w:ind w:firstLine="720"/>
        <w:rPr>
          <w:rFonts w:ascii="Fira Code" w:cs="Fira Code" w:eastAsia="Fira Code" w:hAnsi="Fira Code"/>
          <w:shd w:fill="f2f3f3" w:val="clear"/>
        </w:rPr>
      </w:pPr>
      <w:r w:rsidDel="00000000" w:rsidR="00000000" w:rsidRPr="00000000">
        <w:rPr>
          <w:rFonts w:ascii="Fira Code" w:cs="Fira Code" w:eastAsia="Fira Code" w:hAnsi="Fira Code"/>
          <w:shd w:fill="f2f3f3" w:val="clear"/>
          <w:rtl w:val="0"/>
        </w:rPr>
        <w:t xml:space="preserve">docker image push &lt;myusername&gt;/&lt;imagename&gt;:&lt;tag&gt; </w:t>
      </w:r>
    </w:p>
    <w:p w:rsidR="00000000" w:rsidDel="00000000" w:rsidP="00000000" w:rsidRDefault="00000000" w:rsidRPr="00000000" w14:paraId="00000759">
      <w:pPr>
        <w:pStyle w:val="Heading2"/>
        <w:rPr>
          <w:rFonts w:ascii="Fira Code" w:cs="Fira Code" w:eastAsia="Fira Code" w:hAnsi="Fira Code"/>
          <w:sz w:val="34"/>
          <w:szCs w:val="34"/>
        </w:rPr>
      </w:pPr>
      <w:bookmarkStart w:colFirst="0" w:colLast="0" w:name="_ufh8ilvtqo33" w:id="206"/>
      <w:bookmarkEnd w:id="206"/>
      <w:r w:rsidDel="00000000" w:rsidR="00000000" w:rsidRPr="00000000">
        <w:rPr>
          <w:rtl w:val="0"/>
        </w:rPr>
      </w:r>
    </w:p>
    <w:p w:rsidR="00000000" w:rsidDel="00000000" w:rsidP="00000000" w:rsidRDefault="00000000" w:rsidRPr="00000000" w14:paraId="0000075A">
      <w:pPr>
        <w:pStyle w:val="Heading2"/>
        <w:rPr>
          <w:rFonts w:ascii="Fira Code" w:cs="Fira Code" w:eastAsia="Fira Code" w:hAnsi="Fira Code"/>
          <w:sz w:val="34"/>
          <w:szCs w:val="34"/>
        </w:rPr>
      </w:pPr>
      <w:bookmarkStart w:colFirst="0" w:colLast="0" w:name="_6otvtadgtkso" w:id="207"/>
      <w:bookmarkEnd w:id="207"/>
      <w:r w:rsidDel="00000000" w:rsidR="00000000" w:rsidRPr="00000000">
        <w:rPr>
          <w:rFonts w:ascii="Fira Code" w:cs="Fira Code" w:eastAsia="Fira Code" w:hAnsi="Fira Code"/>
          <w:sz w:val="34"/>
          <w:szCs w:val="34"/>
          <w:rtl w:val="0"/>
        </w:rPr>
        <w:t xml:space="preserve">Flow script fails with “killed” message:</w:t>
      </w:r>
    </w:p>
    <w:p w:rsidR="00000000" w:rsidDel="00000000" w:rsidP="00000000" w:rsidRDefault="00000000" w:rsidRPr="00000000" w14:paraId="0000075B">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5C">
      <w:pPr>
        <w:spacing w:after="60" w:before="60" w:line="360.0024000000001"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16:21:35.607 | INFO    | Flow run 'singing-malkoha' - Executing 'write_bq-b366772c-0' immediately...</w:t>
      </w:r>
    </w:p>
    <w:p w:rsidR="00000000" w:rsidDel="00000000" w:rsidP="00000000" w:rsidRDefault="00000000" w:rsidRPr="00000000" w14:paraId="0000075D">
      <w:pPr>
        <w:spacing w:after="60" w:before="60" w:line="360.0024000000001"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Killed</w:t>
      </w:r>
    </w:p>
    <w:p w:rsidR="00000000" w:rsidDel="00000000" w:rsidP="00000000" w:rsidRDefault="00000000" w:rsidRPr="00000000" w14:paraId="0000075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You probably are running out of memory on your VM and need to add more.  For example, if you have 8 gigs of RAM on your VM, you may want to expand that to 16 gigs.</w:t>
      </w:r>
    </w:p>
    <w:p w:rsidR="00000000" w:rsidDel="00000000" w:rsidP="00000000" w:rsidRDefault="00000000" w:rsidRPr="00000000" w14:paraId="0000075F">
      <w:pPr>
        <w:rPr>
          <w:rFonts w:ascii="Fira Code" w:cs="Fira Code" w:eastAsia="Fira Code" w:hAnsi="Fira Code"/>
          <w:sz w:val="25"/>
          <w:szCs w:val="25"/>
        </w:rPr>
      </w:pPr>
      <w:r w:rsidDel="00000000" w:rsidR="00000000" w:rsidRPr="00000000">
        <w:rPr>
          <w:rtl w:val="0"/>
        </w:rPr>
      </w:r>
    </w:p>
    <w:p w:rsidR="00000000" w:rsidDel="00000000" w:rsidP="00000000" w:rsidRDefault="00000000" w:rsidRPr="00000000" w14:paraId="00000760">
      <w:pPr>
        <w:pStyle w:val="Heading2"/>
        <w:rPr>
          <w:rFonts w:ascii="Fira Code" w:cs="Fira Code" w:eastAsia="Fira Code" w:hAnsi="Fira Code"/>
          <w:sz w:val="34"/>
          <w:szCs w:val="34"/>
        </w:rPr>
      </w:pPr>
      <w:bookmarkStart w:colFirst="0" w:colLast="0" w:name="_7mfqrhepm5e2" w:id="208"/>
      <w:bookmarkEnd w:id="208"/>
      <w:r w:rsidDel="00000000" w:rsidR="00000000" w:rsidRPr="00000000">
        <w:rPr>
          <w:rFonts w:ascii="Fira Code" w:cs="Fira Code" w:eastAsia="Fira Code" w:hAnsi="Fira Code"/>
          <w:sz w:val="34"/>
          <w:szCs w:val="34"/>
          <w:rtl w:val="0"/>
        </w:rPr>
        <w:t xml:space="preserve">GCP VM: Disk Space is full</w:t>
      </w:r>
    </w:p>
    <w:p w:rsidR="00000000" w:rsidDel="00000000" w:rsidP="00000000" w:rsidRDefault="00000000" w:rsidRPr="00000000" w14:paraId="00000761">
      <w:pPr>
        <w:rPr>
          <w:rFonts w:ascii="Fira Code" w:cs="Fira Code" w:eastAsia="Fira Code" w:hAnsi="Fira Code"/>
          <w:sz w:val="25"/>
          <w:szCs w:val="25"/>
        </w:rPr>
      </w:pPr>
      <w:r w:rsidDel="00000000" w:rsidR="00000000" w:rsidRPr="00000000">
        <w:rPr>
          <w:rtl w:val="0"/>
        </w:rPr>
      </w:r>
    </w:p>
    <w:p w:rsidR="00000000" w:rsidDel="00000000" w:rsidP="00000000" w:rsidRDefault="00000000" w:rsidRPr="00000000" w14:paraId="00000762">
      <w:pPr>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After playing around with prefect for a while this can happen. </w:t>
      </w:r>
    </w:p>
    <w:p w:rsidR="00000000" w:rsidDel="00000000" w:rsidP="00000000" w:rsidRDefault="00000000" w:rsidRPr="00000000" w14:paraId="00000763">
      <w:pPr>
        <w:rPr>
          <w:rFonts w:ascii="Fira Code" w:cs="Fira Code" w:eastAsia="Fira Code" w:hAnsi="Fira Code"/>
          <w:sz w:val="24"/>
          <w:szCs w:val="24"/>
        </w:rPr>
      </w:pPr>
      <w:r w:rsidDel="00000000" w:rsidR="00000000" w:rsidRPr="00000000">
        <w:rPr>
          <w:rFonts w:ascii="Fira Code" w:cs="Fira Code" w:eastAsia="Fira Code" w:hAnsi="Fira Code"/>
          <w:sz w:val="25"/>
          <w:szCs w:val="25"/>
          <w:rtl w:val="0"/>
        </w:rPr>
        <w:t xml:space="preserve">Ssh to your VM and run </w:t>
      </w:r>
      <w:r w:rsidDel="00000000" w:rsidR="00000000" w:rsidRPr="00000000">
        <w:rPr>
          <w:rFonts w:ascii="Fira Code" w:cs="Fira Code" w:eastAsia="Fira Code" w:hAnsi="Fira Code"/>
          <w:sz w:val="20"/>
          <w:szCs w:val="20"/>
          <w:rtl w:val="0"/>
        </w:rPr>
        <w:t xml:space="preserve">sudo du -h --block-size=G | sort -n -r | head -n 30 </w:t>
      </w:r>
      <w:r w:rsidDel="00000000" w:rsidR="00000000" w:rsidRPr="00000000">
        <w:rPr>
          <w:rFonts w:ascii="Fira Code" w:cs="Fira Code" w:eastAsia="Fira Code" w:hAnsi="Fira Code"/>
          <w:sz w:val="25"/>
          <w:szCs w:val="25"/>
          <w:rtl w:val="0"/>
        </w:rPr>
        <w:t xml:space="preserve">t</w:t>
      </w:r>
      <w:r w:rsidDel="00000000" w:rsidR="00000000" w:rsidRPr="00000000">
        <w:rPr>
          <w:rFonts w:ascii="Fira Code" w:cs="Fira Code" w:eastAsia="Fira Code" w:hAnsi="Fira Code"/>
          <w:sz w:val="24"/>
          <w:szCs w:val="24"/>
          <w:rtl w:val="0"/>
        </w:rPr>
        <w:t xml:space="preserve">o see which directory needs the most space.</w:t>
      </w:r>
    </w:p>
    <w:p w:rsidR="00000000" w:rsidDel="00000000" w:rsidP="00000000" w:rsidRDefault="00000000" w:rsidRPr="00000000" w14:paraId="0000076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Most likely it will be …/.prefect/storage, where your cached flows are stored. You can delete older flows from there. You also have to delete the corresponding flow in the UI, otherwise it will throw you an error, when you try to run your next flow.</w:t>
      </w:r>
    </w:p>
    <w:p w:rsidR="00000000" w:rsidDel="00000000" w:rsidP="00000000" w:rsidRDefault="00000000" w:rsidRPr="00000000" w14:paraId="00000765">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66">
      <w:pPr>
        <w:rPr>
          <w:rFonts w:ascii="Fira Code" w:cs="Fira Code" w:eastAsia="Fira Code" w:hAnsi="Fira Code"/>
          <w:b w:val="1"/>
          <w:sz w:val="34"/>
          <w:szCs w:val="34"/>
        </w:rPr>
      </w:pPr>
      <w:r w:rsidDel="00000000" w:rsidR="00000000" w:rsidRPr="00000000">
        <w:rPr>
          <w:rtl w:val="0"/>
        </w:rPr>
      </w:r>
    </w:p>
    <w:p w:rsidR="00000000" w:rsidDel="00000000" w:rsidP="00000000" w:rsidRDefault="00000000" w:rsidRPr="00000000" w14:paraId="00000767">
      <w:pPr>
        <w:rPr>
          <w:rFonts w:ascii="Fira Code" w:cs="Fira Code" w:eastAsia="Fira Code" w:hAnsi="Fira Code"/>
          <w:b w:val="1"/>
          <w:sz w:val="31"/>
          <w:szCs w:val="31"/>
        </w:rPr>
      </w:pPr>
      <w:r w:rsidDel="00000000" w:rsidR="00000000" w:rsidRPr="00000000">
        <w:rPr>
          <w:rFonts w:ascii="Fira Code" w:cs="Fira Code" w:eastAsia="Fira Code" w:hAnsi="Fira Code"/>
          <w:b w:val="1"/>
          <w:sz w:val="31"/>
          <w:szCs w:val="31"/>
          <w:rtl w:val="0"/>
        </w:rPr>
        <w:t xml:space="preserve">SSL Certificate Verify: (I got it when trying to run flows on MAC): urllib.error.URLError: &lt;urlopen error [SSL: CERTIFICATE_VERIFY_FAILED]</w:t>
      </w:r>
    </w:p>
    <w:p w:rsidR="00000000" w:rsidDel="00000000" w:rsidP="00000000" w:rsidRDefault="00000000" w:rsidRPr="00000000" w14:paraId="00000768">
      <w:pPr>
        <w:rPr>
          <w:rFonts w:ascii="Fira Code" w:cs="Fira Code" w:eastAsia="Fira Code" w:hAnsi="Fira Code"/>
          <w:b w:val="1"/>
          <w:sz w:val="31"/>
          <w:szCs w:val="31"/>
        </w:rPr>
      </w:pPr>
      <w:r w:rsidDel="00000000" w:rsidR="00000000" w:rsidRPr="00000000">
        <w:rPr>
          <w:rtl w:val="0"/>
        </w:rPr>
      </w:r>
    </w:p>
    <w:p w:rsidR="00000000" w:rsidDel="00000000" w:rsidP="00000000" w:rsidRDefault="00000000" w:rsidRPr="00000000"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pip install certifi</w:t>
      </w:r>
    </w:p>
    <w:p w:rsidR="00000000" w:rsidDel="00000000" w:rsidP="00000000" w:rsidRDefault="00000000" w:rsidRPr="00000000" w14:paraId="000007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/Applications/Python\ {ver}/Install\ Certificates.comman</w:t>
      </w:r>
      <w:r w:rsidDel="00000000" w:rsidR="00000000" w:rsidRPr="00000000">
        <w:rPr>
          <w:rFonts w:ascii="Fira Code" w:cs="Fira Code" w:eastAsia="Fira Code" w:hAnsi="Fira Code"/>
          <w:sz w:val="24"/>
          <w:szCs w:val="24"/>
          <w:rtl w:val="0"/>
        </w:rPr>
        <w:t xml:space="preserve">d </w:t>
      </w:r>
    </w:p>
    <w:p w:rsidR="00000000" w:rsidDel="00000000" w:rsidP="00000000" w:rsidRDefault="00000000" w:rsidRPr="00000000" w14:paraId="0000076B">
      <w:pPr>
        <w:spacing w:after="60" w:before="60" w:line="360.0024000000001" w:lineRule="auto"/>
        <w:rPr>
          <w:rFonts w:ascii="Fira Code" w:cs="Fira Code" w:eastAsia="Fira Code" w:hAnsi="Fira Code"/>
          <w:b w:val="1"/>
          <w:sz w:val="31"/>
          <w:szCs w:val="31"/>
        </w:rPr>
      </w:pPr>
      <w:r w:rsidDel="00000000" w:rsidR="00000000" w:rsidRPr="00000000">
        <w:rPr>
          <w:rFonts w:ascii="Fira Code" w:cs="Fira Code" w:eastAsia="Fira Code" w:hAnsi="Fira Code"/>
          <w:b w:val="1"/>
          <w:sz w:val="24"/>
          <w:szCs w:val="24"/>
          <w:rtl w:val="0"/>
        </w:rPr>
        <w:t xml:space="preserve">or</w:t>
      </w:r>
      <w:r w:rsidDel="00000000" w:rsidR="00000000" w:rsidRPr="00000000">
        <w:rPr>
          <w:rtl w:val="0"/>
        </w:rPr>
      </w:r>
    </w:p>
    <w:p w:rsidR="00000000" w:rsidDel="00000000" w:rsidP="00000000" w:rsidRDefault="00000000" w:rsidRPr="00000000" w14:paraId="0000076C">
      <w:pPr>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running the “Install Certificate.command” inside of the python{ver} folder</w:t>
      </w:r>
    </w:p>
    <w:p w:rsidR="00000000" w:rsidDel="00000000" w:rsidP="00000000" w:rsidRDefault="00000000" w:rsidRPr="00000000" w14:paraId="0000076D">
      <w:pPr>
        <w:rPr>
          <w:rFonts w:ascii="Fira Code" w:cs="Fira Code" w:eastAsia="Fira Code" w:hAnsi="Fira Code"/>
          <w:sz w:val="25"/>
          <w:szCs w:val="25"/>
        </w:rPr>
      </w:pPr>
      <w:r w:rsidDel="00000000" w:rsidR="00000000" w:rsidRPr="00000000">
        <w:rPr>
          <w:rtl w:val="0"/>
        </w:rPr>
      </w:r>
    </w:p>
    <w:p w:rsidR="00000000" w:rsidDel="00000000" w:rsidP="00000000" w:rsidRDefault="00000000" w:rsidRPr="00000000" w14:paraId="0000076E">
      <w:pPr>
        <w:pStyle w:val="Heading2"/>
        <w:rPr>
          <w:rFonts w:ascii="Fira Code" w:cs="Fira Code" w:eastAsia="Fira Code" w:hAnsi="Fira Code"/>
          <w:sz w:val="34"/>
          <w:szCs w:val="34"/>
        </w:rPr>
      </w:pPr>
      <w:bookmarkStart w:colFirst="0" w:colLast="0" w:name="_38kqut8jtya1" w:id="209"/>
      <w:bookmarkEnd w:id="209"/>
      <w:r w:rsidDel="00000000" w:rsidR="00000000" w:rsidRPr="00000000">
        <w:rPr>
          <w:rFonts w:ascii="Fira Code" w:cs="Fira Code" w:eastAsia="Fira Code" w:hAnsi="Fira Code"/>
          <w:sz w:val="34"/>
          <w:szCs w:val="34"/>
          <w:rtl w:val="0"/>
        </w:rPr>
        <w:t xml:space="preserve">Docker: container crashed with status code 137.</w:t>
      </w:r>
    </w:p>
    <w:p w:rsidR="00000000" w:rsidDel="00000000" w:rsidP="00000000" w:rsidRDefault="00000000" w:rsidRPr="00000000" w14:paraId="0000076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It means your container </w:t>
      </w:r>
      <w:r w:rsidDel="00000000" w:rsidR="00000000" w:rsidRPr="00000000">
        <w:rPr>
          <w:rFonts w:ascii="Fira Code" w:cs="Fira Code" w:eastAsia="Fira Code" w:hAnsi="Fira Code"/>
          <w:sz w:val="24"/>
          <w:szCs w:val="24"/>
          <w:rtl w:val="0"/>
        </w:rPr>
        <w:t xml:space="preserve">consumed</w:t>
      </w:r>
      <w:r w:rsidDel="00000000" w:rsidR="00000000" w:rsidRPr="00000000">
        <w:rPr>
          <w:rFonts w:ascii="Fira Code" w:cs="Fira Code" w:eastAsia="Fira Code" w:hAnsi="Fira Code"/>
          <w:sz w:val="24"/>
          <w:szCs w:val="24"/>
          <w:rtl w:val="0"/>
        </w:rPr>
        <w:t xml:space="preserve"> all available RAM allocated to it. It can happen in particular when working on Question#3 in the homework as the dataset is relatively large and containers eat a lot of memory in general.</w:t>
      </w:r>
    </w:p>
    <w:p w:rsidR="00000000" w:rsidDel="00000000" w:rsidP="00000000" w:rsidRDefault="00000000" w:rsidRPr="00000000" w14:paraId="00000770">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7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 would recommend restarting your computer and only starting the necessary processes to run the container. If that doesn’t work, allocate more resources to docker. If also that doesn’t work because your workstation is a potato, you can use an online compute environment service like GitPod, which is free under under 50 hours / month of use.</w:t>
      </w:r>
    </w:p>
    <w:p w:rsidR="00000000" w:rsidDel="00000000" w:rsidP="00000000" w:rsidRDefault="00000000" w:rsidRPr="00000000" w14:paraId="00000772">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73">
      <w:pPr>
        <w:pStyle w:val="Heading2"/>
        <w:rPr>
          <w:rFonts w:ascii="Fira Code" w:cs="Fira Code" w:eastAsia="Fira Code" w:hAnsi="Fira Code"/>
          <w:sz w:val="24"/>
          <w:szCs w:val="24"/>
        </w:rPr>
      </w:pPr>
      <w:bookmarkStart w:colFirst="0" w:colLast="0" w:name="_6o3gpg9sfa12" w:id="210"/>
      <w:bookmarkEnd w:id="210"/>
      <w:r w:rsidDel="00000000" w:rsidR="00000000" w:rsidRPr="00000000">
        <w:rPr>
          <w:rFonts w:ascii="Fira Code" w:cs="Fira Code" w:eastAsia="Fira Code" w:hAnsi="Fira Code"/>
          <w:sz w:val="34"/>
          <w:szCs w:val="34"/>
          <w:rtl w:val="0"/>
        </w:rPr>
        <w:t xml:space="preserve">Timeout due to slow upload internet</w:t>
      </w:r>
      <w:r w:rsidDel="00000000" w:rsidR="00000000" w:rsidRPr="00000000">
        <w:rPr>
          <w:rtl w:val="0"/>
        </w:rPr>
      </w:r>
    </w:p>
    <w:p w:rsidR="00000000" w:rsidDel="00000000" w:rsidP="00000000" w:rsidRDefault="00000000" w:rsidRPr="00000000" w14:paraId="0000077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 Q3 there was a task to run the etl script from web to GCS. The problem was, it wasn’t really an ETL straight from web to GCS, but it was actually a web to local storage to local memory to GCS over network ETL. Yellow data is about 100 MB each per month compressed and ~700 MB after uncompressed on memory</w:t>
      </w:r>
    </w:p>
    <w:p w:rsidR="00000000" w:rsidDel="00000000" w:rsidP="00000000" w:rsidRDefault="00000000" w:rsidRPr="00000000" w14:paraId="00000775">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leads to a problem where i either got a network type error because my not so good 3rd world internet or i got my WSL2 crashed/hanged because out of memory error and/or 100% resource usage hang.</w:t>
      </w:r>
    </w:p>
    <w:p w:rsidR="00000000" w:rsidDel="00000000" w:rsidP="00000000" w:rsidRDefault="00000000" w:rsidRPr="00000000" w14:paraId="00000776">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77">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w:t>
      </w:r>
    </w:p>
    <w:p w:rsidR="00000000" w:rsidDel="00000000" w:rsidP="00000000" w:rsidRDefault="00000000" w:rsidRPr="00000000" w14:paraId="00000778">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 have a lot of time at hand, try compressing it to parquet and writing it to GCS with the timeout argument set to a really high number (the default os 60 seconds)</w:t>
      </w:r>
    </w:p>
    <w:p w:rsidR="00000000" w:rsidDel="00000000" w:rsidP="00000000" w:rsidRDefault="00000000" w:rsidRPr="00000000" w14:paraId="00000779">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7A">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yellow taxi data for feb 2019 is about 100MB as parquet file</w:t>
      </w:r>
    </w:p>
    <w:p w:rsidR="00000000" w:rsidDel="00000000" w:rsidP="00000000" w:rsidRDefault="00000000" w:rsidRPr="00000000" w14:paraId="0000077B">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gcp_cloud_storage_bucket_block.upload_from_path(</w:t>
      </w:r>
    </w:p>
    <w:p w:rsidR="00000000" w:rsidDel="00000000" w:rsidP="00000000" w:rsidRDefault="00000000" w:rsidRPr="00000000" w14:paraId="000007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from_path=f"{path}",</w:t>
      </w:r>
    </w:p>
    <w:p w:rsidR="00000000" w:rsidDel="00000000" w:rsidP="00000000" w:rsidRDefault="00000000" w:rsidRPr="00000000" w14:paraId="000007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to_path=path,</w:t>
      </w:r>
    </w:p>
    <w:p w:rsidR="00000000" w:rsidDel="00000000" w:rsidP="00000000" w:rsidRDefault="00000000" w:rsidRPr="00000000" w14:paraId="000007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b w:val="1"/>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r>
      <w:r w:rsidDel="00000000" w:rsidR="00000000" w:rsidRPr="00000000">
        <w:rPr>
          <w:rFonts w:ascii="Fira Code" w:cs="Fira Code" w:eastAsia="Fira Code" w:hAnsi="Fira Code"/>
          <w:b w:val="1"/>
          <w:sz w:val="24"/>
          <w:szCs w:val="24"/>
          <w:shd w:fill="f3f3f3" w:val="clear"/>
          <w:rtl w:val="0"/>
        </w:rPr>
        <w:t xml:space="preserve">timeout=600</w:t>
      </w:r>
    </w:p>
    <w:p w:rsidR="00000000" w:rsidDel="00000000" w:rsidP="00000000" w:rsidRDefault="00000000" w:rsidRPr="00000000"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r>
    </w:p>
    <w:p w:rsidR="00000000" w:rsidDel="00000000" w:rsidP="00000000" w:rsidRDefault="00000000" w:rsidRPr="00000000" w14:paraId="00000781">
      <w:pPr>
        <w:rPr>
          <w:rFonts w:ascii="Fira Code" w:cs="Fira Code" w:eastAsia="Fira Code" w:hAnsi="Fira Code"/>
        </w:rPr>
      </w:pPr>
      <w:r w:rsidDel="00000000" w:rsidR="00000000" w:rsidRPr="00000000">
        <w:rPr>
          <w:rtl w:val="0"/>
        </w:rPr>
      </w:r>
    </w:p>
    <w:p w:rsidR="00000000" w:rsidDel="00000000" w:rsidP="00000000" w:rsidRDefault="00000000" w:rsidRPr="00000000" w14:paraId="00000782">
      <w:pPr>
        <w:pStyle w:val="Heading2"/>
        <w:rPr>
          <w:rFonts w:ascii="Fira Code" w:cs="Fira Code" w:eastAsia="Fira Code" w:hAnsi="Fira Code"/>
        </w:rPr>
      </w:pPr>
      <w:bookmarkStart w:colFirst="0" w:colLast="0" w:name="_8pjv2bnmm2qu" w:id="211"/>
      <w:bookmarkEnd w:id="211"/>
      <w:r w:rsidDel="00000000" w:rsidR="00000000" w:rsidRPr="00000000">
        <w:rPr>
          <w:rFonts w:ascii="Fira Code" w:cs="Fira Code" w:eastAsia="Fira Code" w:hAnsi="Fira Code"/>
          <w:rtl w:val="0"/>
        </w:rPr>
        <w:t xml:space="preserve">UndefinedColumn: column "ratecode_id", "rate_code_id" “vendor_id”, “pu_location_id”, “do_location_id” of relation "green_taxi" does not exist - Export transformed green_taxi data to PostgreSQL</w:t>
      </w:r>
    </w:p>
    <w:p w:rsidR="00000000" w:rsidDel="00000000" w:rsidP="00000000" w:rsidRDefault="00000000" w:rsidRPr="00000000" w14:paraId="00000783">
      <w:pPr>
        <w:rPr>
          <w:rFonts w:ascii="Fira Code" w:cs="Fira Code" w:eastAsia="Fira Code" w:hAnsi="Fira Code"/>
        </w:rPr>
      </w:pPr>
      <w:r w:rsidDel="00000000" w:rsidR="00000000" w:rsidRPr="00000000">
        <w:rPr>
          <w:rFonts w:ascii="Fira Code" w:cs="Fira Code" w:eastAsia="Fira Code" w:hAnsi="Fira Code"/>
          <w:rtl w:val="0"/>
        </w:rPr>
        <w:t xml:space="preserve">This error occurs when you try to re-run the export block, of the transformed green_taxi data to PostgreSQL.</w:t>
      </w:r>
    </w:p>
    <w:p w:rsidR="00000000" w:rsidDel="00000000" w:rsidP="00000000" w:rsidRDefault="00000000" w:rsidRPr="00000000" w14:paraId="00000784">
      <w:pPr>
        <w:rPr>
          <w:rFonts w:ascii="Fira Code" w:cs="Fira Code" w:eastAsia="Fira Code" w:hAnsi="Fira Code"/>
        </w:rPr>
      </w:pPr>
      <w:r w:rsidDel="00000000" w:rsidR="00000000" w:rsidRPr="00000000">
        <w:rPr>
          <w:rFonts w:ascii="Fira Code" w:cs="Fira Code" w:eastAsia="Fira Code" w:hAnsi="Fira Code"/>
          <w:rtl w:val="0"/>
        </w:rPr>
        <w:t xml:space="preserve">What you’ll need to do is to drop the table using SQL in Mage (screenshot below). </w:t>
      </w:r>
    </w:p>
    <w:p w:rsidR="00000000" w:rsidDel="00000000" w:rsidP="00000000" w:rsidRDefault="00000000" w:rsidRPr="00000000" w14:paraId="00000785">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6055050" cy="1257300"/>
            <wp:effectExtent b="0" l="0" r="0" t="0"/>
            <wp:docPr id="30" name="image15.png"/>
            <a:graphic>
              <a:graphicData uri="http://schemas.openxmlformats.org/drawingml/2006/picture">
                <pic:pic>
                  <pic:nvPicPr>
                    <pic:cNvPr id="0" name="image15.png"/>
                    <pic:cNvPicPr preferRelativeResize="0"/>
                  </pic:nvPicPr>
                  <pic:blipFill>
                    <a:blip r:embed="rId143"/>
                    <a:srcRect b="0" l="0" r="0" t="0"/>
                    <a:stretch>
                      <a:fillRect/>
                    </a:stretch>
                  </pic:blipFill>
                  <pic:spPr>
                    <a:xfrm>
                      <a:off x="0" y="0"/>
                      <a:ext cx="60550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786">
      <w:pPr>
        <w:rPr>
          <w:rFonts w:ascii="Fira Code" w:cs="Fira Code" w:eastAsia="Fira Code" w:hAnsi="Fira Code"/>
        </w:rPr>
      </w:pPr>
      <w:r w:rsidDel="00000000" w:rsidR="00000000" w:rsidRPr="00000000">
        <w:rPr>
          <w:rFonts w:ascii="Fira Code" w:cs="Fira Code" w:eastAsia="Fira Code" w:hAnsi="Fira Code"/>
          <w:rtl w:val="0"/>
        </w:rPr>
        <w:t xml:space="preserve">You should be able to re-run the block successfully after dropping the table.</w:t>
      </w:r>
    </w:p>
    <w:p w:rsidR="00000000" w:rsidDel="00000000" w:rsidP="00000000" w:rsidRDefault="00000000" w:rsidRPr="00000000" w14:paraId="00000787">
      <w:pPr>
        <w:rPr>
          <w:rFonts w:ascii="Fira Code" w:cs="Fira Code" w:eastAsia="Fira Code" w:hAnsi="Fira Code"/>
        </w:rPr>
      </w:pPr>
      <w:r w:rsidDel="00000000" w:rsidR="00000000" w:rsidRPr="00000000">
        <w:rPr>
          <w:rtl w:val="0"/>
        </w:rPr>
      </w:r>
    </w:p>
    <w:p w:rsidR="00000000" w:rsidDel="00000000" w:rsidP="00000000" w:rsidRDefault="00000000" w:rsidRPr="00000000" w14:paraId="00000788">
      <w:pPr>
        <w:rPr>
          <w:rFonts w:ascii="Fira Code" w:cs="Fira Code" w:eastAsia="Fira Code" w:hAnsi="Fira Code"/>
        </w:rPr>
      </w:pPr>
      <w:r w:rsidDel="00000000" w:rsidR="00000000" w:rsidRPr="00000000">
        <w:rPr>
          <w:rtl w:val="0"/>
        </w:rPr>
      </w:r>
    </w:p>
    <w:p w:rsidR="00000000" w:rsidDel="00000000" w:rsidP="00000000" w:rsidRDefault="00000000" w:rsidRPr="00000000" w14:paraId="00000789">
      <w:pPr>
        <w:pStyle w:val="Heading2"/>
        <w:rPr>
          <w:rFonts w:ascii="Fira Code" w:cs="Fira Code" w:eastAsia="Fira Code" w:hAnsi="Fira Code"/>
        </w:rPr>
      </w:pPr>
      <w:bookmarkStart w:colFirst="0" w:colLast="0" w:name="_d18mm6rlz763" w:id="212"/>
      <w:bookmarkEnd w:id="212"/>
      <w:r w:rsidDel="00000000" w:rsidR="00000000" w:rsidRPr="00000000">
        <w:rPr>
          <w:rtl w:val="0"/>
        </w:rPr>
      </w:r>
    </w:p>
    <w:p w:rsidR="00000000" w:rsidDel="00000000" w:rsidP="00000000" w:rsidRDefault="00000000" w:rsidRPr="00000000" w14:paraId="0000078A">
      <w:pPr>
        <w:pStyle w:val="Heading2"/>
        <w:rPr>
          <w:rFonts w:ascii="Fira Code" w:cs="Fira Code" w:eastAsia="Fira Code" w:hAnsi="Fira Code"/>
          <w:color w:val="ffffff"/>
          <w:sz w:val="32"/>
          <w:szCs w:val="32"/>
        </w:rPr>
      </w:pPr>
      <w:bookmarkStart w:colFirst="0" w:colLast="0" w:name="_3vk85okjdglv" w:id="213"/>
      <w:bookmarkEnd w:id="213"/>
      <w:r w:rsidDel="00000000" w:rsidR="00000000" w:rsidRPr="00000000">
        <w:rPr>
          <w:rFonts w:ascii="Fira Code" w:cs="Fira Code" w:eastAsia="Fira Code" w:hAnsi="Fira Code"/>
          <w:rtl w:val="0"/>
        </w:rPr>
        <w:t xml:space="preserve">Homework - Q3 SettingWithCopyWarning Error:</w:t>
      </w:r>
      <w:r w:rsidDel="00000000" w:rsidR="00000000" w:rsidRPr="00000000">
        <w:rPr>
          <w:rtl w:val="0"/>
        </w:rPr>
      </w:r>
    </w:p>
    <w:p w:rsidR="00000000" w:rsidDel="00000000" w:rsidP="00000000" w:rsidRDefault="00000000" w:rsidRPr="00000000" w14:paraId="0000078B">
      <w:pPr>
        <w:pBdr>
          <w:top w:color="auto" w:space="0" w:sz="0" w:val="none"/>
          <w:left w:color="auto" w:space="0" w:sz="0" w:val="none"/>
          <w:bottom w:color="auto" w:space="0" w:sz="0" w:val="none"/>
          <w:right w:color="auto" w:space="0" w:sz="0" w:val="none"/>
          <w:between w:color="auto" w:space="0" w:sz="0" w:val="none"/>
        </w:pBdr>
        <w:spacing w:after="0" w:line="342.85714285714283" w:lineRule="auto"/>
        <w:rPr>
          <w:rFonts w:ascii="Fira Code" w:cs="Fira Code" w:eastAsia="Fira Code" w:hAnsi="Fira Code"/>
          <w:color w:val="434343"/>
          <w:sz w:val="21"/>
          <w:szCs w:val="21"/>
        </w:rPr>
      </w:pPr>
      <w:r w:rsidDel="00000000" w:rsidR="00000000" w:rsidRPr="00000000">
        <w:rPr>
          <w:rFonts w:ascii="Fira Code" w:cs="Fira Code" w:eastAsia="Fira Code" w:hAnsi="Fira Code"/>
          <w:color w:val="434343"/>
          <w:sz w:val="21"/>
          <w:szCs w:val="21"/>
          <w:rtl w:val="0"/>
        </w:rPr>
        <w:t xml:space="preserve">SettingWithCopyWarning:</w:t>
      </w:r>
      <w:r w:rsidDel="00000000" w:rsidR="00000000" w:rsidRPr="00000000">
        <w:rPr>
          <w:rtl w:val="0"/>
        </w:rPr>
      </w:r>
    </w:p>
    <w:p w:rsidR="00000000" w:rsidDel="00000000" w:rsidP="00000000" w:rsidRDefault="00000000" w:rsidRPr="00000000" w14:paraId="0000078C">
      <w:pPr>
        <w:pBdr>
          <w:top w:color="auto" w:space="0" w:sz="0" w:val="none"/>
          <w:left w:color="auto" w:space="0" w:sz="0" w:val="none"/>
          <w:bottom w:color="auto" w:space="0" w:sz="0" w:val="none"/>
          <w:right w:color="auto" w:space="0" w:sz="0" w:val="none"/>
          <w:between w:color="auto" w:space="0" w:sz="0" w:val="none"/>
        </w:pBdr>
        <w:spacing w:after="0" w:line="342.85714285714283" w:lineRule="auto"/>
        <w:rPr>
          <w:rFonts w:ascii="Fira Code" w:cs="Fira Code" w:eastAsia="Fira Code" w:hAnsi="Fira Code"/>
          <w:color w:val="434343"/>
          <w:sz w:val="21"/>
          <w:szCs w:val="21"/>
        </w:rPr>
      </w:pPr>
      <w:r w:rsidDel="00000000" w:rsidR="00000000" w:rsidRPr="00000000">
        <w:rPr>
          <w:rFonts w:ascii="Fira Code" w:cs="Fira Code" w:eastAsia="Fira Code" w:hAnsi="Fira Code"/>
          <w:color w:val="434343"/>
          <w:sz w:val="21"/>
          <w:szCs w:val="21"/>
          <w:rtl w:val="0"/>
        </w:rPr>
        <w:t xml:space="preserve">A value is trying to be set on a copy of a slice from a DataFrame.</w:t>
      </w:r>
    </w:p>
    <w:p w:rsidR="00000000" w:rsidDel="00000000" w:rsidP="00000000" w:rsidRDefault="00000000" w:rsidRPr="00000000" w14:paraId="0000078D">
      <w:pPr>
        <w:pBdr>
          <w:top w:color="auto" w:space="0" w:sz="0" w:val="none"/>
          <w:left w:color="auto" w:space="0" w:sz="0" w:val="none"/>
          <w:bottom w:color="auto" w:space="0" w:sz="0" w:val="none"/>
          <w:right w:color="auto" w:space="0" w:sz="0" w:val="none"/>
          <w:between w:color="auto" w:space="0" w:sz="0" w:val="none"/>
        </w:pBdr>
        <w:spacing w:after="0" w:line="342.85714285714283"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78E">
      <w:pPr>
        <w:rPr>
          <w:rFonts w:ascii="Fira Code" w:cs="Fira Code" w:eastAsia="Fira Code" w:hAnsi="Fira Code"/>
        </w:rPr>
      </w:pPr>
      <w:r w:rsidDel="00000000" w:rsidR="00000000" w:rsidRPr="00000000">
        <w:rPr>
          <w:rFonts w:ascii="Fira Code" w:cs="Fira Code" w:eastAsia="Fira Code" w:hAnsi="Fira Code"/>
          <w:rtl w:val="0"/>
        </w:rPr>
        <w:t xml:space="preserve">Use the </w:t>
      </w:r>
      <w:r w:rsidDel="00000000" w:rsidR="00000000" w:rsidRPr="00000000">
        <w:rPr>
          <w:rFonts w:ascii="Fira Code" w:cs="Fira Code" w:eastAsia="Fira Code" w:hAnsi="Fira Code"/>
          <w:shd w:fill="f3f3f3" w:val="clear"/>
          <w:rtl w:val="0"/>
        </w:rPr>
        <w:t xml:space="preserve">data.loc[] = value</w:t>
      </w:r>
      <w:r w:rsidDel="00000000" w:rsidR="00000000" w:rsidRPr="00000000">
        <w:rPr>
          <w:rFonts w:ascii="Fira Code" w:cs="Fira Code" w:eastAsia="Fira Code" w:hAnsi="Fira Code"/>
          <w:rtl w:val="0"/>
        </w:rPr>
        <w:t xml:space="preserve"> syntax instead of df[] = value to ensure that the new column is being assigned to the original dataframe instead of a copy of a dataframe or a series.</w:t>
      </w:r>
    </w:p>
    <w:p w:rsidR="00000000" w:rsidDel="00000000" w:rsidP="00000000" w:rsidRDefault="00000000" w:rsidRPr="00000000" w14:paraId="0000078F">
      <w:pPr>
        <w:rPr>
          <w:rFonts w:ascii="Fira Code" w:cs="Fira Code" w:eastAsia="Fira Code" w:hAnsi="Fira Code"/>
        </w:rPr>
      </w:pPr>
      <w:r w:rsidDel="00000000" w:rsidR="00000000" w:rsidRPr="00000000">
        <w:rPr>
          <w:rtl w:val="0"/>
        </w:rPr>
      </w:r>
    </w:p>
    <w:p w:rsidR="00000000" w:rsidDel="00000000" w:rsidP="00000000" w:rsidRDefault="00000000" w:rsidRPr="00000000" w14:paraId="00000790">
      <w:pPr>
        <w:rPr>
          <w:rFonts w:ascii="Fira Code" w:cs="Fira Code" w:eastAsia="Fira Code" w:hAnsi="Fira Code"/>
        </w:rPr>
      </w:pPr>
      <w:r w:rsidDel="00000000" w:rsidR="00000000" w:rsidRPr="00000000">
        <w:rPr>
          <w:rtl w:val="0"/>
        </w:rPr>
      </w:r>
    </w:p>
    <w:p w:rsidR="00000000" w:rsidDel="00000000" w:rsidP="00000000" w:rsidRDefault="00000000" w:rsidRPr="00000000" w14:paraId="00000791">
      <w:pPr>
        <w:pStyle w:val="Heading2"/>
        <w:rPr>
          <w:rFonts w:ascii="Fira Code" w:cs="Fira Code" w:eastAsia="Fira Code" w:hAnsi="Fira Code"/>
        </w:rPr>
      </w:pPr>
      <w:bookmarkStart w:colFirst="0" w:colLast="0" w:name="_21aj4ohlynqd" w:id="214"/>
      <w:bookmarkEnd w:id="214"/>
      <w:r w:rsidDel="00000000" w:rsidR="00000000" w:rsidRPr="00000000">
        <w:rPr>
          <w:rFonts w:ascii="Fira Code" w:cs="Fira Code" w:eastAsia="Fira Code" w:hAnsi="Fira Code"/>
          <w:rtl w:val="0"/>
        </w:rPr>
        <w:t xml:space="preserve">Since I was using slow laptop, and we have so big csv files, I used </w:t>
      </w:r>
      <w:r w:rsidDel="00000000" w:rsidR="00000000" w:rsidRPr="00000000">
        <w:rPr>
          <w:rFonts w:ascii="Fira Code" w:cs="Fira Code" w:eastAsia="Fira Code" w:hAnsi="Fira Code"/>
          <w:rtl w:val="0"/>
        </w:rPr>
        <w:t xml:space="preserve">pyspark</w:t>
      </w:r>
      <w:r w:rsidDel="00000000" w:rsidR="00000000" w:rsidRPr="00000000">
        <w:rPr>
          <w:rFonts w:ascii="Fira Code" w:cs="Fira Code" w:eastAsia="Fira Code" w:hAnsi="Fira Code"/>
          <w:rtl w:val="0"/>
        </w:rPr>
        <w:t xml:space="preserve"> kernel in mage instead of python, How to do it?</w:t>
      </w:r>
    </w:p>
    <w:p w:rsidR="00000000" w:rsidDel="00000000" w:rsidP="00000000" w:rsidRDefault="00000000" w:rsidRPr="00000000" w14:paraId="00000792">
      <w:pPr>
        <w:rPr>
          <w:rFonts w:ascii="Fira Code" w:cs="Fira Code" w:eastAsia="Fira Code" w:hAnsi="Fira Code"/>
        </w:rPr>
      </w:pPr>
      <w:r w:rsidDel="00000000" w:rsidR="00000000" w:rsidRPr="00000000">
        <w:rPr>
          <w:rFonts w:ascii="Fira Code" w:cs="Fira Code" w:eastAsia="Fira Code" w:hAnsi="Fira Code"/>
          <w:rtl w:val="0"/>
        </w:rPr>
        <w:t xml:space="preserve">CSV Files are very big in nyc data, so we instead of using Pandas/Python kernel , we can try Pyspark Kernel</w:t>
      </w:r>
    </w:p>
    <w:p w:rsidR="00000000" w:rsidDel="00000000" w:rsidP="00000000" w:rsidRDefault="00000000" w:rsidRPr="00000000" w14:paraId="00000793">
      <w:pPr>
        <w:rPr>
          <w:rFonts w:ascii="Fira Code" w:cs="Fira Code" w:eastAsia="Fira Code" w:hAnsi="Fira Code"/>
        </w:rPr>
      </w:pPr>
      <w:r w:rsidDel="00000000" w:rsidR="00000000" w:rsidRPr="00000000">
        <w:rPr>
          <w:rFonts w:ascii="Fira Code" w:cs="Fira Code" w:eastAsia="Fira Code" w:hAnsi="Fira Code"/>
          <w:rtl w:val="0"/>
        </w:rPr>
        <w:t xml:space="preserve">Documentation of Mage for using pyspark kernel: https://docs.mage.ai/integrations/spark-pyspark</w:t>
      </w:r>
    </w:p>
    <w:p w:rsidR="00000000" w:rsidDel="00000000" w:rsidP="00000000" w:rsidRDefault="00000000" w:rsidRPr="00000000" w14:paraId="00000794">
      <w:pPr>
        <w:rPr>
          <w:rFonts w:ascii="Fira Code" w:cs="Fira Code" w:eastAsia="Fira Code" w:hAnsi="Fira Code"/>
        </w:rPr>
      </w:pPr>
      <w:r w:rsidDel="00000000" w:rsidR="00000000" w:rsidRPr="00000000">
        <w:rPr>
          <w:rtl w:val="0"/>
        </w:rPr>
      </w:r>
    </w:p>
    <w:p w:rsidR="00000000" w:rsidDel="00000000" w:rsidP="00000000" w:rsidRDefault="00000000" w:rsidRPr="00000000" w14:paraId="00000795">
      <w:pPr>
        <w:rPr>
          <w:rFonts w:ascii="Fira Code" w:cs="Fira Code" w:eastAsia="Fira Code" w:hAnsi="Fira Code"/>
        </w:rPr>
      </w:pPr>
      <w:r w:rsidDel="00000000" w:rsidR="00000000" w:rsidRPr="00000000">
        <w:rPr>
          <w:rFonts w:ascii="Fira Code" w:cs="Fira Code" w:eastAsia="Fira Code" w:hAnsi="Fira Code"/>
          <w:sz w:val="32"/>
          <w:szCs w:val="32"/>
          <w:rtl w:val="0"/>
        </w:rPr>
        <w:t xml:space="preserve">?</w:t>
      </w:r>
      <w:r w:rsidDel="00000000" w:rsidR="00000000" w:rsidRPr="00000000">
        <w:rPr>
          <w:rFonts w:ascii="Fira Code" w:cs="Fira Code" w:eastAsia="Fira Code" w:hAnsi="Fira Code"/>
          <w:rtl w:val="0"/>
        </w:rPr>
        <w:br w:type="textWrapping"/>
      </w:r>
    </w:p>
    <w:p w:rsidR="00000000" w:rsidDel="00000000" w:rsidP="00000000" w:rsidRDefault="00000000" w:rsidRPr="00000000" w14:paraId="00000796">
      <w:pPr>
        <w:rPr>
          <w:rFonts w:ascii="Fira Code" w:cs="Fira Code" w:eastAsia="Fira Code" w:hAnsi="Fira Code"/>
        </w:rPr>
      </w:pPr>
      <w:r w:rsidDel="00000000" w:rsidR="00000000" w:rsidRPr="00000000">
        <w:rPr>
          <w:rtl w:val="0"/>
        </w:rPr>
      </w:r>
    </w:p>
    <w:p w:rsidR="00000000" w:rsidDel="00000000" w:rsidP="00000000" w:rsidRDefault="00000000" w:rsidRPr="00000000" w14:paraId="00000797">
      <w:pPr>
        <w:pStyle w:val="Heading2"/>
        <w:rPr>
          <w:rFonts w:ascii="Fira Code" w:cs="Fira Code" w:eastAsia="Fira Code" w:hAnsi="Fira Code"/>
        </w:rPr>
      </w:pPr>
      <w:bookmarkStart w:colFirst="0" w:colLast="0" w:name="_esvrmlh0zks5" w:id="215"/>
      <w:bookmarkEnd w:id="215"/>
      <w:r w:rsidDel="00000000" w:rsidR="00000000" w:rsidRPr="00000000">
        <w:rPr>
          <w:rFonts w:ascii="Fira Code" w:cs="Fira Code" w:eastAsia="Fira Code" w:hAnsi="Fira Code"/>
          <w:rtl w:val="0"/>
        </w:rPr>
        <w:t xml:space="preserve">I got an error when I was deleting  BLOCK IN A PIPELINE </w:t>
      </w:r>
    </w:p>
    <w:p w:rsidR="00000000" w:rsidDel="00000000" w:rsidP="00000000" w:rsidRDefault="00000000" w:rsidRPr="00000000" w14:paraId="00000798">
      <w:pPr>
        <w:rPr>
          <w:rFonts w:ascii="Fira Code" w:cs="Fira Code" w:eastAsia="Fira Code" w:hAnsi="Fira Code"/>
        </w:rPr>
      </w:pPr>
      <w:r w:rsidDel="00000000" w:rsidR="00000000" w:rsidRPr="00000000">
        <w:rPr>
          <w:rFonts w:ascii="Fira Code" w:cs="Fira Code" w:eastAsia="Fira Code" w:hAnsi="Fira Code"/>
          <w:rtl w:val="0"/>
        </w:rPr>
        <w:t xml:space="preserve">So we will first delete the connection between blocks then we can remove the connection.</w:t>
      </w:r>
    </w:p>
    <w:p w:rsidR="00000000" w:rsidDel="00000000" w:rsidP="00000000" w:rsidRDefault="00000000" w:rsidRPr="00000000" w14:paraId="00000799">
      <w:pPr>
        <w:pStyle w:val="Heading2"/>
        <w:rPr>
          <w:rFonts w:ascii="Fira Code" w:cs="Fira Code" w:eastAsia="Fira Code" w:hAnsi="Fira Code"/>
        </w:rPr>
      </w:pPr>
      <w:bookmarkStart w:colFirst="0" w:colLast="0" w:name="_vpt48l3lrrft" w:id="216"/>
      <w:bookmarkEnd w:id="216"/>
      <w:r w:rsidDel="00000000" w:rsidR="00000000" w:rsidRPr="00000000">
        <w:rPr>
          <w:rFonts w:ascii="Fira Code" w:cs="Fira Code" w:eastAsia="Fira Code" w:hAnsi="Fira Code"/>
          <w:rtl w:val="0"/>
        </w:rPr>
        <w:t xml:space="preserve">Mage UI won’t let you edit the Pipeline name?</w:t>
      </w:r>
    </w:p>
    <w:p w:rsidR="00000000" w:rsidDel="00000000" w:rsidP="00000000" w:rsidRDefault="00000000" w:rsidRPr="00000000" w14:paraId="0000079A">
      <w:pPr>
        <w:rPr>
          <w:rFonts w:ascii="Fira Code" w:cs="Fira Code" w:eastAsia="Fira Code" w:hAnsi="Fira Code"/>
        </w:rPr>
      </w:pPr>
      <w:r w:rsidDel="00000000" w:rsidR="00000000" w:rsidRPr="00000000">
        <w:rPr>
          <w:rFonts w:ascii="Fira Code" w:cs="Fira Code" w:eastAsia="Fira Code" w:hAnsi="Fira Code"/>
          <w:rtl w:val="0"/>
        </w:rPr>
        <w:t xml:space="preserve">While Editing the Pipeline Name It throws permission denied error.</w:t>
        <w:br w:type="textWrapping"/>
        <w:t xml:space="preserve">(Work around)In that case proceed with the work and save later on revisit it will let you edit.</w:t>
      </w:r>
    </w:p>
    <w:p w:rsidR="00000000" w:rsidDel="00000000" w:rsidP="00000000" w:rsidRDefault="00000000" w:rsidRPr="00000000" w14:paraId="0000079B">
      <w:pPr>
        <w:rPr>
          <w:rFonts w:ascii="Fira Code" w:cs="Fira Code" w:eastAsia="Fira Code" w:hAnsi="Fira Code"/>
        </w:rPr>
      </w:pPr>
      <w:r w:rsidDel="00000000" w:rsidR="00000000" w:rsidRPr="00000000">
        <w:rPr>
          <w:rtl w:val="0"/>
        </w:rPr>
      </w:r>
    </w:p>
    <w:p w:rsidR="00000000" w:rsidDel="00000000" w:rsidP="00000000" w:rsidRDefault="00000000" w:rsidRPr="00000000" w14:paraId="0000079C">
      <w:pPr>
        <w:pStyle w:val="Heading2"/>
        <w:rPr>
          <w:rFonts w:ascii="Fira Code" w:cs="Fira Code" w:eastAsia="Fira Code" w:hAnsi="Fira Code"/>
          <w:b w:val="1"/>
        </w:rPr>
      </w:pPr>
      <w:bookmarkStart w:colFirst="0" w:colLast="0" w:name="_8k9ku8mphry8" w:id="217"/>
      <w:bookmarkEnd w:id="217"/>
      <w:r w:rsidDel="00000000" w:rsidR="00000000" w:rsidRPr="00000000">
        <w:rPr>
          <w:rFonts w:ascii="Fira Code" w:cs="Fira Code" w:eastAsia="Fira Code" w:hAnsi="Fira Code"/>
          <w:b w:val="1"/>
          <w:rtl w:val="0"/>
        </w:rPr>
        <w:t xml:space="preserve">How do I make Mage load the partitioned files that we created on 2.2.4, to load them into BigQuery ?</w:t>
      </w:r>
    </w:p>
    <w:p w:rsidR="00000000" w:rsidDel="00000000" w:rsidP="00000000" w:rsidRDefault="00000000" w:rsidRPr="00000000" w14:paraId="0000079D">
      <w:pPr>
        <w:numPr>
          <w:ilvl w:val="0"/>
          <w:numId w:val="85"/>
        </w:numPr>
        <w:ind w:left="720" w:hanging="360"/>
        <w:rPr>
          <w:u w:val="none"/>
        </w:rPr>
      </w:pPr>
      <w:r w:rsidDel="00000000" w:rsidR="00000000" w:rsidRPr="00000000">
        <w:rPr>
          <w:rFonts w:ascii="Fira Code" w:cs="Fira Code" w:eastAsia="Fira Code" w:hAnsi="Fira Code"/>
          <w:b w:val="1"/>
          <w:rtl w:val="0"/>
        </w:rPr>
        <w:t xml:space="preserve">Solution n°1 if you want to download everything :</w:t>
      </w:r>
      <w:r w:rsidDel="00000000" w:rsidR="00000000" w:rsidRPr="00000000">
        <w:rPr>
          <w:rFonts w:ascii="Fira Code" w:cs="Fira Code" w:eastAsia="Fira Code" w:hAnsi="Fira Code"/>
          <w:rtl w:val="0"/>
        </w:rPr>
        <w:t xml:space="preserve"> </w:t>
      </w:r>
    </w:p>
    <w:p w:rsidR="00000000" w:rsidDel="00000000" w:rsidP="00000000" w:rsidRDefault="00000000" w:rsidRPr="00000000" w14:paraId="0000079E">
      <w:pPr>
        <w:rPr>
          <w:rFonts w:ascii="Fira Code" w:cs="Fira Code" w:eastAsia="Fira Code" w:hAnsi="Fira Code"/>
        </w:rPr>
      </w:pPr>
      <w:r w:rsidDel="00000000" w:rsidR="00000000" w:rsidRPr="00000000">
        <w:rPr>
          <w:rFonts w:ascii="Fira Code" w:cs="Fira Code" w:eastAsia="Fira Code" w:hAnsi="Fira Code"/>
          <w:rtl w:val="0"/>
        </w:rPr>
        <w:t xml:space="preserve">```</w:t>
        <w:br w:type="textWrapping"/>
        <w:t xml:space="preserve">import pyarrow as pa</w:t>
        <w:br w:type="textWrapping"/>
        <w:t xml:space="preserve">import pyarrow.parquet as pq</w:t>
        <w:br w:type="textWrapping"/>
        <w:t xml:space="preserve">from pyarrow.fs import GcsFileSystem</w:t>
      </w:r>
    </w:p>
    <w:p w:rsidR="00000000" w:rsidDel="00000000" w:rsidP="00000000" w:rsidRDefault="00000000" w:rsidRPr="00000000" w14:paraId="0000079F">
      <w:pPr>
        <w:rPr>
          <w:rFonts w:ascii="Fira Code" w:cs="Fira Code" w:eastAsia="Fira Code" w:hAnsi="Fira Code"/>
        </w:rPr>
      </w:pPr>
      <w:r w:rsidDel="00000000" w:rsidR="00000000" w:rsidRPr="00000000">
        <w:rPr>
          <w:rFonts w:ascii="Fira Code" w:cs="Fira Code" w:eastAsia="Fira Code" w:hAnsi="Fira Code"/>
          <w:rtl w:val="0"/>
        </w:rPr>
        <w:t xml:space="preserve">…</w:t>
        <w:br w:type="textWrapping"/>
        <w:t xml:space="preserve">@data_loader</w:t>
        <w:br w:type="textWrapping"/>
        <w:t xml:space="preserve">def load_data(*args, **kwargs):</w:t>
        <w:br w:type="textWrapping"/>
        <w:t xml:space="preserve">    bucket_name = YOUR_BUCKET_NAME_HERE'</w:t>
        <w:br w:type="textWrapping"/>
        <w:t xml:space="preserve">    blob_prefix = 'PATH / TO / WHERE / THE / PARTITIONS / ARE'</w:t>
        <w:br w:type="textWrapping"/>
        <w:t xml:space="preserve">    root_path = f"{bucket_name}/{blob_prefix}"    </w:t>
      </w:r>
    </w:p>
    <w:p w:rsidR="00000000" w:rsidDel="00000000" w:rsidP="00000000" w:rsidRDefault="00000000" w:rsidRPr="00000000" w14:paraId="000007A0">
      <w:pPr>
        <w:rPr>
          <w:rFonts w:ascii="Fira Code" w:cs="Fira Code" w:eastAsia="Fira Code" w:hAnsi="Fira Code"/>
        </w:rPr>
      </w:pPr>
      <w:r w:rsidDel="00000000" w:rsidR="00000000" w:rsidRPr="00000000">
        <w:rPr>
          <w:rFonts w:ascii="Fira Code" w:cs="Fira Code" w:eastAsia="Fira Code" w:hAnsi="Fira Code"/>
          <w:rtl w:val="0"/>
        </w:rPr>
        <w:t xml:space="preserve">    pa_table = pq.read_table(</w:t>
        <w:br w:type="textWrapping"/>
        <w:t xml:space="preserve">        source=root_path,</w:t>
        <w:br w:type="textWrapping"/>
        <w:t xml:space="preserve">        filesystem=GcsFileSystem(),        </w:t>
        <w:br w:type="textWrapping"/>
        <w:t xml:space="preserve">    )</w:t>
        <w:br w:type="textWrapping"/>
        <w:br w:type="textWrapping"/>
        <w:t xml:space="preserve">    return pa_table.to_pandas()</w:t>
      </w:r>
    </w:p>
    <w:p w:rsidR="00000000" w:rsidDel="00000000" w:rsidP="00000000" w:rsidRDefault="00000000" w:rsidRPr="00000000" w14:paraId="000007A1">
      <w:pPr>
        <w:numPr>
          <w:ilvl w:val="0"/>
          <w:numId w:val="51"/>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Solution n°2 if you want to download only some dates : </w:t>
      </w:r>
    </w:p>
    <w:p w:rsidR="00000000" w:rsidDel="00000000" w:rsidP="00000000" w:rsidRDefault="00000000" w:rsidRPr="00000000" w14:paraId="000007A2">
      <w:pPr>
        <w:rPr>
          <w:rFonts w:ascii="Fira Code" w:cs="Fira Code" w:eastAsia="Fira Code" w:hAnsi="Fira Code"/>
        </w:rPr>
      </w:pPr>
      <w:r w:rsidDel="00000000" w:rsidR="00000000" w:rsidRPr="00000000">
        <w:rPr>
          <w:rFonts w:ascii="Fira Code" w:cs="Fira Code" w:eastAsia="Fira Code" w:hAnsi="Fira Code"/>
          <w:rtl w:val="0"/>
        </w:rPr>
        <w:t xml:space="preserve">@data_loader</w:t>
      </w:r>
    </w:p>
    <w:p w:rsidR="00000000" w:rsidDel="00000000" w:rsidP="00000000" w:rsidRDefault="00000000" w:rsidRPr="00000000" w14:paraId="000007A3">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def load_data(*args, **kwargs):</w:t>
      </w:r>
    </w:p>
    <w:p w:rsidR="00000000" w:rsidDel="00000000" w:rsidP="00000000" w:rsidRDefault="00000000" w:rsidRPr="00000000" w14:paraId="000007A4">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gcs = pa.fs.GcsFileSystem()</w:t>
      </w:r>
    </w:p>
    <w:p w:rsidR="00000000" w:rsidDel="00000000" w:rsidP="00000000" w:rsidRDefault="00000000" w:rsidRPr="00000000" w14:paraId="000007A5">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bucket_name = 'YOUR_BUCKET_NAME_HERE'</w:t>
      </w:r>
    </w:p>
    <w:p w:rsidR="00000000" w:rsidDel="00000000" w:rsidP="00000000" w:rsidRDefault="00000000" w:rsidRPr="00000000" w14:paraId="000007A6">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blob_prefix = ''PATH / TO / WHERE / THE / PARTITIONS / ARE''    </w:t>
      </w:r>
    </w:p>
    <w:p w:rsidR="00000000" w:rsidDel="00000000" w:rsidP="00000000" w:rsidRDefault="00000000" w:rsidRPr="00000000" w14:paraId="000007A7">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root_path = f"{bucket_name}/{blob_prefix}"</w:t>
      </w:r>
    </w:p>
    <w:p w:rsidR="00000000" w:rsidDel="00000000" w:rsidP="00000000" w:rsidRDefault="00000000" w:rsidRPr="00000000" w14:paraId="000007A8">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pa_dataset = pq.ParquetDataset(</w:t>
      </w:r>
    </w:p>
    <w:p w:rsidR="00000000" w:rsidDel="00000000" w:rsidP="00000000" w:rsidRDefault="00000000" w:rsidRPr="00000000" w14:paraId="000007A9">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path_or_paths=root_path,</w:t>
      </w:r>
    </w:p>
    <w:p w:rsidR="00000000" w:rsidDel="00000000" w:rsidP="00000000" w:rsidRDefault="00000000" w:rsidRPr="00000000" w14:paraId="000007AA">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filesystem=gcs,</w:t>
      </w:r>
    </w:p>
    <w:p w:rsidR="00000000" w:rsidDel="00000000" w:rsidP="00000000" w:rsidRDefault="00000000" w:rsidRPr="00000000" w14:paraId="000007AB">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filters=[('lpep_pickup_date', '&gt;=', '2020-10-01'), ('lpep_pickup_date', '&lt;=', '2020-10-31')]</w:t>
      </w:r>
    </w:p>
    <w:p w:rsidR="00000000" w:rsidDel="00000000" w:rsidP="00000000" w:rsidRDefault="00000000" w:rsidRPr="00000000" w14:paraId="000007AC">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7AD">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return pa_dataset.read().to_pandas()</w:t>
      </w:r>
    </w:p>
    <w:p w:rsidR="00000000" w:rsidDel="00000000" w:rsidP="00000000" w:rsidRDefault="00000000" w:rsidRPr="00000000" w14:paraId="000007AE">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More information about the pq.Parquet.Dataset : Encapsulates details of reading a complete Parquet dataset possibly consisting of multiple files and partitions in subdirectories. Documentation here : </w:t>
      </w:r>
    </w:p>
    <w:p w:rsidR="00000000" w:rsidDel="00000000" w:rsidP="00000000" w:rsidRDefault="00000000" w:rsidRPr="00000000" w14:paraId="000007AF">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https://arrow.apache.org/docs/python/generated/pyarrow.parquet.ParquetDataset.html#pyarrow.parquet.ParquetDataset</w:t>
      </w:r>
    </w:p>
    <w:p w:rsidR="00000000" w:rsidDel="00000000" w:rsidP="00000000" w:rsidRDefault="00000000" w:rsidRPr="00000000" w14:paraId="000007B0">
      <w:pPr>
        <w:rPr>
          <w:rFonts w:ascii="Fira Code" w:cs="Fira Code" w:eastAsia="Fira Code" w:hAnsi="Fira Code"/>
        </w:rPr>
      </w:pPr>
      <w:r w:rsidDel="00000000" w:rsidR="00000000" w:rsidRPr="00000000">
        <w:rPr>
          <w:rtl w:val="0"/>
        </w:rPr>
      </w:r>
    </w:p>
    <w:p w:rsidR="00000000" w:rsidDel="00000000" w:rsidP="00000000" w:rsidRDefault="00000000" w:rsidRPr="00000000" w14:paraId="000007B1">
      <w:pPr>
        <w:rPr>
          <w:rFonts w:ascii="Fira Code" w:cs="Fira Code" w:eastAsia="Fira Code" w:hAnsi="Fira Code"/>
        </w:rPr>
      </w:pPr>
      <w:r w:rsidDel="00000000" w:rsidR="00000000" w:rsidRPr="00000000">
        <w:rPr>
          <w:rtl w:val="0"/>
        </w:rPr>
      </w:r>
    </w:p>
    <w:p w:rsidR="00000000" w:rsidDel="00000000" w:rsidP="00000000" w:rsidRDefault="00000000" w:rsidRPr="00000000" w14:paraId="000007B2">
      <w:pPr>
        <w:rPr>
          <w:rFonts w:ascii="Fira Code" w:cs="Fira Code" w:eastAsia="Fira Code" w:hAnsi="Fira Code"/>
          <w:b w:val="1"/>
          <w:sz w:val="28"/>
          <w:szCs w:val="28"/>
        </w:rPr>
      </w:pPr>
      <w:r w:rsidDel="00000000" w:rsidR="00000000" w:rsidRPr="00000000">
        <w:rPr>
          <w:rFonts w:ascii="Fira Code" w:cs="Fira Code" w:eastAsia="Fira Code" w:hAnsi="Fira Code"/>
          <w:b w:val="1"/>
          <w:sz w:val="28"/>
          <w:szCs w:val="28"/>
          <w:rtl w:val="0"/>
        </w:rPr>
        <w:t xml:space="preserve">ERROR: UndefinedColumn: column "vendor_id" of relation "green_taxi" does not exist</w:t>
      </w:r>
    </w:p>
    <w:p w:rsidR="00000000" w:rsidDel="00000000" w:rsidP="00000000" w:rsidRDefault="00000000" w:rsidRPr="00000000" w14:paraId="000007B3">
      <w:pPr>
        <w:numPr>
          <w:ilvl w:val="0"/>
          <w:numId w:val="75"/>
        </w:numPr>
        <w:spacing w:after="0" w:afterAutospacing="0"/>
        <w:ind w:left="720" w:hanging="360"/>
        <w:rPr>
          <w:rFonts w:ascii="Fira Code" w:cs="Fira Code" w:eastAsia="Fira Code" w:hAnsi="Fira Code"/>
          <w:sz w:val="28"/>
          <w:szCs w:val="28"/>
        </w:rPr>
      </w:pPr>
      <w:r w:rsidDel="00000000" w:rsidR="00000000" w:rsidRPr="00000000">
        <w:rPr>
          <w:rFonts w:ascii="Fira Code" w:cs="Fira Code" w:eastAsia="Fira Code" w:hAnsi="Fira Code"/>
          <w:sz w:val="28"/>
          <w:szCs w:val="28"/>
          <w:rtl w:val="0"/>
        </w:rPr>
        <w:t xml:space="preserve">Two possible solutions both of them work in the same way. </w:t>
      </w:r>
    </w:p>
    <w:p w:rsidR="00000000" w:rsidDel="00000000" w:rsidP="00000000" w:rsidRDefault="00000000" w:rsidRPr="00000000" w14:paraId="000007B4">
      <w:pPr>
        <w:numPr>
          <w:ilvl w:val="0"/>
          <w:numId w:val="81"/>
        </w:numPr>
        <w:spacing w:after="0" w:afterAutospacing="0"/>
        <w:ind w:left="1440" w:hanging="360"/>
        <w:rPr>
          <w:rFonts w:ascii="Fira Code" w:cs="Fira Code" w:eastAsia="Fira Code" w:hAnsi="Fira Code"/>
          <w:sz w:val="28"/>
          <w:szCs w:val="28"/>
        </w:rPr>
      </w:pPr>
      <w:r w:rsidDel="00000000" w:rsidR="00000000" w:rsidRPr="00000000">
        <w:rPr>
          <w:rFonts w:ascii="Fira Code" w:cs="Fira Code" w:eastAsia="Fira Code" w:hAnsi="Fira Code"/>
          <w:sz w:val="28"/>
          <w:szCs w:val="28"/>
          <w:rtl w:val="0"/>
        </w:rPr>
        <w:t xml:space="preserve">Open up a Data Loader connect using SQL - RUN the command </w:t>
        <w:br w:type="textWrapping"/>
        <w:t xml:space="preserve">`DROP TABLE mage.green_taxi`</w:t>
      </w:r>
    </w:p>
    <w:p w:rsidR="00000000" w:rsidDel="00000000" w:rsidP="00000000" w:rsidRDefault="00000000" w:rsidRPr="00000000" w14:paraId="000007B5">
      <w:pPr>
        <w:numPr>
          <w:ilvl w:val="0"/>
          <w:numId w:val="81"/>
        </w:numPr>
        <w:ind w:left="1440" w:hanging="360"/>
        <w:rPr>
          <w:rFonts w:ascii="Fira Code" w:cs="Fira Code" w:eastAsia="Fira Code" w:hAnsi="Fira Code"/>
          <w:sz w:val="28"/>
          <w:szCs w:val="28"/>
        </w:rPr>
      </w:pPr>
      <w:r w:rsidDel="00000000" w:rsidR="00000000" w:rsidRPr="00000000">
        <w:rPr>
          <w:rFonts w:ascii="Fira Code" w:cs="Fira Code" w:eastAsia="Fira Code" w:hAnsi="Fira Code"/>
          <w:sz w:val="28"/>
          <w:szCs w:val="28"/>
          <w:rtl w:val="0"/>
        </w:rPr>
        <w:t xml:space="preserve">Else, Open up a Data Extractor of SQL  - increase the rows to above the number of rows in the dataframe (you can find that in the bottom of the transformer block) change the Write Policy to `Replace` and run the SELECT statement</w:t>
      </w:r>
    </w:p>
    <w:p w:rsidR="00000000" w:rsidDel="00000000" w:rsidP="00000000" w:rsidRDefault="00000000" w:rsidRPr="00000000" w14:paraId="000007B6">
      <w:pPr>
        <w:rPr>
          <w:rFonts w:ascii="Fira Code" w:cs="Fira Code" w:eastAsia="Fira Code" w:hAnsi="Fira Code"/>
        </w:rPr>
      </w:pPr>
      <w:r w:rsidDel="00000000" w:rsidR="00000000" w:rsidRPr="00000000">
        <w:rPr>
          <w:rtl w:val="0"/>
        </w:rPr>
      </w:r>
    </w:p>
    <w:p w:rsidR="00000000" w:rsidDel="00000000" w:rsidP="00000000" w:rsidRDefault="00000000" w:rsidRPr="00000000" w14:paraId="000007B7">
      <w:pPr>
        <w:rPr>
          <w:rFonts w:ascii="Fira Code" w:cs="Fira Code" w:eastAsia="Fira Code" w:hAnsi="Fira Code"/>
        </w:rPr>
      </w:pPr>
      <w:r w:rsidDel="00000000" w:rsidR="00000000" w:rsidRPr="00000000">
        <w:rPr>
          <w:rtl w:val="0"/>
        </w:rPr>
      </w:r>
    </w:p>
    <w:p w:rsidR="00000000" w:rsidDel="00000000" w:rsidP="00000000" w:rsidRDefault="00000000" w:rsidRPr="00000000" w14:paraId="000007B8">
      <w:pPr>
        <w:pStyle w:val="Heading2"/>
        <w:rPr>
          <w:rFonts w:ascii="Fira Code" w:cs="Fira Code" w:eastAsia="Fira Code" w:hAnsi="Fira Code"/>
        </w:rPr>
      </w:pPr>
      <w:bookmarkStart w:colFirst="0" w:colLast="0" w:name="_b1dmek2af0jj" w:id="218"/>
      <w:bookmarkEnd w:id="218"/>
      <w:r w:rsidDel="00000000" w:rsidR="00000000" w:rsidRPr="00000000">
        <w:rPr>
          <w:rFonts w:ascii="Fira Code" w:cs="Fira Code" w:eastAsia="Fira Code" w:hAnsi="Fira Code"/>
          <w:rtl w:val="0"/>
        </w:rPr>
        <w:t xml:space="preserve"> Git - What Files Should I Submit for Homework 2 &amp; How do I get them out of MAGE: </w:t>
      </w:r>
    </w:p>
    <w:p w:rsidR="00000000" w:rsidDel="00000000" w:rsidP="00000000" w:rsidRDefault="00000000" w:rsidRPr="00000000" w14:paraId="000007B9">
      <w:pPr>
        <w:rPr>
          <w:rFonts w:ascii="Fira Code" w:cs="Fira Code" w:eastAsia="Fira Code" w:hAnsi="Fira Code"/>
          <w:color w:val="1d1c1d"/>
          <w:sz w:val="23"/>
          <w:szCs w:val="23"/>
          <w:highlight w:val="white"/>
        </w:rPr>
      </w:pPr>
      <w:r w:rsidDel="00000000" w:rsidR="00000000" w:rsidRPr="00000000">
        <w:rPr>
          <w:rFonts w:ascii="Fira Code" w:cs="Fira Code" w:eastAsia="Fira Code" w:hAnsi="Fira Code"/>
          <w:color w:val="1d1c1d"/>
          <w:sz w:val="23"/>
          <w:szCs w:val="23"/>
          <w:highlight w:val="white"/>
          <w:rtl w:val="0"/>
        </w:rPr>
        <w:t xml:space="preserve">All mage files are in your /home/src/folder where you saved your credentials.json so you should be able to access them locally. You will see a folder for ‘Pipelines’,  'data loaders', 'data transformers' &amp; 'data exporters' - inside these will be the .py or .sql files for the blocks you created in your pipeline. </w:t>
      </w:r>
    </w:p>
    <w:p w:rsidR="00000000" w:rsidDel="00000000" w:rsidP="00000000" w:rsidRDefault="00000000" w:rsidRPr="00000000" w14:paraId="000007BA">
      <w:pPr>
        <w:numPr>
          <w:ilvl w:val="0"/>
          <w:numId w:val="43"/>
        </w:numPr>
        <w:spacing w:after="0" w:afterAutospacing="0"/>
        <w:ind w:left="720" w:hanging="360"/>
        <w:rPr>
          <w:rFonts w:ascii="Fira Code" w:cs="Fira Code" w:eastAsia="Fira Code" w:hAnsi="Fira Code"/>
          <w:color w:val="1d1c1d"/>
          <w:sz w:val="23"/>
          <w:szCs w:val="23"/>
          <w:highlight w:val="white"/>
        </w:rPr>
      </w:pPr>
      <w:r w:rsidDel="00000000" w:rsidR="00000000" w:rsidRPr="00000000">
        <w:rPr>
          <w:rFonts w:ascii="Fira Code" w:cs="Fira Code" w:eastAsia="Fira Code" w:hAnsi="Fira Code"/>
          <w:color w:val="1d1c1d"/>
          <w:sz w:val="23"/>
          <w:szCs w:val="23"/>
          <w:highlight w:val="white"/>
          <w:rtl w:val="0"/>
        </w:rPr>
        <w:t xml:space="preserve">Right click &amp; ‘download’ the pipeline itself to your local machine (which gives you metadata, pycache and other files) </w:t>
      </w:r>
    </w:p>
    <w:p w:rsidR="00000000" w:rsidDel="00000000" w:rsidP="00000000" w:rsidRDefault="00000000" w:rsidRPr="00000000" w14:paraId="000007BB">
      <w:pPr>
        <w:numPr>
          <w:ilvl w:val="0"/>
          <w:numId w:val="43"/>
        </w:numPr>
        <w:spacing w:after="0" w:afterAutospacing="0"/>
        <w:ind w:left="720" w:hanging="360"/>
        <w:rPr>
          <w:rFonts w:ascii="Fira Code" w:cs="Fira Code" w:eastAsia="Fira Code" w:hAnsi="Fira Code"/>
          <w:color w:val="1d1c1d"/>
          <w:sz w:val="23"/>
          <w:szCs w:val="23"/>
          <w:highlight w:val="white"/>
        </w:rPr>
      </w:pPr>
      <w:r w:rsidDel="00000000" w:rsidR="00000000" w:rsidRPr="00000000">
        <w:rPr>
          <w:rFonts w:ascii="Fira Code" w:cs="Fira Code" w:eastAsia="Fira Code" w:hAnsi="Fira Code"/>
          <w:color w:val="1d1c1d"/>
          <w:sz w:val="23"/>
          <w:szCs w:val="23"/>
          <w:highlight w:val="white"/>
          <w:rtl w:val="0"/>
        </w:rPr>
        <w:t xml:space="preserve">As above, download each .py/.sql file that corresponds to each block you created for the pipeline. You'll find these under 'data loaders', 'data transformers' 'data exporters'</w:t>
      </w:r>
    </w:p>
    <w:p w:rsidR="00000000" w:rsidDel="00000000" w:rsidP="00000000" w:rsidRDefault="00000000" w:rsidRPr="00000000" w14:paraId="000007BC">
      <w:pPr>
        <w:numPr>
          <w:ilvl w:val="0"/>
          <w:numId w:val="43"/>
        </w:numPr>
        <w:ind w:left="720" w:hanging="360"/>
        <w:rPr>
          <w:rFonts w:ascii="Fira Code" w:cs="Fira Code" w:eastAsia="Fira Code" w:hAnsi="Fira Code"/>
          <w:color w:val="1d1c1d"/>
          <w:sz w:val="23"/>
          <w:szCs w:val="23"/>
          <w:highlight w:val="white"/>
        </w:rPr>
      </w:pPr>
      <w:r w:rsidDel="00000000" w:rsidR="00000000" w:rsidRPr="00000000">
        <w:rPr>
          <w:rFonts w:ascii="Fira Code" w:cs="Fira Code" w:eastAsia="Fira Code" w:hAnsi="Fira Code"/>
          <w:color w:val="1d1c1d"/>
          <w:sz w:val="23"/>
          <w:szCs w:val="23"/>
          <w:highlight w:val="white"/>
          <w:rtl w:val="0"/>
        </w:rPr>
        <w:t xml:space="preserve">Move the downloaded files to your GitHub repo folder &amp; commit your changes. </w:t>
      </w:r>
    </w:p>
    <w:p w:rsidR="00000000" w:rsidDel="00000000" w:rsidP="00000000" w:rsidRDefault="00000000" w:rsidRPr="00000000" w14:paraId="000007BD">
      <w:pPr>
        <w:rPr>
          <w:rFonts w:ascii="Fira Code" w:cs="Fira Code" w:eastAsia="Fira Code" w:hAnsi="Fira Code"/>
          <w:color w:val="1d1c1d"/>
          <w:sz w:val="23"/>
          <w:szCs w:val="23"/>
          <w:highlight w:val="white"/>
        </w:rPr>
      </w:pPr>
      <w:r w:rsidDel="00000000" w:rsidR="00000000" w:rsidRPr="00000000">
        <w:rPr>
          <w:rtl w:val="0"/>
        </w:rPr>
      </w:r>
    </w:p>
    <w:p w:rsidR="00000000" w:rsidDel="00000000" w:rsidP="00000000" w:rsidRDefault="00000000" w:rsidRPr="00000000" w14:paraId="000007BE">
      <w:pPr>
        <w:pStyle w:val="Heading2"/>
        <w:rPr>
          <w:rFonts w:ascii="Fira Code" w:cs="Fira Code" w:eastAsia="Fira Code" w:hAnsi="Fira Code"/>
        </w:rPr>
      </w:pPr>
      <w:bookmarkStart w:colFirst="0" w:colLast="0" w:name="_7mznhkbbvz3u" w:id="219"/>
      <w:bookmarkEnd w:id="219"/>
      <w:r w:rsidDel="00000000" w:rsidR="00000000" w:rsidRPr="00000000">
        <w:rPr>
          <w:rFonts w:ascii="Fira Code" w:cs="Fira Code" w:eastAsia="Fira Code" w:hAnsi="Fira Code"/>
          <w:rtl w:val="0"/>
        </w:rPr>
        <w:t xml:space="preserve">Git - How do I include the files in the Mage repo (including exercise files and homework) in a personal copy of the Data Engineering Zoomcamp repo?</w:t>
      </w:r>
    </w:p>
    <w:p w:rsidR="00000000" w:rsidDel="00000000" w:rsidP="00000000" w:rsidRDefault="00000000" w:rsidRPr="00000000" w14:paraId="000007BF">
      <w:pPr>
        <w:rPr>
          <w:rFonts w:ascii="Fira Code" w:cs="Fira Code" w:eastAsia="Fira Code" w:hAnsi="Fira Code"/>
        </w:rPr>
      </w:pPr>
      <w:r w:rsidDel="00000000" w:rsidR="00000000" w:rsidRPr="00000000">
        <w:rPr>
          <w:rFonts w:ascii="Fira Code" w:cs="Fira Code" w:eastAsia="Fira Code" w:hAnsi="Fira Code"/>
          <w:rtl w:val="0"/>
        </w:rPr>
        <w:t xml:space="preserve">Assuming you downloaded the Mage repo in the week 2 folder of the Data Engineering Zoomcamp, you might want to include your mage copy, demo pipelines and homework within your personal copy of the Data Engineering Zoomcamp repo. This will not work by default, because GitHub sees them as two separate repositories, and one does not track the other. To add the Mage files to your main DE Zoomcamp repo, you will need to:</w:t>
      </w:r>
    </w:p>
    <w:p w:rsidR="00000000" w:rsidDel="00000000" w:rsidP="00000000" w:rsidRDefault="00000000" w:rsidRPr="00000000" w14:paraId="000007C0">
      <w:pPr>
        <w:numPr>
          <w:ilvl w:val="0"/>
          <w:numId w:val="91"/>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Move the contents of the .gitignore file in your main .gitignore.</w:t>
      </w:r>
    </w:p>
    <w:p w:rsidR="00000000" w:rsidDel="00000000" w:rsidP="00000000" w:rsidRDefault="00000000" w:rsidRPr="00000000" w14:paraId="000007C1">
      <w:pPr>
        <w:numPr>
          <w:ilvl w:val="0"/>
          <w:numId w:val="91"/>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Use the terminal to cd into the Mage folder and:</w:t>
      </w:r>
    </w:p>
    <w:p w:rsidR="00000000" w:rsidDel="00000000" w:rsidP="00000000" w:rsidRDefault="00000000" w:rsidRPr="00000000" w14:paraId="000007C2">
      <w:pPr>
        <w:numPr>
          <w:ilvl w:val="1"/>
          <w:numId w:val="91"/>
        </w:numPr>
        <w:spacing w:after="0" w:afterAutospacing="0"/>
        <w:ind w:left="1440" w:hanging="360"/>
        <w:rPr>
          <w:rFonts w:ascii="Fira Code" w:cs="Fira Code" w:eastAsia="Fira Code" w:hAnsi="Fira Code"/>
        </w:rPr>
      </w:pPr>
      <w:r w:rsidDel="00000000" w:rsidR="00000000" w:rsidRPr="00000000">
        <w:rPr>
          <w:rFonts w:ascii="Fira Code" w:cs="Fira Code" w:eastAsia="Fira Code" w:hAnsi="Fira Code"/>
          <w:rtl w:val="0"/>
        </w:rPr>
        <w:t xml:space="preserve">run “git remote remove origin” to de-couple the Mage repo,</w:t>
      </w:r>
    </w:p>
    <w:p w:rsidR="00000000" w:rsidDel="00000000" w:rsidP="00000000" w:rsidRDefault="00000000" w:rsidRPr="00000000" w14:paraId="000007C3">
      <w:pPr>
        <w:numPr>
          <w:ilvl w:val="1"/>
          <w:numId w:val="91"/>
        </w:numPr>
        <w:spacing w:after="0" w:afterAutospacing="0"/>
        <w:ind w:left="1440" w:hanging="360"/>
        <w:rPr>
          <w:rFonts w:ascii="Fira Code" w:cs="Fira Code" w:eastAsia="Fira Code" w:hAnsi="Fira Code"/>
        </w:rPr>
      </w:pPr>
      <w:r w:rsidDel="00000000" w:rsidR="00000000" w:rsidRPr="00000000">
        <w:rPr>
          <w:rFonts w:ascii="Fira Code" w:cs="Fira Code" w:eastAsia="Fira Code" w:hAnsi="Fira Code"/>
          <w:rtl w:val="0"/>
        </w:rPr>
        <w:t xml:space="preserve">run “rm -rf .git” to delete local git files,</w:t>
      </w:r>
    </w:p>
    <w:p w:rsidR="00000000" w:rsidDel="00000000" w:rsidP="00000000" w:rsidRDefault="00000000" w:rsidRPr="00000000" w14:paraId="000007C4">
      <w:pPr>
        <w:numPr>
          <w:ilvl w:val="1"/>
          <w:numId w:val="91"/>
        </w:numPr>
        <w:ind w:left="1440" w:hanging="360"/>
        <w:rPr>
          <w:rFonts w:ascii="Fira Code" w:cs="Fira Code" w:eastAsia="Fira Code" w:hAnsi="Fira Code"/>
        </w:rPr>
      </w:pPr>
      <w:r w:rsidDel="00000000" w:rsidR="00000000" w:rsidRPr="00000000">
        <w:rPr>
          <w:rFonts w:ascii="Fira Code" w:cs="Fira Code" w:eastAsia="Fira Code" w:hAnsi="Fira Code"/>
          <w:rtl w:val="0"/>
        </w:rPr>
        <w:t xml:space="preserve">run “git add .” to add the current folder as changes to stage, commit and push.</w:t>
      </w:r>
    </w:p>
    <w:p w:rsidR="00000000" w:rsidDel="00000000" w:rsidP="00000000" w:rsidRDefault="00000000" w:rsidRPr="00000000" w14:paraId="000007C5">
      <w:pPr>
        <w:pStyle w:val="Heading2"/>
        <w:rPr>
          <w:rFonts w:ascii="Fira Code" w:cs="Fira Code" w:eastAsia="Fira Code" w:hAnsi="Fira Code"/>
        </w:rPr>
      </w:pPr>
      <w:bookmarkStart w:colFirst="0" w:colLast="0" w:name="_6mucql1sk833" w:id="220"/>
      <w:bookmarkEnd w:id="220"/>
      <w:r w:rsidDel="00000000" w:rsidR="00000000" w:rsidRPr="00000000">
        <w:rPr>
          <w:rFonts w:ascii="Fira Code" w:cs="Fira Code" w:eastAsia="Fira Code" w:hAnsi="Fira Code"/>
          <w:rtl w:val="0"/>
        </w:rPr>
        <w:t xml:space="preserve">Got ValueError: The truth value of a Series is ambiguous. Use a.empty, a.bool(), a.item(), a.any() or a.all()</w:t>
      </w:r>
    </w:p>
    <w:p w:rsidR="00000000" w:rsidDel="00000000" w:rsidP="00000000" w:rsidRDefault="00000000" w:rsidRPr="00000000" w14:paraId="000007C6">
      <w:pPr>
        <w:rPr>
          <w:rFonts w:ascii="Fira Code" w:cs="Fira Code" w:eastAsia="Fira Code" w:hAnsi="Fira Code"/>
        </w:rPr>
      </w:pPr>
      <w:r w:rsidDel="00000000" w:rsidR="00000000" w:rsidRPr="00000000">
        <w:rPr>
          <w:rFonts w:ascii="Fira Code" w:cs="Fira Code" w:eastAsia="Fira Code" w:hAnsi="Fira Code"/>
          <w:rtl w:val="0"/>
        </w:rPr>
        <w:t xml:space="preserve">When try to add three assertions:</w:t>
      </w:r>
    </w:p>
    <w:p w:rsidR="00000000" w:rsidDel="00000000" w:rsidP="00000000" w:rsidRDefault="00000000" w:rsidRPr="00000000" w14:paraId="000007C7">
      <w:pPr>
        <w:numPr>
          <w:ilvl w:val="0"/>
          <w:numId w:val="12"/>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vendor_id is one of the existing values in the column (currently)</w:t>
      </w:r>
    </w:p>
    <w:p w:rsidR="00000000" w:rsidDel="00000000" w:rsidP="00000000" w:rsidRDefault="00000000" w:rsidRPr="00000000" w14:paraId="000007C8">
      <w:pPr>
        <w:numPr>
          <w:ilvl w:val="0"/>
          <w:numId w:val="12"/>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passenger_count is greater than 0</w:t>
      </w:r>
    </w:p>
    <w:p w:rsidR="00000000" w:rsidDel="00000000" w:rsidP="00000000" w:rsidRDefault="00000000" w:rsidRPr="00000000" w14:paraId="000007C9">
      <w:pPr>
        <w:numPr>
          <w:ilvl w:val="0"/>
          <w:numId w:val="12"/>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trip_distance is greater than 0</w:t>
      </w:r>
    </w:p>
    <w:p w:rsidR="00000000" w:rsidDel="00000000" w:rsidP="00000000" w:rsidRDefault="00000000" w:rsidRPr="00000000" w14:paraId="000007CA">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to test_output, I got ValueError: The truth value of a Series is ambiguous. Use a.empty, a.bool(), a.item(), a.any() or a.all(). Below is my code:</w:t>
      </w:r>
    </w:p>
    <w:p w:rsidR="00000000" w:rsidDel="00000000" w:rsidP="00000000" w:rsidRDefault="00000000" w:rsidRPr="00000000" w14:paraId="000007CB">
      <w:pPr>
        <w:ind w:left="0" w:firstLine="0"/>
        <w:rPr>
          <w:rFonts w:ascii="Fira Code" w:cs="Fira Code" w:eastAsia="Fira Code" w:hAnsi="Fira Code"/>
          <w:shd w:fill="d9d9d9" w:val="clear"/>
        </w:rPr>
      </w:pPr>
      <w:r w:rsidDel="00000000" w:rsidR="00000000" w:rsidRPr="00000000">
        <w:rPr>
          <w:rFonts w:ascii="Fira Code" w:cs="Fira Code" w:eastAsia="Fira Code" w:hAnsi="Fira Code"/>
          <w:shd w:fill="d9d9d9" w:val="clear"/>
          <w:rtl w:val="0"/>
        </w:rPr>
        <w:t xml:space="preserve">data_filter = (data['passenger_count'] &gt; 0) and (data['trip_distance'] &gt; 0)</w:t>
      </w:r>
    </w:p>
    <w:p w:rsidR="00000000" w:rsidDel="00000000" w:rsidP="00000000" w:rsidRDefault="00000000" w:rsidRPr="00000000" w14:paraId="000007CC">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After looking for solutions at Stackoverflow, I found </w:t>
      </w:r>
      <w:hyperlink r:id="rId144">
        <w:r w:rsidDel="00000000" w:rsidR="00000000" w:rsidRPr="00000000">
          <w:rPr>
            <w:rFonts w:ascii="Fira Code" w:cs="Fira Code" w:eastAsia="Fira Code" w:hAnsi="Fira Code"/>
            <w:color w:val="1155cc"/>
            <w:u w:val="single"/>
            <w:rtl w:val="0"/>
          </w:rPr>
          <w:t xml:space="preserve">great discussion</w:t>
        </w:r>
      </w:hyperlink>
      <w:r w:rsidDel="00000000" w:rsidR="00000000" w:rsidRPr="00000000">
        <w:rPr>
          <w:rFonts w:ascii="Fira Code" w:cs="Fira Code" w:eastAsia="Fira Code" w:hAnsi="Fira Code"/>
          <w:rtl w:val="0"/>
        </w:rPr>
        <w:t xml:space="preserve"> about it. So I changed my code into:</w:t>
      </w:r>
    </w:p>
    <w:p w:rsidR="00000000" w:rsidDel="00000000" w:rsidP="00000000" w:rsidRDefault="00000000" w:rsidRPr="00000000" w14:paraId="000007CD">
      <w:pPr>
        <w:rPr>
          <w:rFonts w:ascii="Fira Code" w:cs="Fira Code" w:eastAsia="Fira Code" w:hAnsi="Fira Code"/>
          <w:shd w:fill="d9d9d9" w:val="clear"/>
        </w:rPr>
      </w:pPr>
      <w:r w:rsidDel="00000000" w:rsidR="00000000" w:rsidRPr="00000000">
        <w:rPr>
          <w:rFonts w:ascii="Fira Code" w:cs="Fira Code" w:eastAsia="Fira Code" w:hAnsi="Fira Code"/>
          <w:shd w:fill="d9d9d9" w:val="clear"/>
          <w:rtl w:val="0"/>
        </w:rPr>
        <w:t xml:space="preserve">data_filter = (data['passenger_count'] &gt; 0) &amp; (data['trip_distance'] &gt; 0)</w:t>
      </w:r>
    </w:p>
    <w:p w:rsidR="00000000" w:rsidDel="00000000" w:rsidP="00000000" w:rsidRDefault="00000000" w:rsidRPr="00000000" w14:paraId="000007CE">
      <w:pPr>
        <w:pStyle w:val="Heading2"/>
        <w:rPr>
          <w:rFonts w:ascii="Fira Code" w:cs="Fira Code" w:eastAsia="Fira Code" w:hAnsi="Fira Code"/>
          <w:b w:val="1"/>
        </w:rPr>
      </w:pPr>
      <w:bookmarkStart w:colFirst="0" w:colLast="0" w:name="_jb2frcnjsvyx" w:id="221"/>
      <w:bookmarkEnd w:id="221"/>
      <w:r w:rsidDel="00000000" w:rsidR="00000000" w:rsidRPr="00000000">
        <w:rPr>
          <w:rtl w:val="0"/>
        </w:rPr>
      </w:r>
    </w:p>
    <w:p w:rsidR="00000000" w:rsidDel="00000000" w:rsidP="00000000" w:rsidRDefault="00000000" w:rsidRPr="00000000" w14:paraId="000007CF">
      <w:pPr>
        <w:pStyle w:val="Heading2"/>
        <w:rPr>
          <w:rFonts w:ascii="Fira Code" w:cs="Fira Code" w:eastAsia="Fira Code" w:hAnsi="Fira Code"/>
          <w:b w:val="1"/>
        </w:rPr>
      </w:pPr>
      <w:bookmarkStart w:colFirst="0" w:colLast="0" w:name="_p3a9yl28pvv1" w:id="222"/>
      <w:bookmarkEnd w:id="222"/>
      <w:r w:rsidDel="00000000" w:rsidR="00000000" w:rsidRPr="00000000">
        <w:rPr>
          <w:rFonts w:ascii="Fira Code" w:cs="Fira Code" w:eastAsia="Fira Code" w:hAnsi="Fira Code"/>
          <w:b w:val="1"/>
          <w:rtl w:val="0"/>
        </w:rPr>
        <w:t xml:space="preserve">Mage AI Files are Gone/disappearing</w:t>
      </w:r>
    </w:p>
    <w:p w:rsidR="00000000" w:rsidDel="00000000" w:rsidP="00000000" w:rsidRDefault="00000000" w:rsidRPr="00000000" w14:paraId="000007D0">
      <w:pPr>
        <w:rPr>
          <w:rFonts w:ascii="Fira Code" w:cs="Fira Code" w:eastAsia="Fira Code" w:hAnsi="Fira Code"/>
        </w:rPr>
      </w:pPr>
      <w:r w:rsidDel="00000000" w:rsidR="00000000" w:rsidRPr="00000000">
        <w:rPr>
          <w:rFonts w:ascii="Fira Code" w:cs="Fira Code" w:eastAsia="Fira Code" w:hAnsi="Fira Code"/>
          <w:rtl w:val="0"/>
        </w:rPr>
        <w:t xml:space="preserve">This happened when I just booted up my PC, continuing from the progress I was doing from yesterday.</w:t>
      </w:r>
    </w:p>
    <w:p w:rsidR="00000000" w:rsidDel="00000000" w:rsidP="00000000" w:rsidRDefault="00000000" w:rsidRPr="00000000" w14:paraId="000007D1">
      <w:pPr>
        <w:rPr>
          <w:rFonts w:ascii="Fira Code" w:cs="Fira Code" w:eastAsia="Fira Code" w:hAnsi="Fira Code"/>
        </w:rPr>
      </w:pPr>
      <w:r w:rsidDel="00000000" w:rsidR="00000000" w:rsidRPr="00000000">
        <w:rPr>
          <w:rFonts w:ascii="Fira Code" w:cs="Fira Code" w:eastAsia="Fira Code" w:hAnsi="Fira Code"/>
          <w:rtl w:val="0"/>
        </w:rPr>
        <w:t xml:space="preserve">After cd-ing into your directory, and running </w:t>
      </w:r>
      <w:r w:rsidDel="00000000" w:rsidR="00000000" w:rsidRPr="00000000">
        <w:rPr>
          <w:rFonts w:ascii="Fira Code" w:cs="Fira Code" w:eastAsia="Fira Code" w:hAnsi="Fira Code"/>
          <w:i w:val="1"/>
          <w:shd w:fill="c9daf8" w:val="clear"/>
          <w:rtl w:val="0"/>
        </w:rPr>
        <w:t xml:space="preserve">docker compose up</w:t>
      </w:r>
      <w:r w:rsidDel="00000000" w:rsidR="00000000" w:rsidRPr="00000000">
        <w:rPr>
          <w:rFonts w:ascii="Fira Code" w:cs="Fira Code" w:eastAsia="Fira Code" w:hAnsi="Fira Code"/>
          <w:rtl w:val="0"/>
        </w:rPr>
        <w:t xml:space="preserve"> , the web interface for the Mage shows, but the files that I had yesterday was gone.</w:t>
      </w:r>
    </w:p>
    <w:p w:rsidR="00000000" w:rsidDel="00000000" w:rsidP="00000000" w:rsidRDefault="00000000" w:rsidRPr="00000000" w14:paraId="000007D2">
      <w:pPr>
        <w:rPr>
          <w:rFonts w:ascii="Fira Code" w:cs="Fira Code" w:eastAsia="Fira Code" w:hAnsi="Fira Code"/>
        </w:rPr>
      </w:pP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rPr>
        <w:drawing>
          <wp:inline distB="114300" distT="114300" distL="114300" distR="114300">
            <wp:extent cx="10788896" cy="6085321"/>
            <wp:effectExtent b="0" l="0" r="0" t="0"/>
            <wp:docPr id="69" name="image77.png"/>
            <a:graphic>
              <a:graphicData uri="http://schemas.openxmlformats.org/drawingml/2006/picture">
                <pic:pic>
                  <pic:nvPicPr>
                    <pic:cNvPr id="0" name="image77.png"/>
                    <pic:cNvPicPr preferRelativeResize="0"/>
                  </pic:nvPicPr>
                  <pic:blipFill>
                    <a:blip r:embed="rId145"/>
                    <a:srcRect b="0" l="0" r="0" t="0"/>
                    <a:stretch>
                      <a:fillRect/>
                    </a:stretch>
                  </pic:blipFill>
                  <pic:spPr>
                    <a:xfrm>
                      <a:off x="0" y="0"/>
                      <a:ext cx="10788896" cy="6085321"/>
                    </a:xfrm>
                    <a:prstGeom prst="rect"/>
                    <a:ln/>
                  </pic:spPr>
                </pic:pic>
              </a:graphicData>
            </a:graphic>
          </wp:inline>
        </w:drawing>
      </w:r>
      <w:r w:rsidDel="00000000" w:rsidR="00000000" w:rsidRPr="00000000">
        <w:rPr>
          <w:rtl w:val="0"/>
        </w:rPr>
      </w:r>
    </w:p>
    <w:p w:rsidR="00000000" w:rsidDel="00000000" w:rsidP="00000000" w:rsidRDefault="00000000" w:rsidRPr="00000000" w14:paraId="000007D3">
      <w:pPr>
        <w:rPr>
          <w:rFonts w:ascii="Fira Code" w:cs="Fira Code" w:eastAsia="Fira Code" w:hAnsi="Fira Code"/>
        </w:rPr>
      </w:pPr>
      <w:r w:rsidDel="00000000" w:rsidR="00000000" w:rsidRPr="00000000">
        <w:rPr>
          <w:rFonts w:ascii="Fira Code" w:cs="Fira Code" w:eastAsia="Fira Code" w:hAnsi="Fira Code"/>
          <w:rtl w:val="0"/>
        </w:rPr>
        <w:t xml:space="preserve">If your files are gone, go ahead and close the web interface, and </w:t>
      </w:r>
      <w:r w:rsidDel="00000000" w:rsidR="00000000" w:rsidRPr="00000000">
        <w:rPr>
          <w:rFonts w:ascii="Fira Code" w:cs="Fira Code" w:eastAsia="Fira Code" w:hAnsi="Fira Code"/>
          <w:b w:val="1"/>
          <w:i w:val="1"/>
          <w:rtl w:val="0"/>
        </w:rPr>
        <w:t xml:space="preserve">properly</w:t>
      </w:r>
      <w:r w:rsidDel="00000000" w:rsidR="00000000" w:rsidRPr="00000000">
        <w:rPr>
          <w:rFonts w:ascii="Fira Code" w:cs="Fira Code" w:eastAsia="Fira Code" w:hAnsi="Fira Code"/>
          <w:rtl w:val="0"/>
        </w:rPr>
        <w:t xml:space="preserve"> shutting down the mage docker compose by doing </w:t>
      </w:r>
      <w:r w:rsidDel="00000000" w:rsidR="00000000" w:rsidRPr="00000000">
        <w:rPr>
          <w:rFonts w:ascii="Fira Code" w:cs="Fira Code" w:eastAsia="Fira Code" w:hAnsi="Fira Code"/>
          <w:b w:val="1"/>
          <w:rtl w:val="0"/>
        </w:rPr>
        <w:t xml:space="preserve">Ctrl + C </w:t>
      </w:r>
      <w:r w:rsidDel="00000000" w:rsidR="00000000" w:rsidRPr="00000000">
        <w:rPr>
          <w:rFonts w:ascii="Fira Code" w:cs="Fira Code" w:eastAsia="Fira Code" w:hAnsi="Fira Code"/>
          <w:rtl w:val="0"/>
        </w:rPr>
        <w:t xml:space="preserve">once. Try running it again. This worked for me more than once (yes the issue persisted with my PC twice)</w:t>
      </w:r>
    </w:p>
    <w:p w:rsidR="00000000" w:rsidDel="00000000" w:rsidP="00000000" w:rsidRDefault="00000000" w:rsidRPr="00000000" w14:paraId="000007D4">
      <w:pPr>
        <w:rPr>
          <w:rFonts w:ascii="Fira Code" w:cs="Fira Code" w:eastAsia="Fira Code" w:hAnsi="Fira Code"/>
        </w:rPr>
      </w:pPr>
      <w:r w:rsidDel="00000000" w:rsidR="00000000" w:rsidRPr="00000000">
        <w:rPr>
          <w:rFonts w:ascii="Fira Code" w:cs="Fira Code" w:eastAsia="Fira Code" w:hAnsi="Fira Code"/>
          <w:rtl w:val="0"/>
        </w:rPr>
        <w:t xml:space="preserve">Also, </w:t>
      </w:r>
      <w:r w:rsidDel="00000000" w:rsidR="00000000" w:rsidRPr="00000000">
        <w:rPr>
          <w:rFonts w:ascii="Fira Code" w:cs="Fira Code" w:eastAsia="Fira Code" w:hAnsi="Fira Code"/>
          <w:b w:val="1"/>
          <w:i w:val="1"/>
          <w:rtl w:val="0"/>
        </w:rPr>
        <w:t xml:space="preserve">you should check if you’re in the correct repository before doing </w:t>
      </w:r>
      <w:r w:rsidDel="00000000" w:rsidR="00000000" w:rsidRPr="00000000">
        <w:rPr>
          <w:rFonts w:ascii="Fira Code" w:cs="Fira Code" w:eastAsia="Fira Code" w:hAnsi="Fira Code"/>
          <w:i w:val="1"/>
          <w:shd w:fill="c9daf8" w:val="clear"/>
          <w:rtl w:val="0"/>
        </w:rPr>
        <w:t xml:space="preserve">docker compose up</w:t>
      </w:r>
      <w:r w:rsidDel="00000000" w:rsidR="00000000" w:rsidRPr="00000000">
        <w:rPr>
          <w:rFonts w:ascii="Fira Code" w:cs="Fira Code" w:eastAsia="Fira Code" w:hAnsi="Fira Code"/>
          <w:rtl w:val="0"/>
        </w:rPr>
        <w:t xml:space="preserve"> . This was discussed in the Slack #course-data-engineering channel</w:t>
      </w:r>
    </w:p>
    <w:p w:rsidR="00000000" w:rsidDel="00000000" w:rsidP="00000000" w:rsidRDefault="00000000" w:rsidRPr="00000000" w14:paraId="000007D5">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4486275" cy="4371975"/>
            <wp:effectExtent b="0" l="0" r="0" t="0"/>
            <wp:docPr id="34" name="image40.png"/>
            <a:graphic>
              <a:graphicData uri="http://schemas.openxmlformats.org/drawingml/2006/picture">
                <pic:pic>
                  <pic:nvPicPr>
                    <pic:cNvPr id="0" name="image40.png"/>
                    <pic:cNvPicPr preferRelativeResize="0"/>
                  </pic:nvPicPr>
                  <pic:blipFill>
                    <a:blip r:embed="rId146"/>
                    <a:srcRect b="0" l="0" r="0" t="0"/>
                    <a:stretch>
                      <a:fillRect/>
                    </a:stretch>
                  </pic:blipFill>
                  <pic:spPr>
                    <a:xfrm>
                      <a:off x="0" y="0"/>
                      <a:ext cx="4486275"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7D6">
      <w:pPr>
        <w:pStyle w:val="Heading2"/>
        <w:rPr>
          <w:rFonts w:ascii="Fira Code" w:cs="Fira Code" w:eastAsia="Fira Code" w:hAnsi="Fira Code"/>
        </w:rPr>
      </w:pPr>
      <w:bookmarkStart w:colFirst="0" w:colLast="0" w:name="_59tywgfc3dj" w:id="223"/>
      <w:bookmarkEnd w:id="223"/>
      <w:r w:rsidDel="00000000" w:rsidR="00000000" w:rsidRPr="00000000">
        <w:rPr>
          <w:rFonts w:ascii="Fira Code" w:cs="Fira Code" w:eastAsia="Fira Code" w:hAnsi="Fira Code"/>
          <w:rtl w:val="0"/>
        </w:rPr>
        <w:t xml:space="preserve">Mage - Errors in io.config.yaml file</w:t>
      </w:r>
    </w:p>
    <w:p w:rsidR="00000000" w:rsidDel="00000000" w:rsidP="00000000" w:rsidRDefault="00000000" w:rsidRPr="00000000" w14:paraId="000007D7">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4876800" cy="1628775"/>
            <wp:effectExtent b="0" l="0" r="0" t="0"/>
            <wp:docPr id="41" name="image36.png"/>
            <a:graphic>
              <a:graphicData uri="http://schemas.openxmlformats.org/drawingml/2006/picture">
                <pic:pic>
                  <pic:nvPicPr>
                    <pic:cNvPr id="0" name="image36.png"/>
                    <pic:cNvPicPr preferRelativeResize="0"/>
                  </pic:nvPicPr>
                  <pic:blipFill>
                    <a:blip r:embed="rId147"/>
                    <a:srcRect b="0" l="0" r="0" t="0"/>
                    <a:stretch>
                      <a:fillRect/>
                    </a:stretch>
                  </pic:blipFill>
                  <pic:spPr>
                    <a:xfrm>
                      <a:off x="0" y="0"/>
                      <a:ext cx="487680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7D8">
      <w:pPr>
        <w:rPr>
          <w:rFonts w:ascii="Fira Code" w:cs="Fira Code" w:eastAsia="Fira Code" w:hAnsi="Fira Code"/>
        </w:rPr>
      </w:pPr>
      <w:r w:rsidDel="00000000" w:rsidR="00000000" w:rsidRPr="00000000">
        <w:rPr>
          <w:rFonts w:ascii="Fira Code" w:cs="Fira Code" w:eastAsia="Fira Code" w:hAnsi="Fira Code"/>
          <w:rtl w:val="0"/>
        </w:rPr>
        <w:t xml:space="preserve">The above errors due to “ at the trailing side and it need to be modified with ‘ quotes at both ends</w:t>
      </w:r>
    </w:p>
    <w:p w:rsidR="00000000" w:rsidDel="00000000" w:rsidP="00000000" w:rsidRDefault="00000000" w:rsidRPr="00000000" w14:paraId="000007D9">
      <w:pPr>
        <w:rPr>
          <w:rFonts w:ascii="Fira Code" w:cs="Fira Code" w:eastAsia="Fira Code" w:hAnsi="Fira Code"/>
        </w:rPr>
      </w:pPr>
      <w:r w:rsidDel="00000000" w:rsidR="00000000" w:rsidRPr="00000000">
        <w:rPr>
          <w:rtl w:val="0"/>
        </w:rPr>
      </w:r>
    </w:p>
    <w:p w:rsidR="00000000" w:rsidDel="00000000" w:rsidP="00000000" w:rsidRDefault="00000000" w:rsidRPr="00000000" w14:paraId="000007DA">
      <w:pPr>
        <w:jc w:val="right"/>
        <w:rPr>
          <w:rFonts w:ascii="Fira Code" w:cs="Fira Code" w:eastAsia="Fira Code" w:hAnsi="Fira Code"/>
        </w:rPr>
      </w:pPr>
      <w:r w:rsidDel="00000000" w:rsidR="00000000" w:rsidRPr="00000000">
        <w:rPr>
          <w:rFonts w:ascii="Fira Code" w:cs="Fira Code" w:eastAsia="Fira Code" w:hAnsi="Fira Code"/>
          <w:rtl w:val="0"/>
        </w:rPr>
        <w:t xml:space="preserve">Krishna Anand</w:t>
      </w:r>
    </w:p>
    <w:p w:rsidR="00000000" w:rsidDel="00000000" w:rsidP="00000000" w:rsidRDefault="00000000" w:rsidRPr="00000000" w14:paraId="000007DB">
      <w:pPr>
        <w:pStyle w:val="Heading2"/>
        <w:spacing w:after="200" w:lineRule="auto"/>
        <w:rPr>
          <w:rFonts w:ascii="Fira Code" w:cs="Fira Code" w:eastAsia="Fira Code" w:hAnsi="Fira Code"/>
        </w:rPr>
      </w:pPr>
      <w:bookmarkStart w:colFirst="0" w:colLast="0" w:name="_yzwuo5kczclk" w:id="224"/>
      <w:bookmarkEnd w:id="224"/>
      <w:r w:rsidDel="00000000" w:rsidR="00000000" w:rsidRPr="00000000">
        <w:rPr>
          <w:rFonts w:ascii="Fira Code" w:cs="Fira Code" w:eastAsia="Fira Code" w:hAnsi="Fira Code"/>
          <w:sz w:val="34"/>
          <w:szCs w:val="34"/>
          <w:rtl w:val="0"/>
        </w:rPr>
        <w:t xml:space="preserve">Mage - ArrowException Cannot open credentials file</w:t>
      </w:r>
      <w:r w:rsidDel="00000000" w:rsidR="00000000" w:rsidRPr="00000000">
        <w:rPr>
          <w:rtl w:val="0"/>
        </w:rPr>
      </w:r>
    </w:p>
    <w:p w:rsidR="00000000" w:rsidDel="00000000" w:rsidP="00000000" w:rsidRDefault="00000000" w:rsidRPr="00000000" w14:paraId="000007DC">
      <w:pPr>
        <w:rPr>
          <w:rFonts w:ascii="Fira Code" w:cs="Fira Code" w:eastAsia="Fira Code" w:hAnsi="Fira Code"/>
        </w:rPr>
      </w:pPr>
      <w:r w:rsidDel="00000000" w:rsidR="00000000" w:rsidRPr="00000000">
        <w:rPr>
          <w:rFonts w:ascii="Fira Code" w:cs="Fira Code" w:eastAsia="Fira Code" w:hAnsi="Fira Code"/>
          <w:b w:val="1"/>
          <w:rtl w:val="0"/>
        </w:rPr>
        <w:t xml:space="preserve">Problem:</w:t>
      </w:r>
      <w:r w:rsidDel="00000000" w:rsidR="00000000" w:rsidRPr="00000000">
        <w:rPr>
          <w:rFonts w:ascii="Fira Code" w:cs="Fira Code" w:eastAsia="Fira Code" w:hAnsi="Fira Code"/>
          <w:rtl w:val="0"/>
        </w:rPr>
        <w:t xml:space="preserve"> The following error occurs when attempting to export data from Mage to a GCS bucket using pyarrow suggesting Mage doesn’t have the necessary permissions to access the specified GCP credentials .json file. </w:t>
      </w:r>
    </w:p>
    <w:p w:rsidR="00000000" w:rsidDel="00000000" w:rsidP="00000000" w:rsidRDefault="00000000" w:rsidRPr="00000000" w14:paraId="000007DD">
      <w:pPr>
        <w:rPr>
          <w:rFonts w:ascii="Fira Code" w:cs="Fira Code" w:eastAsia="Fira Code" w:hAnsi="Fira Code"/>
          <w:b w:val="1"/>
        </w:rPr>
      </w:pPr>
      <w:r w:rsidDel="00000000" w:rsidR="00000000" w:rsidRPr="00000000">
        <w:rPr>
          <w:rFonts w:ascii="Fira Code" w:cs="Fira Code" w:eastAsia="Fira Code" w:hAnsi="Fira Code"/>
          <w:rtl w:val="0"/>
        </w:rPr>
        <w:t xml:space="preserve">ArrowException: Unknown error: google::cloud::Status(UNKNOWN: Permanent error GetBucketMetadata: Could not create a OAuth2 access token to authenticate the request. The request was not sent, as such an access token is required to complete the request successfully. Learn more about Google Cloud authentication at https://cloud.google.com/docs/authentication. The underlying error message was: Cannot open credentials file /home/src/...</w:t>
      </w:r>
      <w:r w:rsidDel="00000000" w:rsidR="00000000" w:rsidRPr="00000000">
        <w:rPr>
          <w:rtl w:val="0"/>
        </w:rPr>
      </w:r>
    </w:p>
    <w:p w:rsidR="00000000" w:rsidDel="00000000" w:rsidP="00000000" w:rsidRDefault="00000000" w:rsidRPr="00000000" w14:paraId="000007DE">
      <w:pPr>
        <w:rPr>
          <w:rFonts w:ascii="Fira Code" w:cs="Fira Code" w:eastAsia="Fira Code" w:hAnsi="Fira Code"/>
        </w:rPr>
      </w:pPr>
      <w:r w:rsidDel="00000000" w:rsidR="00000000" w:rsidRPr="00000000">
        <w:rPr>
          <w:rFonts w:ascii="Fira Code" w:cs="Fira Code" w:eastAsia="Fira Code" w:hAnsi="Fira Code"/>
          <w:b w:val="1"/>
          <w:rtl w:val="0"/>
        </w:rPr>
        <w:t xml:space="preserve">Solution:</w:t>
      </w:r>
      <w:r w:rsidDel="00000000" w:rsidR="00000000" w:rsidRPr="00000000">
        <w:rPr>
          <w:rFonts w:ascii="Fira Code" w:cs="Fira Code" w:eastAsia="Fira Code" w:hAnsi="Fira Code"/>
          <w:rtl w:val="0"/>
        </w:rPr>
        <w:t xml:space="preserve"> Inside the Mage app:</w:t>
      </w:r>
    </w:p>
    <w:p w:rsidR="00000000" w:rsidDel="00000000" w:rsidP="00000000" w:rsidRDefault="00000000" w:rsidRPr="00000000" w14:paraId="000007DF">
      <w:pPr>
        <w:numPr>
          <w:ilvl w:val="0"/>
          <w:numId w:val="9"/>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Create a credentials folder (e.g. gcp-creds) within the magic-zoomcamp folder</w:t>
      </w:r>
    </w:p>
    <w:p w:rsidR="00000000" w:rsidDel="00000000" w:rsidP="00000000" w:rsidRDefault="00000000" w:rsidRPr="00000000" w14:paraId="000007E0">
      <w:pPr>
        <w:numPr>
          <w:ilvl w:val="0"/>
          <w:numId w:val="9"/>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In the credentials folder create a .json key file (e.g. mage-gcp-creds.json)</w:t>
      </w:r>
    </w:p>
    <w:p w:rsidR="00000000" w:rsidDel="00000000" w:rsidP="00000000" w:rsidRDefault="00000000" w:rsidRPr="00000000" w14:paraId="000007E1">
      <w:pPr>
        <w:numPr>
          <w:ilvl w:val="0"/>
          <w:numId w:val="9"/>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Copy/paste GCP service account credentials into the .json key file and save</w:t>
      </w:r>
    </w:p>
    <w:p w:rsidR="00000000" w:rsidDel="00000000" w:rsidP="00000000" w:rsidRDefault="00000000" w:rsidRPr="00000000" w14:paraId="000007E2">
      <w:pPr>
        <w:numPr>
          <w:ilvl w:val="0"/>
          <w:numId w:val="9"/>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Update code to point to this file. E.g.</w:t>
      </w:r>
    </w:p>
    <w:p w:rsidR="00000000" w:rsidDel="00000000" w:rsidP="00000000" w:rsidRDefault="00000000" w:rsidRPr="00000000" w14:paraId="000007E3">
      <w:pPr>
        <w:ind w:left="720" w:firstLine="0"/>
        <w:rPr>
          <w:rFonts w:ascii="Fira Code" w:cs="Fira Code" w:eastAsia="Fira Code" w:hAnsi="Fira Code"/>
          <w:sz w:val="26"/>
          <w:szCs w:val="26"/>
        </w:rPr>
      </w:pPr>
      <w:r w:rsidDel="00000000" w:rsidR="00000000" w:rsidRPr="00000000">
        <w:rPr>
          <w:rFonts w:ascii="Fira Code" w:cs="Fira Code" w:eastAsia="Fira Code" w:hAnsi="Fira Code"/>
          <w:rtl w:val="0"/>
        </w:rPr>
        <w:t xml:space="preserve">environ</w:t>
      </w:r>
      <w:r w:rsidDel="00000000" w:rsidR="00000000" w:rsidRPr="00000000">
        <w:rPr>
          <w:rFonts w:ascii="Fira Code" w:cs="Fira Code" w:eastAsia="Fira Code" w:hAnsi="Fira Code"/>
          <w:rtl w:val="0"/>
        </w:rPr>
        <w:t xml:space="preserve">[</w:t>
      </w:r>
      <w:r w:rsidDel="00000000" w:rsidR="00000000" w:rsidRPr="00000000">
        <w:rPr>
          <w:rFonts w:ascii="Fira Code" w:cs="Fira Code" w:eastAsia="Fira Code" w:hAnsi="Fira Code"/>
          <w:rtl w:val="0"/>
        </w:rPr>
        <w:t xml:space="preserve">'GOOGLE_APPLICATION_CREDENTIALS'</w:t>
      </w:r>
      <w:r w:rsidDel="00000000" w:rsidR="00000000" w:rsidRPr="00000000">
        <w:rPr>
          <w:rFonts w:ascii="Fira Code" w:cs="Fira Code" w:eastAsia="Fira Code" w:hAnsi="Fira Code"/>
          <w:rtl w:val="0"/>
        </w:rPr>
        <w:t xml:space="preserve">]</w:t>
      </w:r>
      <w:r w:rsidDel="00000000" w:rsidR="00000000" w:rsidRPr="00000000">
        <w:rPr>
          <w:rFonts w:ascii="Fira Code" w:cs="Fira Code" w:eastAsia="Fira Code" w:hAnsi="Fira Code"/>
          <w:rtl w:val="0"/>
        </w:rPr>
        <w:t xml:space="preserve"> = </w:t>
      </w:r>
      <w:r w:rsidDel="00000000" w:rsidR="00000000" w:rsidRPr="00000000">
        <w:rPr>
          <w:rFonts w:ascii="Fira Code" w:cs="Fira Code" w:eastAsia="Fira Code" w:hAnsi="Fira Code"/>
          <w:rtl w:val="0"/>
        </w:rPr>
        <w:t xml:space="preserve">'/home/src/magic-zoomcamp/gcp-creds/mage-gcp-creds.json'</w:t>
      </w:r>
      <w:r w:rsidDel="00000000" w:rsidR="00000000" w:rsidRPr="00000000">
        <w:rPr>
          <w:rtl w:val="0"/>
        </w:rPr>
      </w:r>
    </w:p>
    <w:p w:rsidR="00000000" w:rsidDel="00000000" w:rsidP="00000000" w:rsidRDefault="00000000" w:rsidRPr="00000000" w14:paraId="000007E4">
      <w:pPr>
        <w:pStyle w:val="Heading2"/>
        <w:spacing w:after="200" w:lineRule="auto"/>
        <w:rPr>
          <w:rFonts w:ascii="Fira Code" w:cs="Fira Code" w:eastAsia="Fira Code" w:hAnsi="Fira Code"/>
          <w:sz w:val="34"/>
          <w:szCs w:val="34"/>
        </w:rPr>
      </w:pPr>
      <w:bookmarkStart w:colFirst="0" w:colLast="0" w:name="_6k97v5h10kuj" w:id="225"/>
      <w:bookmarkEnd w:id="225"/>
      <w:r w:rsidDel="00000000" w:rsidR="00000000" w:rsidRPr="00000000">
        <w:rPr>
          <w:rFonts w:ascii="Fira Code" w:cs="Fira Code" w:eastAsia="Fira Code" w:hAnsi="Fira Code"/>
          <w:sz w:val="34"/>
          <w:szCs w:val="34"/>
          <w:rtl w:val="0"/>
        </w:rPr>
        <w:t xml:space="preserve">Mage - OSError</w:t>
      </w:r>
    </w:p>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O</w:t>
      </w:r>
      <w:r w:rsidDel="00000000" w:rsidR="00000000" w:rsidRPr="00000000">
        <w:rPr>
          <w:rFonts w:ascii="Fira Code" w:cs="Fira Code" w:eastAsia="Fira Code" w:hAnsi="Fira Code"/>
          <w:rtl w:val="0"/>
        </w:rPr>
        <w:t xml:space="preserve">serror: google::cloud::status(unavailable: retry policy exhausted getbucketmetadata: could not create a OAuth2 access token to authenticate the request. the request was not sent, as such an access token is required to complete the request successfully. learn more about google cloud authentication at https://cloud.google.com/docs/authentication. the underlying error message was: performwork() - curl error [6]=couldn't resolve host name)</w:t>
      </w:r>
    </w:p>
    <w:p w:rsidR="00000000" w:rsidDel="00000000" w:rsidP="00000000" w:rsidRDefault="00000000" w:rsidRPr="00000000" w14:paraId="000007E6">
      <w:pPr>
        <w:pStyle w:val="Heading2"/>
        <w:spacing w:after="200" w:lineRule="auto"/>
        <w:rPr>
          <w:rFonts w:ascii="Fira Code" w:cs="Fira Code" w:eastAsia="Fira Code" w:hAnsi="Fira Code"/>
        </w:rPr>
      </w:pPr>
      <w:bookmarkStart w:colFirst="0" w:colLast="0" w:name="_28npo615jkd3" w:id="226"/>
      <w:bookmarkEnd w:id="226"/>
      <w:r w:rsidDel="00000000" w:rsidR="00000000" w:rsidRPr="00000000">
        <w:rPr>
          <w:rFonts w:ascii="Fira Code" w:cs="Fira Code" w:eastAsia="Fira Code" w:hAnsi="Fira Code"/>
          <w:sz w:val="34"/>
          <w:szCs w:val="34"/>
          <w:rtl w:val="0"/>
        </w:rPr>
        <w:t xml:space="preserve">Mage - PermissionError service account does not have storage.buckets.get access to the Google Cloud Storage bucket</w:t>
      </w:r>
      <w:r w:rsidDel="00000000" w:rsidR="00000000" w:rsidRPr="00000000">
        <w:rPr>
          <w:rtl w:val="0"/>
        </w:rPr>
      </w:r>
    </w:p>
    <w:p w:rsidR="00000000" w:rsidDel="00000000" w:rsidP="00000000" w:rsidRDefault="00000000" w:rsidRPr="00000000" w14:paraId="000007E7">
      <w:pPr>
        <w:rPr>
          <w:rFonts w:ascii="Fira Code" w:cs="Fira Code" w:eastAsia="Fira Code" w:hAnsi="Fira Code"/>
        </w:rPr>
      </w:pPr>
      <w:r w:rsidDel="00000000" w:rsidR="00000000" w:rsidRPr="00000000">
        <w:rPr>
          <w:rFonts w:ascii="Fira Code" w:cs="Fira Code" w:eastAsia="Fira Code" w:hAnsi="Fira Code"/>
          <w:b w:val="1"/>
          <w:rtl w:val="0"/>
        </w:rPr>
        <w:t xml:space="preserve">Problem:</w:t>
      </w:r>
      <w:r w:rsidDel="00000000" w:rsidR="00000000" w:rsidRPr="00000000">
        <w:rPr>
          <w:rFonts w:ascii="Fira Code" w:cs="Fira Code" w:eastAsia="Fira Code" w:hAnsi="Fira Code"/>
          <w:rtl w:val="0"/>
        </w:rPr>
        <w:t xml:space="preserve"> The following error occurs when attempting to export data from Mage to a GCS bucket. Assigned service account doesn’t have the necessary permissions access Google Cloud Storage Bucket</w:t>
      </w:r>
    </w:p>
    <w:p w:rsidR="00000000" w:rsidDel="00000000" w:rsidP="00000000" w:rsidRDefault="00000000" w:rsidRPr="00000000" w14:paraId="000007E8">
      <w:pPr>
        <w:spacing w:after="240" w:before="240" w:lineRule="auto"/>
        <w:rPr>
          <w:rFonts w:ascii="Fira Code" w:cs="Fira Code" w:eastAsia="Fira Code" w:hAnsi="Fira Code"/>
        </w:rPr>
      </w:pPr>
      <w:r w:rsidDel="00000000" w:rsidR="00000000" w:rsidRPr="00000000">
        <w:rPr>
          <w:rFonts w:ascii="Fira Code" w:cs="Fira Code" w:eastAsia="Fira Code" w:hAnsi="Fira Code"/>
          <w:rtl w:val="0"/>
        </w:rPr>
        <w:t xml:space="preserve">PermissionError</w:t>
      </w:r>
      <w:r w:rsidDel="00000000" w:rsidR="00000000" w:rsidRPr="00000000">
        <w:rPr>
          <w:rFonts w:ascii="Fira Code" w:cs="Fira Code" w:eastAsia="Fira Code" w:hAnsi="Fira Code"/>
          <w:rtl w:val="0"/>
        </w:rPr>
        <w:t xml:space="preserve">: [Errno 13] google::cloud::Status(PERMISSION_DENIED: Permanent error GetBucketMetadata:... .iam.gserviceaccount.com does not have storage.buckets.get access to the Google Cloud Storage bucket. Permission 'storage.buckets.get' denied on resource (or it may not exist). error_info={reason=forbidden, domain=global, metadata={http_status_code=403}}). Detail: [errno 13] Permission denied</w:t>
      </w:r>
      <w:r w:rsidDel="00000000" w:rsidR="00000000" w:rsidRPr="00000000">
        <w:rPr>
          <w:rtl w:val="0"/>
        </w:rPr>
      </w:r>
    </w:p>
    <w:p w:rsidR="00000000" w:rsidDel="00000000" w:rsidP="00000000" w:rsidRDefault="00000000" w:rsidRPr="00000000" w14:paraId="000007E9">
      <w:pPr>
        <w:rPr>
          <w:rFonts w:ascii="Fira Code" w:cs="Fira Code" w:eastAsia="Fira Code" w:hAnsi="Fira Code"/>
        </w:rPr>
      </w:pPr>
      <w:r w:rsidDel="00000000" w:rsidR="00000000" w:rsidRPr="00000000">
        <w:rPr>
          <w:rFonts w:ascii="Fira Code" w:cs="Fira Code" w:eastAsia="Fira Code" w:hAnsi="Fira Code"/>
          <w:b w:val="1"/>
          <w:rtl w:val="0"/>
        </w:rPr>
        <w:t xml:space="preserve">Solution:</w:t>
      </w:r>
      <w:r w:rsidDel="00000000" w:rsidR="00000000" w:rsidRPr="00000000">
        <w:rPr>
          <w:rFonts w:ascii="Fira Code" w:cs="Fira Code" w:eastAsia="Fira Code" w:hAnsi="Fira Code"/>
          <w:rtl w:val="0"/>
        </w:rPr>
        <w:t xml:space="preserve"> Add Cloud Storage Admin role to the service account:</w:t>
      </w:r>
    </w:p>
    <w:p w:rsidR="00000000" w:rsidDel="00000000" w:rsidP="00000000" w:rsidRDefault="00000000" w:rsidRPr="00000000" w14:paraId="000007EA">
      <w:pPr>
        <w:numPr>
          <w:ilvl w:val="0"/>
          <w:numId w:val="24"/>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Go to project in Google Cloud Console&gt;IAM &amp; Admin&gt;IAM</w:t>
      </w:r>
    </w:p>
    <w:p w:rsidR="00000000" w:rsidDel="00000000" w:rsidP="00000000" w:rsidRDefault="00000000" w:rsidRPr="00000000" w14:paraId="000007EB">
      <w:pPr>
        <w:numPr>
          <w:ilvl w:val="0"/>
          <w:numId w:val="24"/>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Click Edit principal (pencil symbol) to the right of the service account you are using</w:t>
      </w:r>
    </w:p>
    <w:p w:rsidR="00000000" w:rsidDel="00000000" w:rsidP="00000000" w:rsidRDefault="00000000" w:rsidRPr="00000000" w14:paraId="000007EC">
      <w:pPr>
        <w:numPr>
          <w:ilvl w:val="0"/>
          <w:numId w:val="24"/>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Click + ADD ANOTHER ROLE</w:t>
      </w:r>
    </w:p>
    <w:p w:rsidR="00000000" w:rsidDel="00000000" w:rsidP="00000000" w:rsidRDefault="00000000" w:rsidRPr="00000000" w14:paraId="000007ED">
      <w:pPr>
        <w:numPr>
          <w:ilvl w:val="0"/>
          <w:numId w:val="24"/>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Select Cloud Storage&gt;Storage Admin</w:t>
      </w:r>
    </w:p>
    <w:p w:rsidR="00000000" w:rsidDel="00000000" w:rsidP="00000000" w:rsidRDefault="00000000" w:rsidRPr="00000000" w14:paraId="000007EE">
      <w:pPr>
        <w:numPr>
          <w:ilvl w:val="0"/>
          <w:numId w:val="24"/>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Click Save</w:t>
      </w:r>
    </w:p>
    <w:p w:rsidR="00000000" w:rsidDel="00000000" w:rsidP="00000000" w:rsidRDefault="00000000" w:rsidRPr="00000000" w14:paraId="000007EF">
      <w:pPr>
        <w:rPr>
          <w:rFonts w:ascii="Fira Code" w:cs="Fira Code" w:eastAsia="Fira Code" w:hAnsi="Fira Code"/>
        </w:rPr>
      </w:pPr>
      <w:r w:rsidDel="00000000" w:rsidR="00000000" w:rsidRPr="00000000">
        <w:rPr>
          <w:rtl w:val="0"/>
        </w:rPr>
      </w:r>
    </w:p>
    <w:p w:rsidR="00000000" w:rsidDel="00000000" w:rsidP="00000000" w:rsidRDefault="00000000" w:rsidRPr="00000000" w14:paraId="000007F0">
      <w:pPr>
        <w:pStyle w:val="Heading2"/>
        <w:spacing w:after="60" w:before="60" w:lineRule="auto"/>
        <w:rPr>
          <w:rFonts w:ascii="Fira Code" w:cs="Fira Code" w:eastAsia="Fira Code" w:hAnsi="Fira Code"/>
        </w:rPr>
      </w:pPr>
      <w:bookmarkStart w:colFirst="0" w:colLast="0" w:name="_ge0vgxsd5tiy" w:id="227"/>
      <w:bookmarkEnd w:id="227"/>
      <w:r w:rsidDel="00000000" w:rsidR="00000000" w:rsidRPr="00000000">
        <w:rPr>
          <w:rFonts w:ascii="Fira Code" w:cs="Fira Code" w:eastAsia="Fira Code" w:hAnsi="Fira Code"/>
          <w:rtl w:val="0"/>
        </w:rPr>
        <w:t xml:space="preserve">Trigger Dataproc from Mage</w:t>
      </w:r>
    </w:p>
    <w:p w:rsidR="00000000" w:rsidDel="00000000" w:rsidP="00000000" w:rsidRDefault="00000000" w:rsidRPr="00000000" w14:paraId="000007F1">
      <w:pPr>
        <w:spacing w:after="60" w:before="60" w:lineRule="auto"/>
        <w:rPr>
          <w:rFonts w:ascii="Fira Code" w:cs="Fira Code" w:eastAsia="Fira Code" w:hAnsi="Fira Code"/>
        </w:rPr>
      </w:pPr>
      <w:r w:rsidDel="00000000" w:rsidR="00000000" w:rsidRPr="00000000">
        <w:rPr>
          <w:rFonts w:ascii="Fira Code" w:cs="Fira Code" w:eastAsia="Fira Code" w:hAnsi="Fira Code"/>
          <w:rtl w:val="0"/>
        </w:rPr>
        <w:t xml:space="preserve">1. Make sure your pyspark script is ready to be send to Dataproc cluster</w:t>
      </w:r>
    </w:p>
    <w:p w:rsidR="00000000" w:rsidDel="00000000" w:rsidP="00000000" w:rsidRDefault="00000000" w:rsidRPr="00000000" w14:paraId="000007F2">
      <w:pPr>
        <w:spacing w:after="60" w:before="60" w:lineRule="auto"/>
        <w:rPr>
          <w:rFonts w:ascii="Fira Code" w:cs="Fira Code" w:eastAsia="Fira Code" w:hAnsi="Fira Code"/>
        </w:rPr>
      </w:pPr>
      <w:r w:rsidDel="00000000" w:rsidR="00000000" w:rsidRPr="00000000">
        <w:rPr>
          <w:rFonts w:ascii="Fira Code" w:cs="Fira Code" w:eastAsia="Fira Code" w:hAnsi="Fira Code"/>
          <w:rtl w:val="0"/>
        </w:rPr>
        <w:t xml:space="preserve">2. Create a Dataproc Cluster in GCP Console</w:t>
      </w:r>
    </w:p>
    <w:p w:rsidR="00000000" w:rsidDel="00000000" w:rsidP="00000000" w:rsidRDefault="00000000" w:rsidRPr="00000000" w14:paraId="000007F3">
      <w:pPr>
        <w:spacing w:after="60" w:before="60" w:lineRule="auto"/>
        <w:rPr>
          <w:rFonts w:ascii="Fira Code" w:cs="Fira Code" w:eastAsia="Fira Code" w:hAnsi="Fira Code"/>
        </w:rPr>
      </w:pPr>
      <w:r w:rsidDel="00000000" w:rsidR="00000000" w:rsidRPr="00000000">
        <w:rPr>
          <w:rFonts w:ascii="Fira Code" w:cs="Fira Code" w:eastAsia="Fira Code" w:hAnsi="Fira Code"/>
          <w:rtl w:val="0"/>
        </w:rPr>
        <w:t xml:space="preserve">3. Make sure to edit the service account and add new role - Dataproc Editor</w:t>
      </w:r>
    </w:p>
    <w:p w:rsidR="00000000" w:rsidDel="00000000" w:rsidP="00000000" w:rsidRDefault="00000000" w:rsidRPr="00000000" w14:paraId="000007F4">
      <w:pPr>
        <w:spacing w:after="60" w:before="60" w:lineRule="auto"/>
        <w:rPr>
          <w:rFonts w:ascii="Fira Code" w:cs="Fira Code" w:eastAsia="Fira Code" w:hAnsi="Fira Code"/>
        </w:rPr>
      </w:pPr>
      <w:r w:rsidDel="00000000" w:rsidR="00000000" w:rsidRPr="00000000">
        <w:rPr>
          <w:rFonts w:ascii="Fira Code" w:cs="Fira Code" w:eastAsia="Fira Code" w:hAnsi="Fira Code"/>
          <w:rtl w:val="0"/>
        </w:rPr>
        <w:t xml:space="preserve">4. Copy the python script ./notebooks/pyspark_script.py and place it under GCS bucket path</w:t>
      </w:r>
    </w:p>
    <w:p w:rsidR="00000000" w:rsidDel="00000000" w:rsidP="00000000" w:rsidRDefault="00000000" w:rsidRPr="00000000" w14:paraId="000007F5">
      <w:pPr>
        <w:spacing w:after="60" w:before="60" w:lineRule="auto"/>
        <w:rPr>
          <w:rFonts w:ascii="Fira Code" w:cs="Fira Code" w:eastAsia="Fira Code" w:hAnsi="Fira Code"/>
        </w:rPr>
      </w:pPr>
      <w:r w:rsidDel="00000000" w:rsidR="00000000" w:rsidRPr="00000000">
        <w:rPr>
          <w:rFonts w:ascii="Fira Code" w:cs="Fira Code" w:eastAsia="Fira Code" w:hAnsi="Fira Code"/>
          <w:rtl w:val="0"/>
        </w:rPr>
        <w:t xml:space="preserve">5. Make sure gcloud cli is installed either in Mage manually or  via your Dockerfile and docker-compose files. This is needed to let Mage access google Dataproc and the script it needs to execute. Refer - </w:t>
      </w:r>
      <w:hyperlink r:id="rId148">
        <w:r w:rsidDel="00000000" w:rsidR="00000000" w:rsidRPr="00000000">
          <w:rPr>
            <w:rFonts w:ascii="Fira Code" w:cs="Fira Code" w:eastAsia="Fira Code" w:hAnsi="Fira Code"/>
            <w:color w:val="1155cc"/>
            <w:sz w:val="23"/>
            <w:szCs w:val="23"/>
            <w:u w:val="single"/>
            <w:shd w:fill="f8f8f8" w:val="clear"/>
            <w:rtl w:val="0"/>
          </w:rPr>
          <w:t xml:space="preserve">Installing the latest gcloud CLI</w:t>
        </w:r>
      </w:hyperlink>
      <w:r w:rsidDel="00000000" w:rsidR="00000000" w:rsidRPr="00000000">
        <w:rPr>
          <w:rtl w:val="0"/>
        </w:rPr>
      </w:r>
    </w:p>
    <w:p w:rsidR="00000000" w:rsidDel="00000000" w:rsidP="00000000" w:rsidRDefault="00000000" w:rsidRPr="00000000" w14:paraId="000007F6">
      <w:pPr>
        <w:spacing w:after="60" w:before="60" w:lineRule="auto"/>
        <w:rPr>
          <w:rFonts w:ascii="Fira Code" w:cs="Fira Code" w:eastAsia="Fira Code" w:hAnsi="Fira Code"/>
        </w:rPr>
      </w:pPr>
      <w:r w:rsidDel="00000000" w:rsidR="00000000" w:rsidRPr="00000000">
        <w:rPr>
          <w:rFonts w:ascii="Fira Code" w:cs="Fira Code" w:eastAsia="Fira Code" w:hAnsi="Fira Code"/>
          <w:rtl w:val="0"/>
        </w:rPr>
        <w:t xml:space="preserve">6. Use the Bigquery/Dataproc script mentioned here - </w:t>
      </w:r>
      <w:hyperlink r:id="rId149">
        <w:r w:rsidDel="00000000" w:rsidR="00000000" w:rsidRPr="00000000">
          <w:rPr>
            <w:rFonts w:ascii="Fira Code" w:cs="Fira Code" w:eastAsia="Fira Code" w:hAnsi="Fira Code"/>
            <w:color w:val="1155cc"/>
            <w:u w:val="single"/>
            <w:rtl w:val="0"/>
          </w:rPr>
          <w:t xml:space="preserve">https://github.com/DataTalksClub/data-engineering-zoomcamp/blob/main/05-batch/code/cloud.md</w:t>
        </w:r>
      </w:hyperlink>
      <w:r w:rsidDel="00000000" w:rsidR="00000000" w:rsidRPr="00000000">
        <w:rPr>
          <w:rFonts w:ascii="Fira Code" w:cs="Fira Code" w:eastAsia="Fira Code" w:hAnsi="Fira Code"/>
          <w:rtl w:val="0"/>
        </w:rPr>
        <w:t xml:space="preserve"> . Use Mage to trigger the query</w:t>
      </w:r>
    </w:p>
    <w:p w:rsidR="00000000" w:rsidDel="00000000" w:rsidP="00000000" w:rsidRDefault="00000000" w:rsidRPr="00000000" w14:paraId="000007F7">
      <w:pPr>
        <w:spacing w:after="60" w:before="6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7F8">
      <w:pPr>
        <w:rPr>
          <w:rFonts w:ascii="Fira Code" w:cs="Fira Code" w:eastAsia="Fira Code" w:hAnsi="Fira Code"/>
        </w:rPr>
      </w:pPr>
      <w:r w:rsidDel="00000000" w:rsidR="00000000" w:rsidRPr="00000000">
        <w:rPr>
          <w:rtl w:val="0"/>
        </w:rPr>
      </w:r>
    </w:p>
    <w:p w:rsidR="00000000" w:rsidDel="00000000" w:rsidP="00000000" w:rsidRDefault="00000000" w:rsidRPr="00000000" w14:paraId="000007F9">
      <w:pPr>
        <w:pStyle w:val="Heading1"/>
        <w:rPr>
          <w:rFonts w:ascii="Fira Code" w:cs="Fira Code" w:eastAsia="Fira Code" w:hAnsi="Fira Code"/>
          <w:sz w:val="42"/>
          <w:szCs w:val="42"/>
        </w:rPr>
      </w:pPr>
      <w:bookmarkStart w:colFirst="0" w:colLast="0" w:name="_cgfcq3na75s2" w:id="228"/>
      <w:bookmarkEnd w:id="228"/>
      <w:r w:rsidDel="00000000" w:rsidR="00000000" w:rsidRPr="00000000">
        <w:rPr>
          <w:rFonts w:ascii="Fira Code" w:cs="Fira Code" w:eastAsia="Fira Code" w:hAnsi="Fira Code"/>
          <w:sz w:val="42"/>
          <w:szCs w:val="42"/>
          <w:rtl w:val="0"/>
        </w:rPr>
        <w:t xml:space="preserve">Module </w:t>
      </w:r>
      <w:r w:rsidDel="00000000" w:rsidR="00000000" w:rsidRPr="00000000">
        <w:rPr>
          <w:rFonts w:ascii="Fira Code" w:cs="Fira Code" w:eastAsia="Fira Code" w:hAnsi="Fira Code"/>
          <w:sz w:val="42"/>
          <w:szCs w:val="42"/>
          <w:rtl w:val="0"/>
        </w:rPr>
        <w:t xml:space="preserve">3: Data Warehousing</w:t>
      </w:r>
    </w:p>
    <w:p w:rsidR="00000000" w:rsidDel="00000000" w:rsidP="00000000" w:rsidRDefault="00000000" w:rsidRPr="00000000" w14:paraId="000007FA">
      <w:pPr>
        <w:rPr>
          <w:rFonts w:ascii="Fira Code" w:cs="Fira Code" w:eastAsia="Fira Code" w:hAnsi="Fira Code"/>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FB">
      <w:pPr>
        <w:pStyle w:val="Heading2"/>
        <w:spacing w:after="200" w:line="276" w:lineRule="auto"/>
        <w:rPr>
          <w:rFonts w:ascii="Fira Code" w:cs="Fira Code" w:eastAsia="Fira Code" w:hAnsi="Fira Code"/>
          <w:sz w:val="34"/>
          <w:szCs w:val="34"/>
        </w:rPr>
      </w:pPr>
      <w:bookmarkStart w:colFirst="0" w:colLast="0" w:name="_2hc3mxtbzb0y" w:id="229"/>
      <w:bookmarkEnd w:id="229"/>
      <w:r w:rsidDel="00000000" w:rsidR="00000000" w:rsidRPr="00000000">
        <w:rPr>
          <w:rFonts w:ascii="Fira Code" w:cs="Fira Code" w:eastAsia="Fira Code" w:hAnsi="Fira Code"/>
          <w:sz w:val="34"/>
          <w:szCs w:val="34"/>
          <w:rtl w:val="0"/>
        </w:rPr>
        <w:t xml:space="preserve">Docker-compose takes infinitely long to install zip unzip packages for linux, which are required to unpack datasets</w:t>
      </w:r>
    </w:p>
    <w:p w:rsidR="00000000" w:rsidDel="00000000" w:rsidP="00000000" w:rsidRDefault="00000000" w:rsidRPr="00000000" w14:paraId="000007FC">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w:t>
      </w:r>
    </w:p>
    <w:p w:rsidR="00000000" w:rsidDel="00000000" w:rsidP="00000000" w:rsidRDefault="00000000" w:rsidRPr="00000000" w14:paraId="000007FD">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1 solution) Add </w:t>
      </w:r>
      <w:r w:rsidDel="00000000" w:rsidR="00000000" w:rsidRPr="00000000">
        <w:rPr>
          <w:rFonts w:ascii="Fira Code" w:cs="Fira Code" w:eastAsia="Fira Code" w:hAnsi="Fira Code"/>
          <w:sz w:val="24"/>
          <w:szCs w:val="24"/>
          <w:shd w:fill="f3f3f3" w:val="clear"/>
          <w:rtl w:val="0"/>
        </w:rPr>
        <w:t xml:space="preserve">-Y</w:t>
      </w:r>
      <w:r w:rsidDel="00000000" w:rsidR="00000000" w:rsidRPr="00000000">
        <w:rPr>
          <w:rFonts w:ascii="Fira Code" w:cs="Fira Code" w:eastAsia="Fira Code" w:hAnsi="Fira Code"/>
          <w:sz w:val="24"/>
          <w:szCs w:val="24"/>
          <w:rtl w:val="0"/>
        </w:rPr>
        <w:t xml:space="preserve"> flag, so that apt-get automatically agrees to install additional packages</w:t>
      </w:r>
    </w:p>
    <w:p w:rsidR="00000000" w:rsidDel="00000000" w:rsidP="00000000" w:rsidRDefault="00000000" w:rsidRPr="00000000" w14:paraId="000007FE">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2) Use python ZipFile package, which is included in all modern python distributions</w:t>
      </w:r>
    </w:p>
    <w:p w:rsidR="00000000" w:rsidDel="00000000" w:rsidP="00000000" w:rsidRDefault="00000000" w:rsidRPr="00000000" w14:paraId="000007FF">
      <w:pPr>
        <w:spacing w:after="200" w:line="276"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00">
      <w:pPr>
        <w:pStyle w:val="Heading2"/>
        <w:rPr>
          <w:rFonts w:ascii="Fira Code" w:cs="Fira Code" w:eastAsia="Fira Code" w:hAnsi="Fira Code"/>
          <w:sz w:val="34"/>
          <w:szCs w:val="34"/>
        </w:rPr>
      </w:pPr>
      <w:bookmarkStart w:colFirst="0" w:colLast="0" w:name="_qd3f3ravjwn1" w:id="230"/>
      <w:bookmarkEnd w:id="230"/>
      <w:r w:rsidDel="00000000" w:rsidR="00000000" w:rsidRPr="00000000">
        <w:rPr>
          <w:rFonts w:ascii="Fira Code" w:cs="Fira Code" w:eastAsia="Fira Code" w:hAnsi="Fira Code"/>
          <w:sz w:val="34"/>
          <w:szCs w:val="34"/>
          <w:rtl w:val="0"/>
        </w:rPr>
        <w:t xml:space="preserve">GCS Bucket - error when writing data from web to GCS:</w:t>
      </w:r>
    </w:p>
    <w:p w:rsidR="00000000" w:rsidDel="00000000" w:rsidP="00000000" w:rsidRDefault="00000000" w:rsidRPr="00000000" w14:paraId="00000801">
      <w:pPr>
        <w:rPr>
          <w:rFonts w:ascii="Fira Code" w:cs="Fira Code" w:eastAsia="Fira Code" w:hAnsi="Fira Code"/>
          <w:shd w:fill="f3f3f3" w:val="clear"/>
        </w:rPr>
      </w:pPr>
      <w:r w:rsidDel="00000000" w:rsidR="00000000" w:rsidRPr="00000000">
        <w:rPr>
          <w:rFonts w:ascii="Fira Code" w:cs="Fira Code" w:eastAsia="Fira Code" w:hAnsi="Fira Code"/>
          <w:rtl w:val="0"/>
        </w:rPr>
        <w:t xml:space="preserve">Make sure to use </w:t>
      </w:r>
      <w:r w:rsidDel="00000000" w:rsidR="00000000" w:rsidRPr="00000000">
        <w:rPr>
          <w:rFonts w:ascii="Fira Code" w:cs="Fira Code" w:eastAsia="Fira Code" w:hAnsi="Fira Code"/>
          <w:b w:val="1"/>
          <w:rtl w:val="0"/>
        </w:rPr>
        <w:t xml:space="preserve">Nullable </w:t>
      </w:r>
      <w:r w:rsidDel="00000000" w:rsidR="00000000" w:rsidRPr="00000000">
        <w:rPr>
          <w:rFonts w:ascii="Fira Code" w:cs="Fira Code" w:eastAsia="Fira Code" w:hAnsi="Fira Code"/>
          <w:rtl w:val="0"/>
        </w:rPr>
        <w:t xml:space="preserve">dataTypes, such as </w:t>
      </w:r>
      <w:hyperlink r:id="rId150">
        <w:r w:rsidDel="00000000" w:rsidR="00000000" w:rsidRPr="00000000">
          <w:rPr>
            <w:rFonts w:ascii="Fira Code" w:cs="Fira Code" w:eastAsia="Fira Code" w:hAnsi="Fira Code"/>
            <w:b w:val="1"/>
            <w:u w:val="single"/>
            <w:rtl w:val="0"/>
          </w:rPr>
          <w:t xml:space="preserve">Int64</w:t>
        </w:r>
      </w:hyperlink>
      <w:r w:rsidDel="00000000" w:rsidR="00000000" w:rsidRPr="00000000">
        <w:rPr>
          <w:rFonts w:ascii="Fira Code" w:cs="Fira Code" w:eastAsia="Fira Code" w:hAnsi="Fira Code"/>
          <w:rtl w:val="0"/>
        </w:rPr>
        <w:t xml:space="preserve"> when </w:t>
      </w:r>
      <w:r w:rsidDel="00000000" w:rsidR="00000000" w:rsidRPr="00000000">
        <w:rPr>
          <w:rFonts w:ascii="Fira Code" w:cs="Fira Code" w:eastAsia="Fira Code" w:hAnsi="Fira Code"/>
          <w:rtl w:val="0"/>
        </w:rPr>
        <w:t xml:space="preserve">appliable</w:t>
      </w:r>
      <w:r w:rsidDel="00000000" w:rsidR="00000000" w:rsidRPr="00000000">
        <w:rPr>
          <w:rFonts w:ascii="Fira Code" w:cs="Fira Code" w:eastAsia="Fira Code" w:hAnsi="Fira Code"/>
          <w:rtl w:val="0"/>
        </w:rPr>
        <w:t xml:space="preserve">.</w:t>
      </w:r>
      <w:r w:rsidDel="00000000" w:rsidR="00000000" w:rsidRPr="00000000">
        <w:rPr>
          <w:rtl w:val="0"/>
        </w:rPr>
      </w:r>
    </w:p>
    <w:p w:rsidR="00000000" w:rsidDel="00000000" w:rsidP="00000000" w:rsidRDefault="00000000" w:rsidRPr="00000000" w14:paraId="00000802">
      <w:pPr>
        <w:spacing w:after="200" w:line="276"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03">
      <w:pPr>
        <w:pStyle w:val="Heading2"/>
        <w:spacing w:after="200" w:lineRule="auto"/>
        <w:rPr>
          <w:rFonts w:ascii="Fira Code" w:cs="Fira Code" w:eastAsia="Fira Code" w:hAnsi="Fira Code"/>
          <w:sz w:val="34"/>
          <w:szCs w:val="34"/>
        </w:rPr>
      </w:pPr>
      <w:bookmarkStart w:colFirst="0" w:colLast="0" w:name="_v3keelz9e793" w:id="231"/>
      <w:bookmarkEnd w:id="231"/>
      <w:r w:rsidDel="00000000" w:rsidR="00000000" w:rsidRPr="00000000">
        <w:rPr>
          <w:rFonts w:ascii="Fira Code" w:cs="Fira Code" w:eastAsia="Fira Code" w:hAnsi="Fira Code"/>
          <w:sz w:val="34"/>
          <w:szCs w:val="34"/>
          <w:rtl w:val="0"/>
        </w:rPr>
        <w:t xml:space="preserve">GCS Bucket - te table: Error while reading data, error message: Parquet column 'XYZ' has type INT which does not match the target cpp_type DOUBLE. File: gs://path/to/some/blob.parquet</w:t>
      </w:r>
    </w:p>
    <w:p w:rsidR="00000000" w:rsidDel="00000000" w:rsidP="00000000" w:rsidRDefault="00000000" w:rsidRPr="00000000" w14:paraId="00000804">
      <w:pPr>
        <w:rPr>
          <w:rFonts w:ascii="Fira Code" w:cs="Fira Code" w:eastAsia="Fira Code" w:hAnsi="Fira Code"/>
        </w:rPr>
      </w:pPr>
      <w:r w:rsidDel="00000000" w:rsidR="00000000" w:rsidRPr="00000000">
        <w:rPr>
          <w:rtl w:val="0"/>
        </w:rPr>
      </w:r>
    </w:p>
    <w:p w:rsidR="00000000" w:rsidDel="00000000" w:rsidP="00000000" w:rsidRDefault="00000000" w:rsidRPr="00000000" w14:paraId="00000805">
      <w:pPr>
        <w:rPr>
          <w:rFonts w:ascii="Fira Code" w:cs="Fira Code" w:eastAsia="Fira Code" w:hAnsi="Fira Code"/>
        </w:rPr>
      </w:pPr>
      <w:r w:rsidDel="00000000" w:rsidR="00000000" w:rsidRPr="00000000">
        <w:rPr>
          <w:rFonts w:ascii="Fira Code" w:cs="Fira Code" w:eastAsia="Fira Code" w:hAnsi="Fira Code"/>
          <w:rtl w:val="0"/>
        </w:rPr>
        <w:t xml:space="preserve">Ultimately, when trying to ingest data into a BigQuery table, all files within a given directory must have the same schema. </w:t>
      </w:r>
    </w:p>
    <w:p w:rsidR="00000000" w:rsidDel="00000000" w:rsidP="00000000" w:rsidRDefault="00000000" w:rsidRPr="00000000" w14:paraId="00000806">
      <w:pPr>
        <w:rPr>
          <w:rFonts w:ascii="Fira Code" w:cs="Fira Code" w:eastAsia="Fira Code" w:hAnsi="Fira Code"/>
        </w:rPr>
      </w:pPr>
      <w:r w:rsidDel="00000000" w:rsidR="00000000" w:rsidRPr="00000000">
        <w:rPr>
          <w:rtl w:val="0"/>
        </w:rPr>
      </w:r>
    </w:p>
    <w:p w:rsidR="00000000" w:rsidDel="00000000" w:rsidP="00000000" w:rsidRDefault="00000000" w:rsidRPr="00000000" w14:paraId="00000807">
      <w:pPr>
        <w:rPr>
          <w:rFonts w:ascii="Fira Code" w:cs="Fira Code" w:eastAsia="Fira Code" w:hAnsi="Fira Code"/>
        </w:rPr>
      </w:pPr>
      <w:r w:rsidDel="00000000" w:rsidR="00000000" w:rsidRPr="00000000">
        <w:rPr>
          <w:rFonts w:ascii="Fira Code" w:cs="Fira Code" w:eastAsia="Fira Code" w:hAnsi="Fira Code"/>
          <w:rtl w:val="0"/>
        </w:rPr>
        <w:t xml:space="preserve">When dealing for example with the FHV Datasets from 2019, however (see image below), one can see that the files for '2019-05', and 2019-06, have the columns "PUlocationID" and "DOlocationID" as Integers, while for the period of '2019-01' through '2019-04', the same column is defined as FLOAT.parquet</w:t>
      </w:r>
    </w:p>
    <w:p w:rsidR="00000000" w:rsidDel="00000000" w:rsidP="00000000" w:rsidRDefault="00000000" w:rsidRPr="00000000" w14:paraId="00000808">
      <w:pPr>
        <w:rPr>
          <w:rFonts w:ascii="Fira Code" w:cs="Fira Code" w:eastAsia="Fira Code" w:hAnsi="Fira Code"/>
        </w:rPr>
      </w:pPr>
      <w:r w:rsidDel="00000000" w:rsidR="00000000" w:rsidRPr="00000000">
        <w:rPr>
          <w:rtl w:val="0"/>
        </w:rPr>
      </w:r>
    </w:p>
    <w:p w:rsidR="00000000" w:rsidDel="00000000" w:rsidP="00000000" w:rsidRDefault="00000000" w:rsidRPr="00000000" w14:paraId="00000809">
      <w:pPr>
        <w:rPr>
          <w:rFonts w:ascii="Fira Code" w:cs="Fira Code" w:eastAsia="Fira Code" w:hAnsi="Fira Code"/>
        </w:rPr>
      </w:pPr>
      <w:r w:rsidDel="00000000" w:rsidR="00000000" w:rsidRPr="00000000">
        <w:rPr>
          <w:rtl w:val="0"/>
        </w:rPr>
      </w:r>
    </w:p>
    <w:p w:rsidR="00000000" w:rsidDel="00000000" w:rsidP="00000000" w:rsidRDefault="00000000" w:rsidRPr="00000000" w14:paraId="0000080A">
      <w:pPr>
        <w:rPr>
          <w:rFonts w:ascii="Fira Code" w:cs="Fira Code" w:eastAsia="Fira Code" w:hAnsi="Fira Code"/>
        </w:rPr>
      </w:pPr>
      <w:r w:rsidDel="00000000" w:rsidR="00000000" w:rsidRPr="00000000">
        <w:rPr>
          <w:rFonts w:ascii="Fira Code" w:cs="Fira Code" w:eastAsia="Fira Code" w:hAnsi="Fira Code"/>
          <w:rtl w:val="0"/>
        </w:rPr>
        <w:t xml:space="preserve">So while importing these files as parquet to BigQuery, the first one will be used to define the schema of the table, while all files following that will be used to append data on the existing table. Which means, they must all follow the very same schema of the file that created the table. </w:t>
      </w:r>
    </w:p>
    <w:p w:rsidR="00000000" w:rsidDel="00000000" w:rsidP="00000000" w:rsidRDefault="00000000" w:rsidRPr="00000000" w14:paraId="0000080B">
      <w:pPr>
        <w:rPr>
          <w:rFonts w:ascii="Fira Code" w:cs="Fira Code" w:eastAsia="Fira Code" w:hAnsi="Fira Code"/>
        </w:rPr>
      </w:pPr>
      <w:r w:rsidDel="00000000" w:rsidR="00000000" w:rsidRPr="00000000">
        <w:rPr>
          <w:rtl w:val="0"/>
        </w:rPr>
      </w:r>
    </w:p>
    <w:p w:rsidR="00000000" w:rsidDel="00000000" w:rsidP="00000000" w:rsidRDefault="00000000" w:rsidRPr="00000000" w14:paraId="0000080C">
      <w:pPr>
        <w:rPr>
          <w:rFonts w:ascii="Fira Code" w:cs="Fira Code" w:eastAsia="Fira Code" w:hAnsi="Fira Code"/>
          <w:sz w:val="34"/>
          <w:szCs w:val="34"/>
        </w:rPr>
      </w:pPr>
      <w:r w:rsidDel="00000000" w:rsidR="00000000" w:rsidRPr="00000000">
        <w:rPr>
          <w:rFonts w:ascii="Fira Code" w:cs="Fira Code" w:eastAsia="Fira Code" w:hAnsi="Fira Code"/>
        </w:rPr>
        <w:drawing>
          <wp:inline distB="114300" distT="114300" distL="114300" distR="114300">
            <wp:extent cx="4738688" cy="5649076"/>
            <wp:effectExtent b="0" l="0" r="0" t="0"/>
            <wp:docPr id="4" name="image51.png"/>
            <a:graphic>
              <a:graphicData uri="http://schemas.openxmlformats.org/drawingml/2006/picture">
                <pic:pic>
                  <pic:nvPicPr>
                    <pic:cNvPr id="0" name="image51.png"/>
                    <pic:cNvPicPr preferRelativeResize="0"/>
                  </pic:nvPicPr>
                  <pic:blipFill>
                    <a:blip r:embed="rId151"/>
                    <a:srcRect b="0" l="0" r="0" t="0"/>
                    <a:stretch>
                      <a:fillRect/>
                    </a:stretch>
                  </pic:blipFill>
                  <pic:spPr>
                    <a:xfrm>
                      <a:off x="0" y="0"/>
                      <a:ext cx="4738688" cy="5649076"/>
                    </a:xfrm>
                    <a:prstGeom prst="rect"/>
                    <a:ln/>
                  </pic:spPr>
                </pic:pic>
              </a:graphicData>
            </a:graphic>
          </wp:inline>
        </w:drawing>
      </w:r>
      <w:r w:rsidDel="00000000" w:rsidR="00000000" w:rsidRPr="00000000">
        <w:rPr>
          <w:rFonts w:ascii="Fira Code" w:cs="Fira Code" w:eastAsia="Fira Code" w:hAnsi="Fira Code"/>
          <w:rtl w:val="0"/>
        </w:rPr>
        <w:t xml:space="preserve"> </w:t>
      </w:r>
      <w:r w:rsidDel="00000000" w:rsidR="00000000" w:rsidRPr="00000000">
        <w:rPr>
          <w:rtl w:val="0"/>
        </w:rPr>
      </w:r>
    </w:p>
    <w:p w:rsidR="00000000" w:rsidDel="00000000" w:rsidP="00000000" w:rsidRDefault="00000000" w:rsidRPr="00000000" w14:paraId="0000080D">
      <w:pPr>
        <w:rPr>
          <w:rFonts w:ascii="Fira Code" w:cs="Fira Code" w:eastAsia="Fira Code" w:hAnsi="Fira Code"/>
        </w:rPr>
      </w:pPr>
      <w:r w:rsidDel="00000000" w:rsidR="00000000" w:rsidRPr="00000000">
        <w:rPr>
          <w:rFonts w:ascii="Fira Code" w:cs="Fira Code" w:eastAsia="Fira Code" w:hAnsi="Fira Code"/>
          <w:rtl w:val="0"/>
        </w:rPr>
        <w:t xml:space="preserve">So, in order to prevent errors like that, make sure to enforce the data types for the columns on the DataFrame before you serialize/upload them to BigQuery. Like this:</w:t>
      </w:r>
    </w:p>
    <w:p w:rsidR="00000000" w:rsidDel="00000000" w:rsidP="00000000" w:rsidRDefault="00000000" w:rsidRPr="00000000" w14:paraId="0000080E">
      <w:pPr>
        <w:spacing w:line="240" w:lineRule="auto"/>
        <w:rPr>
          <w:rFonts w:ascii="Fira Code" w:cs="Fira Code" w:eastAsia="Fira Code" w:hAnsi="Fira Code"/>
          <w:shd w:fill="f3f3f3" w:val="clear"/>
        </w:rPr>
      </w:pPr>
      <w:r w:rsidDel="00000000" w:rsidR="00000000" w:rsidRPr="00000000">
        <w:rPr>
          <w:rFonts w:ascii="Fira Code" w:cs="Fira Code" w:eastAsia="Fira Code" w:hAnsi="Fira Code"/>
          <w:shd w:fill="f3f3f3" w:val="clear"/>
          <w:rtl w:val="0"/>
        </w:rPr>
        <w:t xml:space="preserve">pd.read_csv("path_or_url").astype({</w:t>
        <w:br w:type="textWrapping"/>
        <w:tab/>
        <w:t xml:space="preserve">"col1_name": "datatype",</w:t>
        <w:tab/>
        <w:br w:type="textWrapping"/>
        <w:tab/>
        <w:t xml:space="preserve">"col2_name": "datatype",</w:t>
        <w:tab/>
        <w:br w:type="textWrapping"/>
        <w:tab/>
        <w:t xml:space="preserve">...</w:t>
        <w:tab/>
        <w:tab/>
        <w:tab/>
        <w:tab/>
        <w:tab/>
        <w:br w:type="textWrapping"/>
        <w:tab/>
        <w:t xml:space="preserve">"colN_name": "datatype" </w:t>
        <w:tab/>
        <w:br w:type="textWrapping"/>
        <w:t xml:space="preserve">})</w:t>
      </w:r>
    </w:p>
    <w:p w:rsidR="00000000" w:rsidDel="00000000" w:rsidP="00000000" w:rsidRDefault="00000000" w:rsidRPr="00000000" w14:paraId="0000080F">
      <w:pPr>
        <w:spacing w:after="200" w:line="276"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10">
      <w:pPr>
        <w:pStyle w:val="Heading2"/>
        <w:spacing w:after="200" w:lineRule="auto"/>
        <w:rPr>
          <w:rFonts w:ascii="Fira Code" w:cs="Fira Code" w:eastAsia="Fira Code" w:hAnsi="Fira Code"/>
          <w:sz w:val="34"/>
          <w:szCs w:val="34"/>
        </w:rPr>
      </w:pPr>
      <w:bookmarkStart w:colFirst="0" w:colLast="0" w:name="_yxw5036p89r9" w:id="232"/>
      <w:bookmarkEnd w:id="232"/>
      <w:r w:rsidDel="00000000" w:rsidR="00000000" w:rsidRPr="00000000">
        <w:rPr>
          <w:rFonts w:ascii="Fira Code" w:cs="Fira Code" w:eastAsia="Fira Code" w:hAnsi="Fira Code"/>
          <w:rtl w:val="0"/>
        </w:rPr>
        <w:t xml:space="preserve">GCS Bucket - </w:t>
      </w:r>
      <w:r w:rsidDel="00000000" w:rsidR="00000000" w:rsidRPr="00000000">
        <w:rPr>
          <w:rFonts w:ascii="Fira Code" w:cs="Fira Code" w:eastAsia="Fira Code" w:hAnsi="Fira Code"/>
          <w:sz w:val="34"/>
          <w:szCs w:val="34"/>
          <w:rtl w:val="0"/>
        </w:rPr>
        <w:t xml:space="preserve">Fix Error when importing FHV data to GCS</w:t>
      </w:r>
    </w:p>
    <w:p w:rsidR="00000000" w:rsidDel="00000000" w:rsidP="00000000" w:rsidRDefault="00000000" w:rsidRPr="00000000" w14:paraId="00000811">
      <w:pPr>
        <w:rPr>
          <w:rFonts w:ascii="Fira Code" w:cs="Fira Code" w:eastAsia="Fira Code" w:hAnsi="Fira Code"/>
        </w:rPr>
      </w:pPr>
      <w:r w:rsidDel="00000000" w:rsidR="00000000" w:rsidRPr="00000000">
        <w:rPr>
          <w:rFonts w:ascii="Fira Code" w:cs="Fira Code" w:eastAsia="Fira Code" w:hAnsi="Fira Code"/>
          <w:rtl w:val="0"/>
        </w:rPr>
        <w:t xml:space="preserve">If you receive the error gzip.BadGzipFile: Not a gzipped file (b'\n\n'), this is because you have specified the wrong URL to the FHV dataset. Make sure to use </w:t>
      </w:r>
      <w:hyperlink r:id="rId152">
        <w:r w:rsidDel="00000000" w:rsidR="00000000" w:rsidRPr="00000000">
          <w:rPr>
            <w:rFonts w:ascii="Fira Code" w:cs="Fira Code" w:eastAsia="Fira Code" w:hAnsi="Fira Code"/>
            <w:u w:val="single"/>
            <w:rtl w:val="0"/>
          </w:rPr>
          <w:t xml:space="preserve">https://github.com/DataTalksClub/nyc-tlc-data/releases/download/fhv/{dataset_file}.csv.gz</w:t>
        </w:r>
      </w:hyperlink>
      <w:r w:rsidDel="00000000" w:rsidR="00000000" w:rsidRPr="00000000">
        <w:rPr>
          <w:rFonts w:ascii="Fira Code" w:cs="Fira Code" w:eastAsia="Fira Code" w:hAnsi="Fira Code"/>
          <w:rtl w:val="0"/>
        </w:rPr>
        <w:br w:type="textWrapping"/>
        <w:t xml:space="preserve">Emphasising the ‘/releases/download’ part of the URL.</w:t>
      </w:r>
    </w:p>
    <w:p w:rsidR="00000000" w:rsidDel="00000000" w:rsidP="00000000" w:rsidRDefault="00000000" w:rsidRPr="00000000" w14:paraId="00000812">
      <w:pPr>
        <w:rPr>
          <w:rFonts w:ascii="Fira Code" w:cs="Fira Code" w:eastAsia="Fira Code" w:hAnsi="Fira Code"/>
        </w:rPr>
      </w:pPr>
      <w:r w:rsidDel="00000000" w:rsidR="00000000" w:rsidRPr="00000000">
        <w:rPr>
          <w:rtl w:val="0"/>
        </w:rPr>
      </w:r>
    </w:p>
    <w:p w:rsidR="00000000" w:rsidDel="00000000" w:rsidP="00000000" w:rsidRDefault="00000000" w:rsidRPr="00000000" w14:paraId="00000813">
      <w:pPr>
        <w:pStyle w:val="Heading2"/>
        <w:rPr>
          <w:rFonts w:ascii="Fira Code" w:cs="Fira Code" w:eastAsia="Fira Code" w:hAnsi="Fira Code"/>
        </w:rPr>
      </w:pPr>
      <w:bookmarkStart w:colFirst="0" w:colLast="0" w:name="_7koi3gevjo6j" w:id="233"/>
      <w:bookmarkEnd w:id="233"/>
      <w:r w:rsidDel="00000000" w:rsidR="00000000" w:rsidRPr="00000000">
        <w:rPr>
          <w:rFonts w:ascii="Fira Code" w:cs="Fira Code" w:eastAsia="Fira Code" w:hAnsi="Fira Code"/>
          <w:rtl w:val="0"/>
        </w:rPr>
        <w:t xml:space="preserve">GCS Bucket - Load Data From URL list in to GCP Bucket</w:t>
      </w:r>
    </w:p>
    <w:p w:rsidR="00000000" w:rsidDel="00000000" w:rsidP="00000000" w:rsidRDefault="00000000" w:rsidRPr="00000000" w14:paraId="00000814">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6238875" cy="2714625"/>
            <wp:effectExtent b="0" l="0" r="0" t="0"/>
            <wp:docPr id="15" name="image11.png"/>
            <a:graphic>
              <a:graphicData uri="http://schemas.openxmlformats.org/drawingml/2006/picture">
                <pic:pic>
                  <pic:nvPicPr>
                    <pic:cNvPr id="0" name="image11.png"/>
                    <pic:cNvPicPr preferRelativeResize="0"/>
                  </pic:nvPicPr>
                  <pic:blipFill>
                    <a:blip r:embed="rId153"/>
                    <a:srcRect b="0" l="0" r="0" t="0"/>
                    <a:stretch>
                      <a:fillRect/>
                    </a:stretch>
                  </pic:blipFill>
                  <pic:spPr>
                    <a:xfrm>
                      <a:off x="0" y="0"/>
                      <a:ext cx="623887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815">
      <w:pPr>
        <w:jc w:val="right"/>
        <w:rPr>
          <w:rFonts w:ascii="Fira Code" w:cs="Fira Code" w:eastAsia="Fira Code" w:hAnsi="Fira Code"/>
          <w:sz w:val="34"/>
          <w:szCs w:val="34"/>
        </w:rPr>
      </w:pPr>
      <w:r w:rsidDel="00000000" w:rsidR="00000000" w:rsidRPr="00000000">
        <w:rPr>
          <w:rFonts w:ascii="Fira Code" w:cs="Fira Code" w:eastAsia="Fira Code" w:hAnsi="Fira Code"/>
          <w:rtl w:val="0"/>
        </w:rPr>
        <w:t xml:space="preserve">Krishna Anand</w:t>
      </w:r>
      <w:r w:rsidDel="00000000" w:rsidR="00000000" w:rsidRPr="00000000">
        <w:rPr>
          <w:rtl w:val="0"/>
        </w:rPr>
      </w:r>
    </w:p>
    <w:p w:rsidR="00000000" w:rsidDel="00000000" w:rsidP="00000000" w:rsidRDefault="00000000" w:rsidRPr="00000000" w14:paraId="00000816">
      <w:pPr>
        <w:pStyle w:val="Heading2"/>
        <w:rPr>
          <w:rFonts w:ascii="Fira Code" w:cs="Fira Code" w:eastAsia="Fira Code" w:hAnsi="Fira Code"/>
          <w:sz w:val="34"/>
          <w:szCs w:val="34"/>
        </w:rPr>
      </w:pPr>
      <w:bookmarkStart w:colFirst="0" w:colLast="0" w:name="_r4xeaq50696j" w:id="234"/>
      <w:bookmarkEnd w:id="234"/>
      <w:r w:rsidDel="00000000" w:rsidR="00000000" w:rsidRPr="00000000">
        <w:rPr>
          <w:rFonts w:ascii="Fira Code" w:cs="Fira Code" w:eastAsia="Fira Code" w:hAnsi="Fira Code"/>
          <w:rtl w:val="0"/>
        </w:rPr>
        <w:t xml:space="preserve">GCS Bucket - </w:t>
      </w:r>
      <w:r w:rsidDel="00000000" w:rsidR="00000000" w:rsidRPr="00000000">
        <w:rPr>
          <w:rFonts w:ascii="Fira Code" w:cs="Fira Code" w:eastAsia="Fira Code" w:hAnsi="Fira Code"/>
          <w:sz w:val="34"/>
          <w:szCs w:val="34"/>
          <w:rtl w:val="0"/>
        </w:rPr>
        <w:t xml:space="preserve">I query my dataset and get a Bad character (ASCII 0) error?</w:t>
      </w:r>
    </w:p>
    <w:p w:rsidR="00000000" w:rsidDel="00000000" w:rsidP="00000000" w:rsidRDefault="00000000" w:rsidRPr="00000000" w14:paraId="00000817">
      <w:pPr>
        <w:numPr>
          <w:ilvl w:val="0"/>
          <w:numId w:val="59"/>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Check the Schema</w:t>
      </w:r>
    </w:p>
    <w:p w:rsidR="00000000" w:rsidDel="00000000" w:rsidP="00000000" w:rsidRDefault="00000000" w:rsidRPr="00000000" w14:paraId="00000818">
      <w:pPr>
        <w:numPr>
          <w:ilvl w:val="0"/>
          <w:numId w:val="59"/>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You might have a wrong formatting</w:t>
      </w:r>
    </w:p>
    <w:p w:rsidR="00000000" w:rsidDel="00000000" w:rsidP="00000000" w:rsidRDefault="00000000" w:rsidRPr="00000000" w14:paraId="00000819">
      <w:pPr>
        <w:numPr>
          <w:ilvl w:val="0"/>
          <w:numId w:val="59"/>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Try to upload the CSV.GZ files without formatting or going through pandas via wget</w:t>
      </w:r>
    </w:p>
    <w:p w:rsidR="00000000" w:rsidDel="00000000" w:rsidP="00000000" w:rsidRDefault="00000000" w:rsidRPr="00000000" w14:paraId="0000081A">
      <w:pPr>
        <w:numPr>
          <w:ilvl w:val="0"/>
          <w:numId w:val="59"/>
        </w:numPr>
        <w:ind w:left="720" w:hanging="360"/>
        <w:rPr>
          <w:rFonts w:ascii="Fira Code" w:cs="Fira Code" w:eastAsia="Fira Code" w:hAnsi="Fira Code"/>
        </w:rPr>
      </w:pPr>
      <w:hyperlink r:id="rId154">
        <w:r w:rsidDel="00000000" w:rsidR="00000000" w:rsidRPr="00000000">
          <w:rPr>
            <w:rFonts w:ascii="Fira Code" w:cs="Fira Code" w:eastAsia="Fira Code" w:hAnsi="Fira Code"/>
            <w:u w:val="single"/>
            <w:rtl w:val="0"/>
          </w:rPr>
          <w:t xml:space="preserve">See this Slack conversation for helpful tips</w:t>
        </w:r>
      </w:hyperlink>
      <w:r w:rsidDel="00000000" w:rsidR="00000000" w:rsidRPr="00000000">
        <w:rPr>
          <w:rtl w:val="0"/>
        </w:rPr>
      </w:r>
    </w:p>
    <w:p w:rsidR="00000000" w:rsidDel="00000000" w:rsidP="00000000" w:rsidRDefault="00000000" w:rsidRPr="00000000" w14:paraId="0000081B">
      <w:pPr>
        <w:spacing w:after="200" w:line="276"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1C">
      <w:pPr>
        <w:pStyle w:val="Heading2"/>
        <w:spacing w:after="200" w:lineRule="auto"/>
        <w:rPr>
          <w:rFonts w:ascii="Fira Code" w:cs="Fira Code" w:eastAsia="Fira Code" w:hAnsi="Fira Code"/>
          <w:sz w:val="34"/>
          <w:szCs w:val="34"/>
        </w:rPr>
      </w:pPr>
      <w:bookmarkStart w:colFirst="0" w:colLast="0" w:name="_i3i3uiq4z7y" w:id="235"/>
      <w:bookmarkEnd w:id="235"/>
      <w:r w:rsidDel="00000000" w:rsidR="00000000" w:rsidRPr="00000000">
        <w:rPr>
          <w:rFonts w:ascii="Fira Code" w:cs="Fira Code" w:eastAsia="Fira Code" w:hAnsi="Fira Code"/>
          <w:rtl w:val="0"/>
        </w:rPr>
        <w:t xml:space="preserve">GCP BQ - </w:t>
      </w:r>
      <w:r w:rsidDel="00000000" w:rsidR="00000000" w:rsidRPr="00000000">
        <w:rPr>
          <w:rFonts w:ascii="Fira Code" w:cs="Fira Code" w:eastAsia="Fira Code" w:hAnsi="Fira Code"/>
          <w:sz w:val="34"/>
          <w:szCs w:val="34"/>
          <w:rtl w:val="0"/>
        </w:rPr>
        <w:t xml:space="preserve">“bq: command not found” </w:t>
      </w:r>
    </w:p>
    <w:p w:rsidR="00000000" w:rsidDel="00000000" w:rsidP="00000000" w:rsidRDefault="00000000" w:rsidRPr="00000000" w14:paraId="0000081D">
      <w:pPr>
        <w:spacing w:after="20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rtl w:val="0"/>
        </w:rPr>
        <w:t xml:space="preserve">Run the following command to check if “BigQuery Command Line Tool” is installed or not: </w:t>
      </w:r>
      <w:r w:rsidDel="00000000" w:rsidR="00000000" w:rsidRPr="00000000">
        <w:rPr>
          <w:rFonts w:ascii="Fira Code" w:cs="Fira Code" w:eastAsia="Fira Code" w:hAnsi="Fira Code"/>
          <w:sz w:val="24"/>
          <w:szCs w:val="24"/>
          <w:shd w:fill="f3f3f3" w:val="clear"/>
          <w:rtl w:val="0"/>
        </w:rPr>
        <w:t xml:space="preserve">gcloud components list</w:t>
      </w:r>
    </w:p>
    <w:p w:rsidR="00000000" w:rsidDel="00000000" w:rsidP="00000000" w:rsidRDefault="00000000" w:rsidRPr="00000000" w14:paraId="0000081E">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can also use </w:t>
      </w:r>
      <w:r w:rsidDel="00000000" w:rsidR="00000000" w:rsidRPr="00000000">
        <w:rPr>
          <w:rFonts w:ascii="Fira Code" w:cs="Fira Code" w:eastAsia="Fira Code" w:hAnsi="Fira Code"/>
          <w:sz w:val="24"/>
          <w:szCs w:val="24"/>
          <w:shd w:fill="f3f3f3" w:val="clear"/>
          <w:rtl w:val="0"/>
        </w:rPr>
        <w:t xml:space="preserve">bq.cmd</w:t>
      </w:r>
      <w:r w:rsidDel="00000000" w:rsidR="00000000" w:rsidRPr="00000000">
        <w:rPr>
          <w:rFonts w:ascii="Fira Code" w:cs="Fira Code" w:eastAsia="Fira Code" w:hAnsi="Fira Code"/>
          <w:sz w:val="24"/>
          <w:szCs w:val="24"/>
          <w:rtl w:val="0"/>
        </w:rPr>
        <w:t xml:space="preserve"> instead of </w:t>
      </w:r>
      <w:r w:rsidDel="00000000" w:rsidR="00000000" w:rsidRPr="00000000">
        <w:rPr>
          <w:rFonts w:ascii="Fira Code" w:cs="Fira Code" w:eastAsia="Fira Code" w:hAnsi="Fira Code"/>
          <w:sz w:val="24"/>
          <w:szCs w:val="24"/>
          <w:shd w:fill="f3f3f3" w:val="clear"/>
          <w:rtl w:val="0"/>
        </w:rPr>
        <w:t xml:space="preserve">bq</w:t>
      </w:r>
      <w:r w:rsidDel="00000000" w:rsidR="00000000" w:rsidRPr="00000000">
        <w:rPr>
          <w:rFonts w:ascii="Fira Code" w:cs="Fira Code" w:eastAsia="Fira Code" w:hAnsi="Fira Code"/>
          <w:sz w:val="24"/>
          <w:szCs w:val="24"/>
          <w:rtl w:val="0"/>
        </w:rPr>
        <w:t xml:space="preserve"> to make it work.</w:t>
      </w:r>
    </w:p>
    <w:p w:rsidR="00000000" w:rsidDel="00000000" w:rsidP="00000000" w:rsidRDefault="00000000" w:rsidRPr="00000000" w14:paraId="0000081F">
      <w:pPr>
        <w:spacing w:after="200" w:lineRule="auto"/>
        <w:rPr>
          <w:rFonts w:ascii="Fira Code" w:cs="Fira Code" w:eastAsia="Fira Code" w:hAnsi="Fira Code"/>
          <w:sz w:val="25"/>
          <w:szCs w:val="25"/>
          <w:highlight w:val="white"/>
        </w:rPr>
      </w:pPr>
      <w:r w:rsidDel="00000000" w:rsidR="00000000" w:rsidRPr="00000000">
        <w:rPr>
          <w:rtl w:val="0"/>
        </w:rPr>
      </w:r>
    </w:p>
    <w:p w:rsidR="00000000" w:rsidDel="00000000" w:rsidP="00000000" w:rsidRDefault="00000000" w:rsidRPr="00000000" w14:paraId="00000820">
      <w:pPr>
        <w:pStyle w:val="Heading2"/>
        <w:rPr>
          <w:rFonts w:ascii="Fira Code" w:cs="Fira Code" w:eastAsia="Fira Code" w:hAnsi="Fira Code"/>
        </w:rPr>
      </w:pPr>
      <w:bookmarkStart w:colFirst="0" w:colLast="0" w:name="_wqrdhv9ghkx5" w:id="236"/>
      <w:bookmarkEnd w:id="236"/>
      <w:r w:rsidDel="00000000" w:rsidR="00000000" w:rsidRPr="00000000">
        <w:rPr>
          <w:rFonts w:ascii="Fira Code" w:cs="Fira Code" w:eastAsia="Fira Code" w:hAnsi="Fira Code"/>
          <w:rtl w:val="0"/>
        </w:rPr>
        <w:t xml:space="preserve">GCP BQ - Caution in using bigquery:no </w:t>
      </w:r>
    </w:p>
    <w:p w:rsidR="00000000" w:rsidDel="00000000" w:rsidP="00000000" w:rsidRDefault="00000000" w:rsidRPr="00000000" w14:paraId="00000821">
      <w:pPr>
        <w:rPr>
          <w:rFonts w:ascii="Fira Code" w:cs="Fira Code" w:eastAsia="Fira Code" w:hAnsi="Fira Code"/>
        </w:rPr>
      </w:pPr>
      <w:r w:rsidDel="00000000" w:rsidR="00000000" w:rsidRPr="00000000">
        <w:rPr>
          <w:rFonts w:ascii="Fira Code" w:cs="Fira Code" w:eastAsia="Fira Code" w:hAnsi="Fira Code"/>
          <w:rtl w:val="0"/>
        </w:rPr>
        <w:t xml:space="preserve">Use big queries carefully,</w:t>
      </w:r>
    </w:p>
    <w:p w:rsidR="00000000" w:rsidDel="00000000" w:rsidP="00000000" w:rsidRDefault="00000000" w:rsidRPr="00000000" w14:paraId="00000822">
      <w:pPr>
        <w:rPr>
          <w:rFonts w:ascii="Fira Code" w:cs="Fira Code" w:eastAsia="Fira Code" w:hAnsi="Fira Code"/>
        </w:rPr>
      </w:pPr>
      <w:r w:rsidDel="00000000" w:rsidR="00000000" w:rsidRPr="00000000">
        <w:rPr>
          <w:rFonts w:ascii="Fira Code" w:cs="Fira Code" w:eastAsia="Fira Code" w:hAnsi="Fira Code"/>
          <w:rtl w:val="0"/>
        </w:rPr>
        <w:t xml:space="preserve">I created by bigquery dataset on an account where my free trial was exhausted, and got a bill of $80.</w:t>
      </w:r>
    </w:p>
    <w:p w:rsidR="00000000" w:rsidDel="00000000" w:rsidP="00000000" w:rsidRDefault="00000000" w:rsidRPr="00000000" w14:paraId="00000823">
      <w:pPr>
        <w:rPr>
          <w:rFonts w:ascii="Fira Code" w:cs="Fira Code" w:eastAsia="Fira Code" w:hAnsi="Fira Code"/>
        </w:rPr>
      </w:pPr>
      <w:r w:rsidDel="00000000" w:rsidR="00000000" w:rsidRPr="00000000">
        <w:rPr>
          <w:rFonts w:ascii="Fira Code" w:cs="Fira Code" w:eastAsia="Fira Code" w:hAnsi="Fira Code"/>
          <w:rtl w:val="0"/>
        </w:rPr>
        <w:t xml:space="preserve">Use big query in free credits and destroy all the datasets after creation.</w:t>
      </w:r>
    </w:p>
    <w:p w:rsidR="00000000" w:rsidDel="00000000" w:rsidP="00000000" w:rsidRDefault="00000000" w:rsidRPr="00000000" w14:paraId="00000824">
      <w:pPr>
        <w:rPr>
          <w:rFonts w:ascii="Fira Code" w:cs="Fira Code" w:eastAsia="Fira Code" w:hAnsi="Fira Code"/>
        </w:rPr>
      </w:pPr>
      <w:r w:rsidDel="00000000" w:rsidR="00000000" w:rsidRPr="00000000">
        <w:rPr>
          <w:rFonts w:ascii="Fira Code" w:cs="Fira Code" w:eastAsia="Fira Code" w:hAnsi="Fira Code"/>
          <w:rtl w:val="0"/>
        </w:rPr>
        <w:t xml:space="preserve">Check your Billing daily! Especially if you’ve spinned up a VM.</w:t>
      </w:r>
      <w:r w:rsidDel="00000000" w:rsidR="00000000" w:rsidRPr="00000000">
        <w:rPr>
          <w:rtl w:val="0"/>
        </w:rPr>
      </w:r>
    </w:p>
    <w:p w:rsidR="00000000" w:rsidDel="00000000" w:rsidP="00000000" w:rsidRDefault="00000000" w:rsidRPr="00000000" w14:paraId="00000825">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826">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Fira Code" w:cs="Fira Code" w:eastAsia="Fira Code" w:hAnsi="Fira Code"/>
          <w:sz w:val="22"/>
          <w:szCs w:val="22"/>
        </w:rPr>
      </w:pPr>
      <w:bookmarkStart w:colFirst="0" w:colLast="0" w:name="_xs6o0th0trw7" w:id="237"/>
      <w:bookmarkEnd w:id="237"/>
      <w:r w:rsidDel="00000000" w:rsidR="00000000" w:rsidRPr="00000000">
        <w:rPr>
          <w:rFonts w:ascii="Fira Code" w:cs="Fira Code" w:eastAsia="Fira Code" w:hAnsi="Fira Code"/>
          <w:sz w:val="34"/>
          <w:szCs w:val="34"/>
          <w:rtl w:val="0"/>
        </w:rPr>
        <w:t xml:space="preserve">GCP BQ - Cannot read and write in different locations: source: EU, destination: US - Loading data from GCS into BigQuery (different Region):</w:t>
      </w:r>
      <w:r w:rsidDel="00000000" w:rsidR="00000000" w:rsidRPr="00000000">
        <w:rPr>
          <w:rtl w:val="0"/>
        </w:rPr>
      </w:r>
    </w:p>
    <w:p w:rsidR="00000000" w:rsidDel="00000000" w:rsidP="00000000" w:rsidRDefault="00000000" w:rsidRPr="00000000" w14:paraId="00000827">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Be careful when you create your resources on GCP, all of them have to share the same Region in order to allow load data from GCS Bucket to BigQuery. If you forgot it when you created them, you can create a new dataset on BigQuery using the same Region which you used on your GCS Bucket.</w:t>
      </w:r>
    </w:p>
    <w:p w:rsidR="00000000" w:rsidDel="00000000" w:rsidP="00000000" w:rsidRDefault="00000000" w:rsidRPr="00000000" w14:paraId="00000828">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829">
      <w:pPr>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3910013" cy="2732804"/>
            <wp:effectExtent b="0" l="0" r="0" t="0"/>
            <wp:docPr id="11" name="image29.png"/>
            <a:graphic>
              <a:graphicData uri="http://schemas.openxmlformats.org/drawingml/2006/picture">
                <pic:pic>
                  <pic:nvPicPr>
                    <pic:cNvPr id="0" name="image29.png"/>
                    <pic:cNvPicPr preferRelativeResize="0"/>
                  </pic:nvPicPr>
                  <pic:blipFill>
                    <a:blip r:embed="rId155"/>
                    <a:srcRect b="0" l="0" r="0" t="0"/>
                    <a:stretch>
                      <a:fillRect/>
                    </a:stretch>
                  </pic:blipFill>
                  <pic:spPr>
                    <a:xfrm>
                      <a:off x="0" y="0"/>
                      <a:ext cx="3910013" cy="2732804"/>
                    </a:xfrm>
                    <a:prstGeom prst="rect"/>
                    <a:ln/>
                  </pic:spPr>
                </pic:pic>
              </a:graphicData>
            </a:graphic>
          </wp:inline>
        </w:drawing>
      </w:r>
      <w:r w:rsidDel="00000000" w:rsidR="00000000" w:rsidRPr="00000000">
        <w:rPr>
          <w:rtl w:val="0"/>
        </w:rPr>
      </w:r>
    </w:p>
    <w:p w:rsidR="00000000" w:rsidDel="00000000" w:rsidP="00000000" w:rsidRDefault="00000000" w:rsidRPr="00000000" w14:paraId="0000082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82B">
      <w:pPr>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5084873" cy="3509709"/>
            <wp:effectExtent b="0" l="0" r="0" t="0"/>
            <wp:docPr id="68" name="image70.png"/>
            <a:graphic>
              <a:graphicData uri="http://schemas.openxmlformats.org/drawingml/2006/picture">
                <pic:pic>
                  <pic:nvPicPr>
                    <pic:cNvPr id="0" name="image70.png"/>
                    <pic:cNvPicPr preferRelativeResize="0"/>
                  </pic:nvPicPr>
                  <pic:blipFill>
                    <a:blip r:embed="rId156"/>
                    <a:srcRect b="0" l="0" r="0" t="0"/>
                    <a:stretch>
                      <a:fillRect/>
                    </a:stretch>
                  </pic:blipFill>
                  <pic:spPr>
                    <a:xfrm>
                      <a:off x="0" y="0"/>
                      <a:ext cx="5084873" cy="3509709"/>
                    </a:xfrm>
                    <a:prstGeom prst="rect"/>
                    <a:ln/>
                  </pic:spPr>
                </pic:pic>
              </a:graphicData>
            </a:graphic>
          </wp:inline>
        </w:drawing>
      </w:r>
      <w:r w:rsidDel="00000000" w:rsidR="00000000" w:rsidRPr="00000000">
        <w:rPr>
          <w:rtl w:val="0"/>
        </w:rPr>
      </w:r>
    </w:p>
    <w:p w:rsidR="00000000" w:rsidDel="00000000" w:rsidP="00000000" w:rsidRDefault="00000000" w:rsidRPr="00000000" w14:paraId="0000082C">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82D">
      <w:pPr>
        <w:rPr>
          <w:rFonts w:ascii="Fira Code" w:cs="Fira Code" w:eastAsia="Fira Code" w:hAnsi="Fira Code"/>
        </w:rPr>
      </w:pPr>
      <w:r w:rsidDel="00000000" w:rsidR="00000000" w:rsidRPr="00000000">
        <w:rPr>
          <w:rFonts w:ascii="Fira Code" w:cs="Fira Code" w:eastAsia="Fira Code" w:hAnsi="Fira Code"/>
          <w:sz w:val="24"/>
          <w:szCs w:val="24"/>
          <w:rtl w:val="0"/>
        </w:rPr>
        <w:t xml:space="preserve">This means that your GCS Bucket and the BigQuery dataset are placed in different regions. You have to create a new dataset inside BigQuery in the same region with your GCS bucket and store the data in the newly created dataset.</w:t>
      </w:r>
      <w:r w:rsidDel="00000000" w:rsidR="00000000" w:rsidRPr="00000000">
        <w:rPr>
          <w:rtl w:val="0"/>
        </w:rPr>
      </w:r>
    </w:p>
    <w:p w:rsidR="00000000" w:rsidDel="00000000" w:rsidP="00000000" w:rsidRDefault="00000000" w:rsidRPr="00000000" w14:paraId="0000082E">
      <w:pPr>
        <w:rPr>
          <w:rFonts w:ascii="Fira Code" w:cs="Fira Code" w:eastAsia="Fira Code" w:hAnsi="Fira Code"/>
          <w:color w:val="1d1c1d"/>
          <w:sz w:val="23"/>
          <w:szCs w:val="23"/>
          <w:highlight w:val="white"/>
        </w:rPr>
      </w:pPr>
      <w:r w:rsidDel="00000000" w:rsidR="00000000" w:rsidRPr="00000000">
        <w:rPr>
          <w:rtl w:val="0"/>
        </w:rPr>
      </w:r>
    </w:p>
    <w:p w:rsidR="00000000" w:rsidDel="00000000" w:rsidP="00000000" w:rsidRDefault="00000000" w:rsidRPr="00000000" w14:paraId="0000082F">
      <w:pPr>
        <w:pStyle w:val="Heading2"/>
        <w:spacing w:after="200" w:lineRule="auto"/>
        <w:rPr>
          <w:rFonts w:ascii="Fira Code" w:cs="Fira Code" w:eastAsia="Fira Code" w:hAnsi="Fira Code"/>
          <w:sz w:val="34"/>
          <w:szCs w:val="34"/>
        </w:rPr>
      </w:pPr>
      <w:bookmarkStart w:colFirst="0" w:colLast="0" w:name="_ac3n1bf69k" w:id="238"/>
      <w:bookmarkEnd w:id="238"/>
      <w:r w:rsidDel="00000000" w:rsidR="00000000" w:rsidRPr="00000000">
        <w:rPr>
          <w:rFonts w:ascii="Fira Code" w:cs="Fira Code" w:eastAsia="Fira Code" w:hAnsi="Fira Code"/>
          <w:sz w:val="34"/>
          <w:szCs w:val="34"/>
          <w:rtl w:val="0"/>
        </w:rPr>
        <w:t xml:space="preserve">GCP BQ - Cannot read and write in different locations: source: &lt;REGION_HERE&gt;, destination: &lt;ANOTHER_REGION_HERE&gt;</w:t>
      </w:r>
    </w:p>
    <w:p w:rsidR="00000000" w:rsidDel="00000000" w:rsidP="00000000" w:rsidRDefault="00000000" w:rsidRPr="00000000" w14:paraId="00000830">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Make sure to create the BigQuery dataset in the very same location that you've created the GCS Bucket. For instance, </w:t>
      </w:r>
      <w:r w:rsidDel="00000000" w:rsidR="00000000" w:rsidRPr="00000000">
        <w:rPr>
          <w:rFonts w:ascii="Fira Code" w:cs="Fira Code" w:eastAsia="Fira Code" w:hAnsi="Fira Code"/>
          <w:b w:val="1"/>
          <w:rtl w:val="0"/>
        </w:rPr>
        <w:t xml:space="preserve">if your GCS Bucket was created in `</w:t>
      </w:r>
      <w:r w:rsidDel="00000000" w:rsidR="00000000" w:rsidRPr="00000000">
        <w:rPr>
          <w:rFonts w:ascii="Fira Code" w:cs="Fira Code" w:eastAsia="Fira Code" w:hAnsi="Fira Code"/>
          <w:rtl w:val="0"/>
        </w:rPr>
        <w:t xml:space="preserve">us-central1</w:t>
      </w:r>
      <w:r w:rsidDel="00000000" w:rsidR="00000000" w:rsidRPr="00000000">
        <w:rPr>
          <w:rFonts w:ascii="Fira Code" w:cs="Fira Code" w:eastAsia="Fira Code" w:hAnsi="Fira Code"/>
          <w:b w:val="1"/>
          <w:rtl w:val="0"/>
        </w:rPr>
        <w:t xml:space="preserve">`, then BigQuery dataset</w:t>
      </w: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b w:val="1"/>
          <w:rtl w:val="0"/>
        </w:rPr>
        <w:t xml:space="preserve">must be created in the same region </w:t>
      </w:r>
      <w:r w:rsidDel="00000000" w:rsidR="00000000" w:rsidRPr="00000000">
        <w:rPr>
          <w:rFonts w:ascii="Fira Code" w:cs="Fira Code" w:eastAsia="Fira Code" w:hAnsi="Fira Code"/>
          <w:rtl w:val="0"/>
        </w:rPr>
        <w:t xml:space="preserve">(us-central1, in this example)</w:t>
      </w:r>
    </w:p>
    <w:p w:rsidR="00000000" w:rsidDel="00000000" w:rsidP="00000000" w:rsidRDefault="00000000" w:rsidRPr="00000000" w14:paraId="00000831">
      <w:pPr>
        <w:ind w:left="0" w:firstLine="0"/>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8389953" cy="3555898"/>
            <wp:effectExtent b="0" l="0" r="0" t="0"/>
            <wp:docPr id="12" name="image12.png"/>
            <a:graphic>
              <a:graphicData uri="http://schemas.openxmlformats.org/drawingml/2006/picture">
                <pic:pic>
                  <pic:nvPicPr>
                    <pic:cNvPr id="0" name="image12.png"/>
                    <pic:cNvPicPr preferRelativeResize="0"/>
                  </pic:nvPicPr>
                  <pic:blipFill>
                    <a:blip r:embed="rId157"/>
                    <a:srcRect b="0" l="0" r="0" t="0"/>
                    <a:stretch>
                      <a:fillRect/>
                    </a:stretch>
                  </pic:blipFill>
                  <pic:spPr>
                    <a:xfrm>
                      <a:off x="0" y="0"/>
                      <a:ext cx="8389953" cy="3555898"/>
                    </a:xfrm>
                    <a:prstGeom prst="rect"/>
                    <a:ln/>
                  </pic:spPr>
                </pic:pic>
              </a:graphicData>
            </a:graphic>
          </wp:inline>
        </w:drawing>
      </w:r>
      <w:r w:rsidDel="00000000" w:rsidR="00000000" w:rsidRPr="00000000">
        <w:rPr>
          <w:rtl w:val="0"/>
        </w:rPr>
      </w:r>
    </w:p>
    <w:p w:rsidR="00000000" w:rsidDel="00000000" w:rsidP="00000000" w:rsidRDefault="00000000" w:rsidRPr="00000000" w14:paraId="00000832">
      <w:pPr>
        <w:ind w:left="0" w:firstLine="0"/>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5768759" cy="7186560"/>
            <wp:effectExtent b="0" l="0" r="0" t="0"/>
            <wp:docPr id="79" name="image79.png"/>
            <a:graphic>
              <a:graphicData uri="http://schemas.openxmlformats.org/drawingml/2006/picture">
                <pic:pic>
                  <pic:nvPicPr>
                    <pic:cNvPr id="0" name="image79.png"/>
                    <pic:cNvPicPr preferRelativeResize="0"/>
                  </pic:nvPicPr>
                  <pic:blipFill>
                    <a:blip r:embed="rId158"/>
                    <a:srcRect b="0" l="0" r="0" t="0"/>
                    <a:stretch>
                      <a:fillRect/>
                    </a:stretch>
                  </pic:blipFill>
                  <pic:spPr>
                    <a:xfrm>
                      <a:off x="0" y="0"/>
                      <a:ext cx="5768759" cy="7186560"/>
                    </a:xfrm>
                    <a:prstGeom prst="rect"/>
                    <a:ln/>
                  </pic:spPr>
                </pic:pic>
              </a:graphicData>
            </a:graphic>
          </wp:inline>
        </w:drawing>
      </w:r>
      <w:r w:rsidDel="00000000" w:rsidR="00000000" w:rsidRPr="00000000">
        <w:rPr>
          <w:rtl w:val="0"/>
        </w:rPr>
      </w:r>
    </w:p>
    <w:p w:rsidR="00000000" w:rsidDel="00000000" w:rsidP="00000000" w:rsidRDefault="00000000" w:rsidRPr="00000000" w14:paraId="00000833">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834">
      <w:pPr>
        <w:pStyle w:val="Heading2"/>
        <w:spacing w:after="200" w:lineRule="auto"/>
        <w:rPr>
          <w:rFonts w:ascii="Fira Code" w:cs="Fira Code" w:eastAsia="Fira Code" w:hAnsi="Fira Code"/>
          <w:sz w:val="34"/>
          <w:szCs w:val="34"/>
        </w:rPr>
      </w:pPr>
      <w:bookmarkStart w:colFirst="0" w:colLast="0" w:name="_j6s6l8okf80w" w:id="239"/>
      <w:bookmarkEnd w:id="239"/>
      <w:r w:rsidDel="00000000" w:rsidR="00000000" w:rsidRPr="00000000">
        <w:rPr>
          <w:rFonts w:ascii="Fira Code" w:cs="Fira Code" w:eastAsia="Fira Code" w:hAnsi="Fira Code"/>
          <w:rtl w:val="0"/>
        </w:rPr>
        <w:t xml:space="preserve">GCP BQ - </w:t>
      </w:r>
      <w:r w:rsidDel="00000000" w:rsidR="00000000" w:rsidRPr="00000000">
        <w:rPr>
          <w:rFonts w:ascii="Fira Code" w:cs="Fira Code" w:eastAsia="Fira Code" w:hAnsi="Fira Code"/>
          <w:sz w:val="34"/>
          <w:szCs w:val="34"/>
          <w:rtl w:val="0"/>
        </w:rPr>
        <w:t xml:space="preserve">Remember to save your queries</w:t>
      </w:r>
    </w:p>
    <w:p w:rsidR="00000000" w:rsidDel="00000000" w:rsidP="00000000" w:rsidRDefault="00000000" w:rsidRPr="00000000" w14:paraId="00000835">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By the way, this isn’t a problem/solution, but a useful hint:</w:t>
      </w:r>
    </w:p>
    <w:p w:rsidR="00000000" w:rsidDel="00000000" w:rsidP="00000000" w:rsidRDefault="00000000" w:rsidRPr="00000000" w14:paraId="00000836">
      <w:pPr>
        <w:numPr>
          <w:ilvl w:val="0"/>
          <w:numId w:val="83"/>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Please, remember to save your progress in BigQuery SQL Editor.</w:t>
      </w:r>
    </w:p>
    <w:p w:rsidR="00000000" w:rsidDel="00000000" w:rsidP="00000000" w:rsidRDefault="00000000" w:rsidRPr="00000000" w14:paraId="00000837">
      <w:pPr>
        <w:numPr>
          <w:ilvl w:val="0"/>
          <w:numId w:val="83"/>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 was almost finishing the homework, when my Chrome Tab froze and I had to reload it. Then I lost my entire SQL script.</w:t>
      </w:r>
    </w:p>
    <w:p w:rsidR="00000000" w:rsidDel="00000000" w:rsidP="00000000" w:rsidRDefault="00000000" w:rsidRPr="00000000" w14:paraId="00000838">
      <w:pPr>
        <w:numPr>
          <w:ilvl w:val="0"/>
          <w:numId w:val="83"/>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Save your script from time to time. Just click on the button at the top bar. Your saved file will be available on the left panel.</w:t>
      </w:r>
    </w:p>
    <w:p w:rsidR="00000000" w:rsidDel="00000000" w:rsidP="00000000" w:rsidRDefault="00000000" w:rsidRPr="00000000" w14:paraId="00000839">
      <w:pPr>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6900863" cy="2621499"/>
            <wp:effectExtent b="0" l="0" r="0" t="0"/>
            <wp:docPr id="72" name="image71.png"/>
            <a:graphic>
              <a:graphicData uri="http://schemas.openxmlformats.org/drawingml/2006/picture">
                <pic:pic>
                  <pic:nvPicPr>
                    <pic:cNvPr id="0" name="image71.png"/>
                    <pic:cNvPicPr preferRelativeResize="0"/>
                  </pic:nvPicPr>
                  <pic:blipFill>
                    <a:blip r:embed="rId159"/>
                    <a:srcRect b="0" l="0" r="0" t="0"/>
                    <a:stretch>
                      <a:fillRect/>
                    </a:stretch>
                  </pic:blipFill>
                  <pic:spPr>
                    <a:xfrm>
                      <a:off x="0" y="0"/>
                      <a:ext cx="6900863" cy="2621499"/>
                    </a:xfrm>
                    <a:prstGeom prst="rect"/>
                    <a:ln/>
                  </pic:spPr>
                </pic:pic>
              </a:graphicData>
            </a:graphic>
          </wp:inline>
        </w:drawing>
      </w:r>
      <w:r w:rsidDel="00000000" w:rsidR="00000000" w:rsidRPr="00000000">
        <w:rPr>
          <w:rtl w:val="0"/>
        </w:rPr>
      </w:r>
    </w:p>
    <w:p w:rsidR="00000000" w:rsidDel="00000000" w:rsidP="00000000" w:rsidRDefault="00000000" w:rsidRPr="00000000" w14:paraId="0000083A">
      <w:pPr>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Alternatively, you can copy paste your queries into an .sql file in your preferred editor (Notepad++, VS Code, etc.). Using the .sql extension will provide convenient color formatting.</w:t>
      </w:r>
    </w:p>
    <w:p w:rsidR="00000000" w:rsidDel="00000000" w:rsidP="00000000" w:rsidRDefault="00000000" w:rsidRPr="00000000" w14:paraId="0000083B">
      <w:pPr>
        <w:ind w:left="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083C">
      <w:pPr>
        <w:pStyle w:val="Heading2"/>
        <w:spacing w:after="200" w:lineRule="auto"/>
        <w:rPr>
          <w:rFonts w:ascii="Fira Code" w:cs="Fira Code" w:eastAsia="Fira Code" w:hAnsi="Fira Code"/>
          <w:sz w:val="34"/>
          <w:szCs w:val="34"/>
        </w:rPr>
      </w:pPr>
      <w:bookmarkStart w:colFirst="0" w:colLast="0" w:name="_h8bv1c7pspc0" w:id="240"/>
      <w:bookmarkEnd w:id="240"/>
      <w:r w:rsidDel="00000000" w:rsidR="00000000" w:rsidRPr="00000000">
        <w:rPr>
          <w:rFonts w:ascii="Fira Code" w:cs="Fira Code" w:eastAsia="Fira Code" w:hAnsi="Fira Code"/>
          <w:rtl w:val="0"/>
        </w:rPr>
        <w:t xml:space="preserve">GCP BQ - </w:t>
      </w:r>
      <w:r w:rsidDel="00000000" w:rsidR="00000000" w:rsidRPr="00000000">
        <w:rPr>
          <w:rFonts w:ascii="Fira Code" w:cs="Fira Code" w:eastAsia="Fira Code" w:hAnsi="Fira Code"/>
          <w:sz w:val="34"/>
          <w:szCs w:val="34"/>
          <w:rtl w:val="0"/>
        </w:rPr>
        <w:t xml:space="preserve">Can I use BigQuery for real-time analytics in this project?</w:t>
      </w:r>
    </w:p>
    <w:p w:rsidR="00000000" w:rsidDel="00000000" w:rsidP="00000000" w:rsidRDefault="00000000" w:rsidRPr="00000000" w14:paraId="0000083D">
      <w:pPr>
        <w:rPr>
          <w:rFonts w:ascii="Fira Code" w:cs="Fira Code" w:eastAsia="Fira Code" w:hAnsi="Fira Code"/>
        </w:rPr>
      </w:pPr>
      <w:r w:rsidDel="00000000" w:rsidR="00000000" w:rsidRPr="00000000">
        <w:rPr>
          <w:rFonts w:ascii="Fira Code" w:cs="Fira Code" w:eastAsia="Fira Code" w:hAnsi="Fira Code"/>
          <w:rtl w:val="0"/>
        </w:rPr>
        <w:t xml:space="preserve">Ans :  While real-time analytics might not be explicitly mentioned, BigQuery has real-time data streaming capabilities, allowing for potential integration in future project iterations.</w:t>
      </w:r>
      <w:r w:rsidDel="00000000" w:rsidR="00000000" w:rsidRPr="00000000">
        <w:rPr>
          <w:rtl w:val="0"/>
        </w:rPr>
      </w:r>
    </w:p>
    <w:p w:rsidR="00000000" w:rsidDel="00000000" w:rsidP="00000000" w:rsidRDefault="00000000" w:rsidRPr="00000000" w14:paraId="0000083E">
      <w:pPr>
        <w:pStyle w:val="Heading2"/>
        <w:rPr>
          <w:rFonts w:ascii="Fira Code" w:cs="Fira Code" w:eastAsia="Fira Code" w:hAnsi="Fira Code"/>
          <w:sz w:val="24"/>
          <w:szCs w:val="24"/>
        </w:rPr>
      </w:pPr>
      <w:bookmarkStart w:colFirst="0" w:colLast="0" w:name="_bd9r86lu5ne1" w:id="241"/>
      <w:bookmarkEnd w:id="241"/>
      <w:r w:rsidDel="00000000" w:rsidR="00000000" w:rsidRPr="00000000">
        <w:rPr>
          <w:rFonts w:ascii="Fira Code" w:cs="Fira Code" w:eastAsia="Fira Code" w:hAnsi="Fira Code"/>
          <w:rtl w:val="0"/>
        </w:rPr>
        <w:t xml:space="preserve">GCP BQ - </w:t>
      </w:r>
      <w:r w:rsidDel="00000000" w:rsidR="00000000" w:rsidRPr="00000000">
        <w:rPr>
          <w:rFonts w:ascii="Fira Code" w:cs="Fira Code" w:eastAsia="Fira Code" w:hAnsi="Fira Code"/>
          <w:sz w:val="34"/>
          <w:szCs w:val="34"/>
          <w:rtl w:val="0"/>
        </w:rPr>
        <w:t xml:space="preserve">Unable to load data from external tables into a materialized table in BigQuery due to an invalid timestamp error that are added while appending data to the file in Google Cloud Storage</w:t>
      </w:r>
      <w:r w:rsidDel="00000000" w:rsidR="00000000" w:rsidRPr="00000000">
        <w:rPr>
          <w:rtl w:val="0"/>
        </w:rPr>
      </w:r>
    </w:p>
    <w:p w:rsidR="00000000" w:rsidDel="00000000" w:rsidP="00000000" w:rsidRDefault="00000000" w:rsidRPr="00000000" w14:paraId="0000083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could not parse 'pickup_datetime' as timestamp for field pickup_datetime (position 2)</w:t>
      </w:r>
    </w:p>
    <w:p w:rsidR="00000000" w:rsidDel="00000000" w:rsidP="00000000" w:rsidRDefault="00000000" w:rsidRPr="00000000" w14:paraId="0000084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error is caused by invalid data in the timestamp column. A way to identify the problem is to define the schema from the external table using string datatype. This enables the queries to work at which point we can filter out the invalid rows from the import to the </w:t>
      </w:r>
      <w:r w:rsidDel="00000000" w:rsidR="00000000" w:rsidRPr="00000000">
        <w:rPr>
          <w:rFonts w:ascii="Fira Code" w:cs="Fira Code" w:eastAsia="Fira Code" w:hAnsi="Fira Code"/>
          <w:rtl w:val="0"/>
        </w:rPr>
        <w:t xml:space="preserve">materialised</w:t>
      </w:r>
      <w:r w:rsidDel="00000000" w:rsidR="00000000" w:rsidRPr="00000000">
        <w:rPr>
          <w:rFonts w:ascii="Fira Code" w:cs="Fira Code" w:eastAsia="Fira Code" w:hAnsi="Fira Code"/>
          <w:sz w:val="24"/>
          <w:szCs w:val="24"/>
          <w:rtl w:val="0"/>
        </w:rPr>
        <w:t xml:space="preserve"> table and insert the fields with the timestamp data type.</w:t>
      </w:r>
    </w:p>
    <w:p w:rsidR="00000000" w:rsidDel="00000000" w:rsidP="00000000" w:rsidRDefault="00000000" w:rsidRPr="00000000" w14:paraId="00000841">
      <w:pPr>
        <w:rPr>
          <w:rFonts w:ascii="Fira Code" w:cs="Fira Code" w:eastAsia="Fira Code" w:hAnsi="Fira Code"/>
        </w:rPr>
      </w:pPr>
      <w:r w:rsidDel="00000000" w:rsidR="00000000" w:rsidRPr="00000000">
        <w:rPr>
          <w:rtl w:val="0"/>
        </w:rPr>
      </w:r>
    </w:p>
    <w:p w:rsidR="00000000" w:rsidDel="00000000" w:rsidP="00000000" w:rsidRDefault="00000000" w:rsidRPr="00000000" w14:paraId="00000842">
      <w:pPr>
        <w:pStyle w:val="Heading2"/>
        <w:rPr>
          <w:rFonts w:ascii="Fira Code" w:cs="Fira Code" w:eastAsia="Fira Code" w:hAnsi="Fira Code"/>
        </w:rPr>
      </w:pPr>
      <w:bookmarkStart w:colFirst="0" w:colLast="0" w:name="_iebmmf5s6jff" w:id="242"/>
      <w:bookmarkEnd w:id="242"/>
      <w:r w:rsidDel="00000000" w:rsidR="00000000" w:rsidRPr="00000000">
        <w:rPr>
          <w:rFonts w:ascii="Fira Code" w:cs="Fira Code" w:eastAsia="Fira Code" w:hAnsi="Fira Code"/>
          <w:rtl w:val="0"/>
        </w:rPr>
        <w:t xml:space="preserve">GCP BQ - </w:t>
      </w:r>
      <w:r w:rsidDel="00000000" w:rsidR="00000000" w:rsidRPr="00000000">
        <w:rPr>
          <w:rFonts w:ascii="Fira Code" w:cs="Fira Code" w:eastAsia="Fira Code" w:hAnsi="Fira Code"/>
          <w:rtl w:val="0"/>
        </w:rPr>
        <w:t xml:space="preserve">Error Message in BigQuery: annotated as a valid Timestamp, please annotate it as TimestampType(MICROS) or TimestampType(MILLIS) </w:t>
      </w:r>
    </w:p>
    <w:p w:rsidR="00000000" w:rsidDel="00000000" w:rsidP="00000000" w:rsidRDefault="00000000" w:rsidRPr="00000000" w14:paraId="00000843">
      <w:pPr>
        <w:rPr>
          <w:rFonts w:ascii="Fira Code" w:cs="Fira Code" w:eastAsia="Fira Code" w:hAnsi="Fira Code"/>
        </w:rPr>
      </w:pPr>
      <w:r w:rsidDel="00000000" w:rsidR="00000000" w:rsidRPr="00000000">
        <w:rPr>
          <w:rFonts w:ascii="Fira Code" w:cs="Fira Code" w:eastAsia="Fira Code" w:hAnsi="Fira Code"/>
          <w:b w:val="1"/>
          <w:rtl w:val="0"/>
        </w:rPr>
        <w:t xml:space="preserve">Background</w:t>
      </w:r>
      <w:r w:rsidDel="00000000" w:rsidR="00000000" w:rsidRPr="00000000">
        <w:rPr>
          <w:rFonts w:ascii="Fira Code" w:cs="Fira Code" w:eastAsia="Fira Code" w:hAnsi="Fira Code"/>
          <w:rtl w:val="0"/>
        </w:rPr>
        <w:t xml:space="preserve">:</w:t>
      </w:r>
    </w:p>
    <w:p w:rsidR="00000000" w:rsidDel="00000000" w:rsidP="00000000" w:rsidRDefault="00000000" w:rsidRPr="00000000" w14:paraId="00000844">
      <w:pPr>
        <w:numPr>
          <w:ilvl w:val="0"/>
          <w:numId w:val="18"/>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`pd.read_parquet`</w:t>
      </w:r>
    </w:p>
    <w:p w:rsidR="00000000" w:rsidDel="00000000" w:rsidP="00000000" w:rsidRDefault="00000000" w:rsidRPr="00000000" w14:paraId="00000845">
      <w:pPr>
        <w:numPr>
          <w:ilvl w:val="0"/>
          <w:numId w:val="18"/>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`pd.to_datetime`</w:t>
      </w:r>
    </w:p>
    <w:p w:rsidR="00000000" w:rsidDel="00000000" w:rsidP="00000000" w:rsidRDefault="00000000" w:rsidRPr="00000000" w14:paraId="00000846">
      <w:pPr>
        <w:numPr>
          <w:ilvl w:val="0"/>
          <w:numId w:val="18"/>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`pq.write_to_dataset`</w:t>
      </w:r>
    </w:p>
    <w:p w:rsidR="00000000" w:rsidDel="00000000" w:rsidP="00000000" w:rsidRDefault="00000000" w:rsidRPr="00000000" w14:paraId="00000847">
      <w:pPr>
        <w:rPr>
          <w:rFonts w:ascii="Fira Code" w:cs="Fira Code" w:eastAsia="Fira Code" w:hAnsi="Fira Code"/>
        </w:rPr>
      </w:pPr>
      <w:r w:rsidDel="00000000" w:rsidR="00000000" w:rsidRPr="00000000">
        <w:rPr>
          <w:rFonts w:ascii="Fira Code" w:cs="Fira Code" w:eastAsia="Fira Code" w:hAnsi="Fira Code"/>
          <w:b w:val="1"/>
          <w:rtl w:val="0"/>
        </w:rPr>
        <w:t xml:space="preserve">Reference</w:t>
      </w:r>
      <w:r w:rsidDel="00000000" w:rsidR="00000000" w:rsidRPr="00000000">
        <w:rPr>
          <w:rFonts w:ascii="Fira Code" w:cs="Fira Code" w:eastAsia="Fira Code" w:hAnsi="Fira Code"/>
          <w:rtl w:val="0"/>
        </w:rPr>
        <w:t xml:space="preserve">: </w:t>
      </w:r>
    </w:p>
    <w:p w:rsidR="00000000" w:rsidDel="00000000" w:rsidP="00000000" w:rsidRDefault="00000000" w:rsidRPr="00000000" w14:paraId="00000848">
      <w:pPr>
        <w:numPr>
          <w:ilvl w:val="0"/>
          <w:numId w:val="97"/>
        </w:numPr>
        <w:spacing w:after="0" w:afterAutospacing="0"/>
        <w:ind w:left="720" w:hanging="360"/>
        <w:rPr>
          <w:rFonts w:ascii="Fira Code" w:cs="Fira Code" w:eastAsia="Fira Code" w:hAnsi="Fira Code"/>
        </w:rPr>
      </w:pPr>
      <w:hyperlink r:id="rId160">
        <w:r w:rsidDel="00000000" w:rsidR="00000000" w:rsidRPr="00000000">
          <w:rPr>
            <w:rFonts w:ascii="Fira Code" w:cs="Fira Code" w:eastAsia="Fira Code" w:hAnsi="Fira Code"/>
            <w:color w:val="1155cc"/>
            <w:u w:val="single"/>
            <w:rtl w:val="0"/>
          </w:rPr>
          <w:t xml:space="preserve">https://stackoverflow.com/questions/48314880/are-parquet-file-created-with-pyarrow-vs-pyspark-compatible</w:t>
        </w:r>
      </w:hyperlink>
      <w:r w:rsidDel="00000000" w:rsidR="00000000" w:rsidRPr="00000000">
        <w:rPr>
          <w:rtl w:val="0"/>
        </w:rPr>
      </w:r>
    </w:p>
    <w:p w:rsidR="00000000" w:rsidDel="00000000" w:rsidP="00000000" w:rsidRDefault="00000000" w:rsidRPr="00000000" w14:paraId="00000849">
      <w:pPr>
        <w:numPr>
          <w:ilvl w:val="0"/>
          <w:numId w:val="97"/>
        </w:numPr>
        <w:spacing w:after="0" w:afterAutospacing="0"/>
        <w:ind w:left="720" w:hanging="360"/>
        <w:rPr>
          <w:rFonts w:ascii="Fira Code" w:cs="Fira Code" w:eastAsia="Fira Code" w:hAnsi="Fira Code"/>
        </w:rPr>
      </w:pPr>
      <w:hyperlink r:id="rId161">
        <w:r w:rsidDel="00000000" w:rsidR="00000000" w:rsidRPr="00000000">
          <w:rPr>
            <w:rFonts w:ascii="Fira Code" w:cs="Fira Code" w:eastAsia="Fira Code" w:hAnsi="Fira Code"/>
            <w:color w:val="1155cc"/>
            <w:u w:val="single"/>
            <w:rtl w:val="0"/>
          </w:rPr>
          <w:t xml:space="preserve">https://stackoverflow.com/questions/57798479/editing-parquet-files-with-python-causes-errors-to-datetime-format</w:t>
        </w:r>
      </w:hyperlink>
      <w:r w:rsidDel="00000000" w:rsidR="00000000" w:rsidRPr="00000000">
        <w:rPr>
          <w:rtl w:val="0"/>
        </w:rPr>
      </w:r>
    </w:p>
    <w:p w:rsidR="00000000" w:rsidDel="00000000" w:rsidP="00000000" w:rsidRDefault="00000000" w:rsidRPr="00000000" w14:paraId="0000084A">
      <w:pPr>
        <w:numPr>
          <w:ilvl w:val="0"/>
          <w:numId w:val="97"/>
        </w:numPr>
        <w:ind w:left="720" w:hanging="360"/>
        <w:rPr>
          <w:rFonts w:ascii="Fira Code" w:cs="Fira Code" w:eastAsia="Fira Code" w:hAnsi="Fira Code"/>
        </w:rPr>
      </w:pPr>
      <w:hyperlink r:id="rId162">
        <w:r w:rsidDel="00000000" w:rsidR="00000000" w:rsidRPr="00000000">
          <w:rPr>
            <w:rFonts w:ascii="Fira Code" w:cs="Fira Code" w:eastAsia="Fira Code" w:hAnsi="Fira Code"/>
            <w:color w:val="1155cc"/>
            <w:u w:val="single"/>
            <w:rtl w:val="0"/>
          </w:rPr>
          <w:t xml:space="preserve">https://www.reddit.com/r/bigquery/comments/16aoq0u/parquet_timestamp_to_bq_coming_across_as_int/?share_id=YXqCs5Jl6hQcw-kg6-VgF&amp;utm_content=1&amp;utm_medium=ios_app&amp;utm_name=ioscss&amp;utm_source=share&amp;utm_term=1</w:t>
        </w:r>
      </w:hyperlink>
      <w:r w:rsidDel="00000000" w:rsidR="00000000" w:rsidRPr="00000000">
        <w:rPr>
          <w:rtl w:val="0"/>
        </w:rPr>
      </w:r>
    </w:p>
    <w:p w:rsidR="00000000" w:rsidDel="00000000" w:rsidP="00000000" w:rsidRDefault="00000000" w:rsidRPr="00000000" w14:paraId="0000084B">
      <w:pPr>
        <w:rPr>
          <w:rFonts w:ascii="Fira Code" w:cs="Fira Code" w:eastAsia="Fira Code" w:hAnsi="Fira Code"/>
        </w:rPr>
      </w:pPr>
      <w:r w:rsidDel="00000000" w:rsidR="00000000" w:rsidRPr="00000000">
        <w:rPr>
          <w:rFonts w:ascii="Fira Code" w:cs="Fira Code" w:eastAsia="Fira Code" w:hAnsi="Fira Code"/>
          <w:b w:val="1"/>
          <w:rtl w:val="0"/>
        </w:rPr>
        <w:t xml:space="preserve">Solution</w:t>
      </w:r>
      <w:r w:rsidDel="00000000" w:rsidR="00000000" w:rsidRPr="00000000">
        <w:rPr>
          <w:rFonts w:ascii="Fira Code" w:cs="Fira Code" w:eastAsia="Fira Code" w:hAnsi="Fira Code"/>
          <w:rtl w:val="0"/>
        </w:rPr>
        <w:t xml:space="preserve">:</w:t>
      </w:r>
    </w:p>
    <w:p w:rsidR="00000000" w:rsidDel="00000000" w:rsidP="00000000" w:rsidRDefault="00000000" w:rsidRPr="00000000" w14:paraId="0000084C">
      <w:pPr>
        <w:rPr>
          <w:rFonts w:ascii="Fira Code" w:cs="Fira Code" w:eastAsia="Fira Code" w:hAnsi="Fira Code"/>
        </w:rPr>
      </w:pPr>
      <w:r w:rsidDel="00000000" w:rsidR="00000000" w:rsidRPr="00000000">
        <w:rPr>
          <w:rFonts w:ascii="Fira Code" w:cs="Fira Code" w:eastAsia="Fira Code" w:hAnsi="Fira Code"/>
          <w:rtl w:val="0"/>
        </w:rPr>
        <w:t xml:space="preserve">Add `use_deprecated_int96_timestamps=True` to `pq.write_to_dataset` function, like below</w:t>
      </w:r>
    </w:p>
    <w:p w:rsidR="00000000" w:rsidDel="00000000" w:rsidP="00000000" w:rsidRDefault="00000000" w:rsidRPr="00000000" w14:paraId="0000084D">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pq.write_to_dataset(</w:t>
      </w:r>
    </w:p>
    <w:p w:rsidR="00000000" w:rsidDel="00000000" w:rsidP="00000000" w:rsidRDefault="00000000" w:rsidRPr="00000000" w14:paraId="0000084E">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table,</w:t>
      </w:r>
    </w:p>
    <w:p w:rsidR="00000000" w:rsidDel="00000000" w:rsidP="00000000" w:rsidRDefault="00000000" w:rsidRPr="00000000" w14:paraId="0000084F">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root_path=root_path,</w:t>
      </w:r>
    </w:p>
    <w:p w:rsidR="00000000" w:rsidDel="00000000" w:rsidP="00000000" w:rsidRDefault="00000000" w:rsidRPr="00000000" w14:paraId="00000850">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filesystem=gcs,</w:t>
      </w:r>
    </w:p>
    <w:p w:rsidR="00000000" w:rsidDel="00000000" w:rsidP="00000000" w:rsidRDefault="00000000" w:rsidRPr="00000000" w14:paraId="00000851">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use_deprecated_int96_timestamps=True  </w:t>
      </w:r>
    </w:p>
    <w:p w:rsidR="00000000" w:rsidDel="00000000" w:rsidP="00000000" w:rsidRDefault="00000000" w:rsidRPr="00000000" w14:paraId="00000852">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Write timestamps to INT96 Parquet format</w:t>
      </w:r>
    </w:p>
    <w:p w:rsidR="00000000" w:rsidDel="00000000" w:rsidP="00000000" w:rsidRDefault="00000000" w:rsidRPr="00000000" w14:paraId="00000853">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0854">
      <w:pPr>
        <w:rPr>
          <w:rFonts w:ascii="Fira Code" w:cs="Fira Code" w:eastAsia="Fira Code" w:hAnsi="Fira Code"/>
        </w:rPr>
      </w:pPr>
      <w:r w:rsidDel="00000000" w:rsidR="00000000" w:rsidRPr="00000000">
        <w:rPr>
          <w:rtl w:val="0"/>
        </w:rPr>
      </w:r>
    </w:p>
    <w:p w:rsidR="00000000" w:rsidDel="00000000" w:rsidP="00000000" w:rsidRDefault="00000000" w:rsidRPr="00000000" w14:paraId="00000855">
      <w:pPr>
        <w:pStyle w:val="Heading2"/>
        <w:rPr>
          <w:rFonts w:ascii="Fira Code" w:cs="Fira Code" w:eastAsia="Fira Code" w:hAnsi="Fira Code"/>
        </w:rPr>
      </w:pPr>
      <w:bookmarkStart w:colFirst="0" w:colLast="0" w:name="_j9wrvd5lsux2" w:id="243"/>
      <w:bookmarkEnd w:id="243"/>
      <w:r w:rsidDel="00000000" w:rsidR="00000000" w:rsidRPr="00000000">
        <w:rPr>
          <w:rFonts w:ascii="Fira Code" w:cs="Fira Code" w:eastAsia="Fira Code" w:hAnsi="Fira Code"/>
          <w:rtl w:val="0"/>
        </w:rPr>
        <w:t xml:space="preserve">GCP BQ - </w:t>
      </w:r>
      <w:r w:rsidDel="00000000" w:rsidR="00000000" w:rsidRPr="00000000">
        <w:rPr>
          <w:rFonts w:ascii="Fira Code" w:cs="Fira Code" w:eastAsia="Fira Code" w:hAnsi="Fira Code"/>
          <w:sz w:val="34"/>
          <w:szCs w:val="34"/>
          <w:rtl w:val="0"/>
        </w:rPr>
        <w:t xml:space="preserve">Datetime columns in Parquet files created from Pandas show up as integer columns in BigQuery</w:t>
      </w:r>
      <w:r w:rsidDel="00000000" w:rsidR="00000000" w:rsidRPr="00000000">
        <w:rPr>
          <w:rtl w:val="0"/>
        </w:rPr>
      </w:r>
    </w:p>
    <w:p w:rsidR="00000000" w:rsidDel="00000000" w:rsidP="00000000" w:rsidRDefault="00000000" w:rsidRPr="00000000" w14:paraId="00000856">
      <w:pPr>
        <w:rPr>
          <w:rFonts w:ascii="Fira Code" w:cs="Fira Code" w:eastAsia="Fira Code" w:hAnsi="Fira Code"/>
        </w:rPr>
      </w:pPr>
      <w:r w:rsidDel="00000000" w:rsidR="00000000" w:rsidRPr="00000000">
        <w:rPr>
          <w:rFonts w:ascii="Fira Code" w:cs="Fira Code" w:eastAsia="Fira Code" w:hAnsi="Fira Code"/>
          <w:b w:val="1"/>
          <w:rtl w:val="0"/>
        </w:rPr>
        <w:t xml:space="preserve">Solution:</w:t>
      </w:r>
      <w:r w:rsidDel="00000000" w:rsidR="00000000" w:rsidRPr="00000000">
        <w:rPr>
          <w:rtl w:val="0"/>
        </w:rPr>
      </w:r>
    </w:p>
    <w:p w:rsidR="00000000" w:rsidDel="00000000" w:rsidP="00000000" w:rsidRDefault="00000000" w:rsidRPr="00000000" w14:paraId="00000857">
      <w:pPr>
        <w:rPr>
          <w:rFonts w:ascii="Fira Code" w:cs="Fira Code" w:eastAsia="Fira Code" w:hAnsi="Fira Code"/>
        </w:rPr>
      </w:pPr>
      <w:r w:rsidDel="00000000" w:rsidR="00000000" w:rsidRPr="00000000">
        <w:rPr>
          <w:rFonts w:ascii="Fira Code" w:cs="Fira Code" w:eastAsia="Fira Code" w:hAnsi="Fira Code"/>
          <w:rtl w:val="0"/>
        </w:rPr>
        <w:t xml:space="preserve">If you’re using Mage, in the last Data Exporter that writes to Google Cloud Storage use PyArrow to generate the Parquet file with the correct logical type for the datetime columns, otherwise they won't be converted to timestamp when loaded by BigQuery later on.</w:t>
      </w:r>
    </w:p>
    <w:p w:rsidR="00000000" w:rsidDel="00000000" w:rsidP="00000000" w:rsidRDefault="00000000" w:rsidRPr="00000000" w14:paraId="00000858">
      <w:pPr>
        <w:shd w:fill="141414" w:val="clear"/>
        <w:spacing w:after="0" w:line="240" w:lineRule="auto"/>
        <w:rPr>
          <w:rFonts w:ascii="Fira Code" w:cs="Fira Code" w:eastAsia="Fira Code" w:hAnsi="Fira Code"/>
          <w:color w:val="ffffff"/>
          <w:sz w:val="21"/>
          <w:szCs w:val="21"/>
        </w:rPr>
      </w:pPr>
      <w:r w:rsidDel="00000000" w:rsidR="00000000" w:rsidRPr="00000000">
        <w:rPr>
          <w:rFonts w:ascii="Fira Code" w:cs="Fira Code" w:eastAsia="Fira Code" w:hAnsi="Fira Code"/>
          <w:color w:val="cda869"/>
          <w:sz w:val="21"/>
          <w:szCs w:val="21"/>
          <w:rtl w:val="0"/>
        </w:rPr>
        <w:t xml:space="preserve">import</w:t>
      </w:r>
      <w:r w:rsidDel="00000000" w:rsidR="00000000" w:rsidRPr="00000000">
        <w:rPr>
          <w:rFonts w:ascii="Fira Code" w:cs="Fira Code" w:eastAsia="Fira Code" w:hAnsi="Fira Code"/>
          <w:color w:val="ffffff"/>
          <w:sz w:val="21"/>
          <w:szCs w:val="21"/>
          <w:rtl w:val="0"/>
        </w:rPr>
        <w:t xml:space="preserve"> pyarrow </w:t>
      </w:r>
      <w:r w:rsidDel="00000000" w:rsidR="00000000" w:rsidRPr="00000000">
        <w:rPr>
          <w:rFonts w:ascii="Fira Code" w:cs="Fira Code" w:eastAsia="Fira Code" w:hAnsi="Fira Code"/>
          <w:color w:val="cda869"/>
          <w:sz w:val="21"/>
          <w:szCs w:val="21"/>
          <w:rtl w:val="0"/>
        </w:rPr>
        <w:t xml:space="preserve">as</w:t>
      </w:r>
      <w:r w:rsidDel="00000000" w:rsidR="00000000" w:rsidRPr="00000000">
        <w:rPr>
          <w:rFonts w:ascii="Fira Code" w:cs="Fira Code" w:eastAsia="Fira Code" w:hAnsi="Fira Code"/>
          <w:color w:val="ffffff"/>
          <w:sz w:val="21"/>
          <w:szCs w:val="21"/>
          <w:rtl w:val="0"/>
        </w:rPr>
        <w:t xml:space="preserve"> pa</w:t>
      </w:r>
    </w:p>
    <w:p w:rsidR="00000000" w:rsidDel="00000000" w:rsidP="00000000" w:rsidRDefault="00000000" w:rsidRPr="00000000" w14:paraId="00000859">
      <w:pPr>
        <w:shd w:fill="141414" w:val="clear"/>
        <w:spacing w:after="0" w:line="240" w:lineRule="auto"/>
        <w:rPr>
          <w:rFonts w:ascii="Fira Code" w:cs="Fira Code" w:eastAsia="Fira Code" w:hAnsi="Fira Code"/>
          <w:color w:val="ffffff"/>
          <w:sz w:val="21"/>
          <w:szCs w:val="21"/>
        </w:rPr>
      </w:pPr>
      <w:r w:rsidDel="00000000" w:rsidR="00000000" w:rsidRPr="00000000">
        <w:rPr>
          <w:rFonts w:ascii="Fira Code" w:cs="Fira Code" w:eastAsia="Fira Code" w:hAnsi="Fira Code"/>
          <w:color w:val="cda869"/>
          <w:sz w:val="21"/>
          <w:szCs w:val="21"/>
          <w:rtl w:val="0"/>
        </w:rPr>
        <w:t xml:space="preserve">import</w:t>
      </w:r>
      <w:r w:rsidDel="00000000" w:rsidR="00000000" w:rsidRPr="00000000">
        <w:rPr>
          <w:rFonts w:ascii="Fira Code" w:cs="Fira Code" w:eastAsia="Fira Code" w:hAnsi="Fira Code"/>
          <w:color w:val="ffffff"/>
          <w:sz w:val="21"/>
          <w:szCs w:val="21"/>
          <w:rtl w:val="0"/>
        </w:rPr>
        <w:t xml:space="preserve"> pyarrow.parquet </w:t>
      </w:r>
      <w:r w:rsidDel="00000000" w:rsidR="00000000" w:rsidRPr="00000000">
        <w:rPr>
          <w:rFonts w:ascii="Fira Code" w:cs="Fira Code" w:eastAsia="Fira Code" w:hAnsi="Fira Code"/>
          <w:color w:val="cda869"/>
          <w:sz w:val="21"/>
          <w:szCs w:val="21"/>
          <w:rtl w:val="0"/>
        </w:rPr>
        <w:t xml:space="preserve">as</w:t>
      </w:r>
      <w:r w:rsidDel="00000000" w:rsidR="00000000" w:rsidRPr="00000000">
        <w:rPr>
          <w:rFonts w:ascii="Fira Code" w:cs="Fira Code" w:eastAsia="Fira Code" w:hAnsi="Fira Code"/>
          <w:color w:val="ffffff"/>
          <w:sz w:val="21"/>
          <w:szCs w:val="21"/>
          <w:rtl w:val="0"/>
        </w:rPr>
        <w:t xml:space="preserve"> pq</w:t>
      </w:r>
    </w:p>
    <w:p w:rsidR="00000000" w:rsidDel="00000000" w:rsidP="00000000" w:rsidRDefault="00000000" w:rsidRPr="00000000" w14:paraId="0000085A">
      <w:pPr>
        <w:shd w:fill="141414" w:val="clear"/>
        <w:spacing w:after="0" w:line="240" w:lineRule="auto"/>
        <w:rPr>
          <w:rFonts w:ascii="Fira Code" w:cs="Fira Code" w:eastAsia="Fira Code" w:hAnsi="Fira Code"/>
          <w:color w:val="ffffff"/>
          <w:sz w:val="21"/>
          <w:szCs w:val="21"/>
        </w:rPr>
      </w:pPr>
      <w:r w:rsidDel="00000000" w:rsidR="00000000" w:rsidRPr="00000000">
        <w:rPr>
          <w:rFonts w:ascii="Fira Code" w:cs="Fira Code" w:eastAsia="Fira Code" w:hAnsi="Fira Code"/>
          <w:color w:val="cda869"/>
          <w:sz w:val="21"/>
          <w:szCs w:val="21"/>
          <w:rtl w:val="0"/>
        </w:rPr>
        <w:t xml:space="preserve">import</w:t>
      </w:r>
      <w:r w:rsidDel="00000000" w:rsidR="00000000" w:rsidRPr="00000000">
        <w:rPr>
          <w:rFonts w:ascii="Fira Code" w:cs="Fira Code" w:eastAsia="Fira Code" w:hAnsi="Fira Code"/>
          <w:color w:val="ffffff"/>
          <w:sz w:val="21"/>
          <w:szCs w:val="21"/>
          <w:rtl w:val="0"/>
        </w:rPr>
        <w:t xml:space="preserve"> os</w:t>
      </w:r>
    </w:p>
    <w:p w:rsidR="00000000" w:rsidDel="00000000" w:rsidP="00000000" w:rsidRDefault="00000000" w:rsidRPr="00000000" w14:paraId="0000085B">
      <w:pPr>
        <w:shd w:fill="141414" w:val="clear"/>
        <w:spacing w:after="0" w:line="240" w:lineRule="auto"/>
        <w:rPr>
          <w:rFonts w:ascii="Fira Code" w:cs="Fira Code" w:eastAsia="Fira Code" w:hAnsi="Fira Code"/>
          <w:color w:val="ffffff"/>
          <w:sz w:val="21"/>
          <w:szCs w:val="21"/>
        </w:rPr>
      </w:pPr>
      <w:r w:rsidDel="00000000" w:rsidR="00000000" w:rsidRPr="00000000">
        <w:rPr>
          <w:rtl w:val="0"/>
        </w:rPr>
      </w:r>
    </w:p>
    <w:p w:rsidR="00000000" w:rsidDel="00000000" w:rsidP="00000000" w:rsidRDefault="00000000" w:rsidRPr="00000000" w14:paraId="0000085C">
      <w:pPr>
        <w:shd w:fill="141414" w:val="clear"/>
        <w:spacing w:after="0" w:line="240"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cda869"/>
          <w:sz w:val="21"/>
          <w:szCs w:val="21"/>
          <w:rtl w:val="0"/>
        </w:rPr>
        <w:t xml:space="preserve">if</w:t>
      </w: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8f9d6a"/>
          <w:sz w:val="21"/>
          <w:szCs w:val="21"/>
          <w:rtl w:val="0"/>
        </w:rPr>
        <w:t xml:space="preserve">'data_exporter'</w:t>
      </w: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cda869"/>
          <w:sz w:val="21"/>
          <w:szCs w:val="21"/>
          <w:rtl w:val="0"/>
        </w:rPr>
        <w:t xml:space="preserve">not</w:t>
      </w: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cda869"/>
          <w:sz w:val="21"/>
          <w:szCs w:val="21"/>
          <w:rtl w:val="0"/>
        </w:rPr>
        <w:t xml:space="preserve">in</w:t>
      </w: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cda869"/>
          <w:sz w:val="21"/>
          <w:szCs w:val="21"/>
          <w:rtl w:val="0"/>
        </w:rPr>
        <w:t xml:space="preserve">globals</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5D">
      <w:pPr>
        <w:shd w:fill="141414" w:val="clear"/>
        <w:spacing w:after="0" w:line="240" w:lineRule="auto"/>
        <w:rPr>
          <w:rFonts w:ascii="Fira Code" w:cs="Fira Code" w:eastAsia="Fira Code" w:hAnsi="Fira Code"/>
          <w:color w:val="ffffff"/>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cda869"/>
          <w:sz w:val="21"/>
          <w:szCs w:val="21"/>
          <w:rtl w:val="0"/>
        </w:rPr>
        <w:t xml:space="preserve">from</w:t>
      </w:r>
      <w:r w:rsidDel="00000000" w:rsidR="00000000" w:rsidRPr="00000000">
        <w:rPr>
          <w:rFonts w:ascii="Fira Code" w:cs="Fira Code" w:eastAsia="Fira Code" w:hAnsi="Fira Code"/>
          <w:color w:val="ffffff"/>
          <w:sz w:val="21"/>
          <w:szCs w:val="21"/>
          <w:rtl w:val="0"/>
        </w:rPr>
        <w:t xml:space="preserve"> mage_ai.data_preparation.decorators </w:t>
      </w:r>
      <w:r w:rsidDel="00000000" w:rsidR="00000000" w:rsidRPr="00000000">
        <w:rPr>
          <w:rFonts w:ascii="Fira Code" w:cs="Fira Code" w:eastAsia="Fira Code" w:hAnsi="Fira Code"/>
          <w:color w:val="cda869"/>
          <w:sz w:val="21"/>
          <w:szCs w:val="21"/>
          <w:rtl w:val="0"/>
        </w:rPr>
        <w:t xml:space="preserve">import</w:t>
      </w:r>
      <w:r w:rsidDel="00000000" w:rsidR="00000000" w:rsidRPr="00000000">
        <w:rPr>
          <w:rFonts w:ascii="Fira Code" w:cs="Fira Code" w:eastAsia="Fira Code" w:hAnsi="Fira Code"/>
          <w:color w:val="ffffff"/>
          <w:sz w:val="21"/>
          <w:szCs w:val="21"/>
          <w:rtl w:val="0"/>
        </w:rPr>
        <w:t xml:space="preserve"> data_exporter</w:t>
      </w:r>
    </w:p>
    <w:p w:rsidR="00000000" w:rsidDel="00000000" w:rsidP="00000000" w:rsidRDefault="00000000" w:rsidRPr="00000000" w14:paraId="0000085E">
      <w:pPr>
        <w:shd w:fill="141414" w:val="clear"/>
        <w:spacing w:after="0" w:line="240" w:lineRule="auto"/>
        <w:rPr>
          <w:rFonts w:ascii="Fira Code" w:cs="Fira Code" w:eastAsia="Fira Code" w:hAnsi="Fira Code"/>
          <w:color w:val="ffffff"/>
          <w:sz w:val="21"/>
          <w:szCs w:val="21"/>
        </w:rPr>
      </w:pPr>
      <w:r w:rsidDel="00000000" w:rsidR="00000000" w:rsidRPr="00000000">
        <w:rPr>
          <w:rFonts w:ascii="Fira Code" w:cs="Fira Code" w:eastAsia="Fira Code" w:hAnsi="Fira Code"/>
          <w:color w:val="ffffff"/>
          <w:sz w:val="21"/>
          <w:szCs w:val="21"/>
          <w:rtl w:val="0"/>
        </w:rPr>
        <w:br w:type="textWrapping"/>
      </w:r>
      <w:r w:rsidDel="00000000" w:rsidR="00000000" w:rsidRPr="00000000">
        <w:rPr>
          <w:rFonts w:ascii="Fira Code" w:cs="Fira Code" w:eastAsia="Fira Code" w:hAnsi="Fira Code"/>
          <w:color w:val="8f9d6a"/>
          <w:sz w:val="21"/>
          <w:szCs w:val="21"/>
          <w:rtl w:val="0"/>
        </w:rPr>
        <w:t xml:space="preserve"># Replace with the location of your service account key JSON file.</w:t>
      </w:r>
      <w:r w:rsidDel="00000000" w:rsidR="00000000" w:rsidRPr="00000000">
        <w:rPr>
          <w:rtl w:val="0"/>
        </w:rPr>
      </w:r>
    </w:p>
    <w:p w:rsidR="00000000" w:rsidDel="00000000" w:rsidP="00000000" w:rsidRDefault="00000000" w:rsidRPr="00000000" w14:paraId="0000085F">
      <w:pPr>
        <w:shd w:fill="141414" w:val="clear"/>
        <w:spacing w:after="0" w:line="240" w:lineRule="auto"/>
        <w:rPr>
          <w:rFonts w:ascii="Fira Code" w:cs="Fira Code" w:eastAsia="Fira Code" w:hAnsi="Fira Code"/>
          <w:color w:val="8f9d6a"/>
          <w:sz w:val="21"/>
          <w:szCs w:val="21"/>
        </w:rPr>
      </w:pPr>
      <w:r w:rsidDel="00000000" w:rsidR="00000000" w:rsidRPr="00000000">
        <w:rPr>
          <w:rFonts w:ascii="Fira Code" w:cs="Fira Code" w:eastAsia="Fira Code" w:hAnsi="Fira Code"/>
          <w:color w:val="ffffff"/>
          <w:sz w:val="21"/>
          <w:szCs w:val="21"/>
          <w:rtl w:val="0"/>
        </w:rPr>
        <w:t xml:space="preserve">os.environ</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'GOOGLE_APPLICATION_CREDENTIALS'</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 </w:t>
      </w:r>
      <w:r w:rsidDel="00000000" w:rsidR="00000000" w:rsidRPr="00000000">
        <w:rPr>
          <w:rFonts w:ascii="Fira Code" w:cs="Fira Code" w:eastAsia="Fira Code" w:hAnsi="Fira Code"/>
          <w:color w:val="8f9d6a"/>
          <w:sz w:val="21"/>
          <w:szCs w:val="21"/>
          <w:rtl w:val="0"/>
        </w:rPr>
        <w:t xml:space="preserve">'/home/src/personal-gcp.json' </w:t>
      </w:r>
    </w:p>
    <w:p w:rsidR="00000000" w:rsidDel="00000000" w:rsidP="00000000" w:rsidRDefault="00000000" w:rsidRPr="00000000" w14:paraId="00000860">
      <w:pPr>
        <w:shd w:fill="141414" w:val="clear"/>
        <w:spacing w:after="0" w:line="240" w:lineRule="auto"/>
        <w:rPr>
          <w:rFonts w:ascii="Fira Code" w:cs="Fira Code" w:eastAsia="Fira Code" w:hAnsi="Fira Code"/>
          <w:color w:val="ffffff"/>
          <w:sz w:val="21"/>
          <w:szCs w:val="21"/>
        </w:rPr>
      </w:pPr>
      <w:r w:rsidDel="00000000" w:rsidR="00000000" w:rsidRPr="00000000">
        <w:rPr>
          <w:rtl w:val="0"/>
        </w:rPr>
      </w:r>
    </w:p>
    <w:p w:rsidR="00000000" w:rsidDel="00000000" w:rsidP="00000000" w:rsidRDefault="00000000" w:rsidRPr="00000000" w14:paraId="00000861">
      <w:pPr>
        <w:shd w:fill="141414" w:val="clear"/>
        <w:spacing w:after="0" w:line="240" w:lineRule="auto"/>
        <w:rPr>
          <w:rFonts w:ascii="Fira Code" w:cs="Fira Code" w:eastAsia="Fira Code" w:hAnsi="Fira Code"/>
          <w:color w:val="8f9d6a"/>
          <w:sz w:val="21"/>
          <w:szCs w:val="21"/>
        </w:rPr>
      </w:pPr>
      <w:r w:rsidDel="00000000" w:rsidR="00000000" w:rsidRPr="00000000">
        <w:rPr>
          <w:rFonts w:ascii="Fira Code" w:cs="Fira Code" w:eastAsia="Fira Code" w:hAnsi="Fira Code"/>
          <w:color w:val="ffffff"/>
          <w:sz w:val="21"/>
          <w:szCs w:val="21"/>
          <w:rtl w:val="0"/>
        </w:rPr>
        <w:t xml:space="preserve">bucket_name = </w:t>
      </w:r>
      <w:r w:rsidDel="00000000" w:rsidR="00000000" w:rsidRPr="00000000">
        <w:rPr>
          <w:rFonts w:ascii="Fira Code" w:cs="Fira Code" w:eastAsia="Fira Code" w:hAnsi="Fira Code"/>
          <w:color w:val="8f9d6a"/>
          <w:sz w:val="21"/>
          <w:szCs w:val="21"/>
          <w:rtl w:val="0"/>
        </w:rPr>
        <w:t xml:space="preserve">"&lt;YOUR_BUCKET_NAME&gt;"</w:t>
      </w:r>
    </w:p>
    <w:p w:rsidR="00000000" w:rsidDel="00000000" w:rsidP="00000000" w:rsidRDefault="00000000" w:rsidRPr="00000000" w14:paraId="00000862">
      <w:pPr>
        <w:shd w:fill="141414" w:val="clear"/>
        <w:spacing w:after="0" w:line="240" w:lineRule="auto"/>
        <w:rPr>
          <w:rFonts w:ascii="Fira Code" w:cs="Fira Code" w:eastAsia="Fira Code" w:hAnsi="Fira Code"/>
          <w:color w:val="8f9d6a"/>
          <w:sz w:val="21"/>
          <w:szCs w:val="21"/>
        </w:rPr>
      </w:pPr>
      <w:r w:rsidDel="00000000" w:rsidR="00000000" w:rsidRPr="00000000">
        <w:rPr>
          <w:rFonts w:ascii="Fira Code" w:cs="Fira Code" w:eastAsia="Fira Code" w:hAnsi="Fira Code"/>
          <w:color w:val="ffffff"/>
          <w:sz w:val="21"/>
          <w:szCs w:val="21"/>
          <w:rtl w:val="0"/>
        </w:rPr>
        <w:t xml:space="preserve">object_key = </w:t>
      </w:r>
      <w:r w:rsidDel="00000000" w:rsidR="00000000" w:rsidRPr="00000000">
        <w:rPr>
          <w:rFonts w:ascii="Fira Code" w:cs="Fira Code" w:eastAsia="Fira Code" w:hAnsi="Fira Code"/>
          <w:color w:val="8f9d6a"/>
          <w:sz w:val="21"/>
          <w:szCs w:val="21"/>
          <w:rtl w:val="0"/>
        </w:rPr>
        <w:t xml:space="preserve">'nyc_taxi_data_2022.parquet'</w:t>
      </w:r>
    </w:p>
    <w:p w:rsidR="00000000" w:rsidDel="00000000" w:rsidP="00000000" w:rsidRDefault="00000000" w:rsidRPr="00000000" w14:paraId="00000863">
      <w:pPr>
        <w:shd w:fill="141414" w:val="clear"/>
        <w:spacing w:after="0" w:line="240" w:lineRule="auto"/>
        <w:rPr>
          <w:rFonts w:ascii="Fira Code" w:cs="Fira Code" w:eastAsia="Fira Code" w:hAnsi="Fira Code"/>
          <w:color w:val="8f9d6a"/>
          <w:sz w:val="21"/>
          <w:szCs w:val="21"/>
        </w:rPr>
      </w:pPr>
      <w:r w:rsidDel="00000000" w:rsidR="00000000" w:rsidRPr="00000000">
        <w:rPr>
          <w:rFonts w:ascii="Fira Code" w:cs="Fira Code" w:eastAsia="Fira Code" w:hAnsi="Fira Code"/>
          <w:color w:val="ffffff"/>
          <w:sz w:val="21"/>
          <w:szCs w:val="21"/>
          <w:rtl w:val="0"/>
        </w:rPr>
        <w:t xml:space="preserve">where = f</w:t>
      </w:r>
      <w:r w:rsidDel="00000000" w:rsidR="00000000" w:rsidRPr="00000000">
        <w:rPr>
          <w:rFonts w:ascii="Fira Code" w:cs="Fira Code" w:eastAsia="Fira Code" w:hAnsi="Fira Code"/>
          <w:color w:val="8f9d6a"/>
          <w:sz w:val="21"/>
          <w:szCs w:val="21"/>
          <w:rtl w:val="0"/>
        </w:rPr>
        <w:t xml:space="preserve">'{bucket_name}/{object_key}'</w:t>
      </w:r>
    </w:p>
    <w:p w:rsidR="00000000" w:rsidDel="00000000" w:rsidP="00000000" w:rsidRDefault="00000000" w:rsidRPr="00000000" w14:paraId="00000864">
      <w:pPr>
        <w:shd w:fill="141414" w:val="clear"/>
        <w:spacing w:after="0" w:line="240" w:lineRule="auto"/>
        <w:rPr>
          <w:rFonts w:ascii="Fira Code" w:cs="Fira Code" w:eastAsia="Fira Code" w:hAnsi="Fira Code"/>
          <w:color w:val="ffffff"/>
          <w:sz w:val="21"/>
          <w:szCs w:val="21"/>
        </w:rPr>
      </w:pPr>
      <w:r w:rsidDel="00000000" w:rsidR="00000000" w:rsidRPr="00000000">
        <w:rPr>
          <w:rtl w:val="0"/>
        </w:rPr>
      </w:r>
    </w:p>
    <w:p w:rsidR="00000000" w:rsidDel="00000000" w:rsidP="00000000" w:rsidRDefault="00000000" w:rsidRPr="00000000" w14:paraId="00000865">
      <w:pPr>
        <w:shd w:fill="141414" w:val="clear"/>
        <w:spacing w:after="0" w:line="240" w:lineRule="auto"/>
        <w:rPr>
          <w:rFonts w:ascii="Fira Code" w:cs="Fira Code" w:eastAsia="Fira Code" w:hAnsi="Fira Code"/>
          <w:color w:val="569cd6"/>
          <w:sz w:val="21"/>
          <w:szCs w:val="21"/>
        </w:rPr>
      </w:pPr>
      <w:r w:rsidDel="00000000" w:rsidR="00000000" w:rsidRPr="00000000">
        <w:rPr>
          <w:rFonts w:ascii="Fira Code" w:cs="Fira Code" w:eastAsia="Fira Code" w:hAnsi="Fira Code"/>
          <w:color w:val="569cd6"/>
          <w:sz w:val="21"/>
          <w:szCs w:val="21"/>
          <w:rtl w:val="0"/>
        </w:rPr>
        <w:t xml:space="preserve">@data_exporter</w:t>
      </w:r>
    </w:p>
    <w:p w:rsidR="00000000" w:rsidDel="00000000" w:rsidP="00000000" w:rsidRDefault="00000000" w:rsidRPr="00000000" w14:paraId="00000866">
      <w:pPr>
        <w:shd w:fill="141414" w:val="clear"/>
        <w:spacing w:after="0" w:line="240"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cda869"/>
          <w:sz w:val="21"/>
          <w:szCs w:val="21"/>
          <w:rtl w:val="0"/>
        </w:rPr>
        <w:t xml:space="preserve">def</w:t>
      </w:r>
      <w:r w:rsidDel="00000000" w:rsidR="00000000" w:rsidRPr="00000000">
        <w:rPr>
          <w:rFonts w:ascii="Fira Code" w:cs="Fira Code" w:eastAsia="Fira Code" w:hAnsi="Fira Code"/>
          <w:color w:val="ffffff"/>
          <w:sz w:val="21"/>
          <w:szCs w:val="21"/>
          <w:rtl w:val="0"/>
        </w:rPr>
        <w:t xml:space="preserve"> export_data</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data</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*args</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**kwargs</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67">
      <w:pPr>
        <w:shd w:fill="141414" w:val="clear"/>
        <w:spacing w:after="0" w:line="240"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table = pa.Table.from_pandas</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data</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preserve_index=</w:t>
      </w:r>
      <w:r w:rsidDel="00000000" w:rsidR="00000000" w:rsidRPr="00000000">
        <w:rPr>
          <w:rFonts w:ascii="Fira Code" w:cs="Fira Code" w:eastAsia="Fira Code" w:hAnsi="Fira Code"/>
          <w:color w:val="cda869"/>
          <w:sz w:val="21"/>
          <w:szCs w:val="21"/>
          <w:rtl w:val="0"/>
        </w:rPr>
        <w:t xml:space="preserve">False</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68">
      <w:pPr>
        <w:shd w:fill="141414" w:val="clear"/>
        <w:spacing w:after="0" w:line="240"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gcs = pa.fs.GcsFileSystem</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69">
      <w:pPr>
        <w:shd w:fill="141414" w:val="clear"/>
        <w:spacing w:after="0" w:line="240" w:lineRule="auto"/>
        <w:rPr>
          <w:rFonts w:ascii="Fira Code" w:cs="Fira Code" w:eastAsia="Fira Code" w:hAnsi="Fira Code"/>
          <w:color w:val="ffffff"/>
          <w:sz w:val="21"/>
          <w:szCs w:val="21"/>
        </w:rPr>
      </w:pPr>
      <w:r w:rsidDel="00000000" w:rsidR="00000000" w:rsidRPr="00000000">
        <w:rPr>
          <w:rtl w:val="0"/>
        </w:rPr>
      </w:r>
    </w:p>
    <w:p w:rsidR="00000000" w:rsidDel="00000000" w:rsidP="00000000" w:rsidRDefault="00000000" w:rsidRPr="00000000" w14:paraId="0000086A">
      <w:pPr>
        <w:shd w:fill="141414" w:val="clear"/>
        <w:spacing w:after="0" w:line="240"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pq.write_table</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6B">
      <w:pPr>
        <w:shd w:fill="141414" w:val="clear"/>
        <w:spacing w:after="0" w:line="240"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table</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6C">
      <w:pPr>
        <w:shd w:fill="141414" w:val="clear"/>
        <w:spacing w:after="0" w:line="240"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where</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6D">
      <w:pPr>
        <w:shd w:fill="141414" w:val="clear"/>
        <w:spacing w:after="0" w:line="240" w:lineRule="auto"/>
        <w:rPr>
          <w:rFonts w:ascii="Fira Code" w:cs="Fira Code" w:eastAsia="Fira Code" w:hAnsi="Fira Code"/>
          <w:color w:val="ffffff"/>
          <w:sz w:val="21"/>
          <w:szCs w:val="21"/>
        </w:rPr>
      </w:pPr>
      <w:r w:rsidDel="00000000" w:rsidR="00000000" w:rsidRPr="00000000">
        <w:rPr>
          <w:rtl w:val="0"/>
        </w:rPr>
      </w:r>
    </w:p>
    <w:p w:rsidR="00000000" w:rsidDel="00000000" w:rsidP="00000000" w:rsidRDefault="00000000" w:rsidRPr="00000000" w14:paraId="0000086E">
      <w:pPr>
        <w:shd w:fill="141414" w:val="clear"/>
        <w:spacing w:after="0" w:line="240" w:lineRule="auto"/>
        <w:rPr>
          <w:rFonts w:ascii="Fira Code" w:cs="Fira Code" w:eastAsia="Fira Code" w:hAnsi="Fira Code"/>
          <w:i w:val="1"/>
          <w:color w:val="5f5a60"/>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i w:val="1"/>
          <w:color w:val="5f5a60"/>
          <w:sz w:val="21"/>
          <w:szCs w:val="21"/>
          <w:rtl w:val="0"/>
        </w:rPr>
        <w:t xml:space="preserve"># Convert integer columns in Epoch milliseconds</w:t>
      </w:r>
    </w:p>
    <w:p w:rsidR="00000000" w:rsidDel="00000000" w:rsidP="00000000" w:rsidRDefault="00000000" w:rsidRPr="00000000" w14:paraId="0000086F">
      <w:pPr>
        <w:shd w:fill="141414" w:val="clear"/>
        <w:spacing w:after="0" w:line="240" w:lineRule="auto"/>
        <w:rPr>
          <w:rFonts w:ascii="Fira Code" w:cs="Fira Code" w:eastAsia="Fira Code" w:hAnsi="Fira Code"/>
          <w:i w:val="1"/>
          <w:color w:val="5f5a60"/>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i w:val="1"/>
          <w:color w:val="5f5a60"/>
          <w:sz w:val="21"/>
          <w:szCs w:val="21"/>
          <w:rtl w:val="0"/>
        </w:rPr>
        <w:t xml:space="preserve"># to Timestamp columns in microseconds ('us') so</w:t>
      </w:r>
    </w:p>
    <w:p w:rsidR="00000000" w:rsidDel="00000000" w:rsidP="00000000" w:rsidRDefault="00000000" w:rsidRPr="00000000" w14:paraId="00000870">
      <w:pPr>
        <w:shd w:fill="141414" w:val="clear"/>
        <w:spacing w:after="0" w:line="240" w:lineRule="auto"/>
        <w:rPr>
          <w:rFonts w:ascii="Fira Code" w:cs="Fira Code" w:eastAsia="Fira Code" w:hAnsi="Fira Code"/>
          <w:i w:val="1"/>
          <w:color w:val="5f5a60"/>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i w:val="1"/>
          <w:color w:val="5f5a60"/>
          <w:sz w:val="21"/>
          <w:szCs w:val="21"/>
          <w:rtl w:val="0"/>
        </w:rPr>
        <w:t xml:space="preserve"># they can be loaded into BigQuery with the right</w:t>
      </w:r>
    </w:p>
    <w:p w:rsidR="00000000" w:rsidDel="00000000" w:rsidP="00000000" w:rsidRDefault="00000000" w:rsidRPr="00000000" w14:paraId="00000871">
      <w:pPr>
        <w:shd w:fill="141414" w:val="clear"/>
        <w:spacing w:after="0" w:line="240" w:lineRule="auto"/>
        <w:rPr>
          <w:rFonts w:ascii="Fira Code" w:cs="Fira Code" w:eastAsia="Fira Code" w:hAnsi="Fira Code"/>
          <w:i w:val="1"/>
          <w:color w:val="5f5a60"/>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i w:val="1"/>
          <w:color w:val="5f5a60"/>
          <w:sz w:val="21"/>
          <w:szCs w:val="21"/>
          <w:rtl w:val="0"/>
        </w:rPr>
        <w:t xml:space="preserve"># data type</w:t>
      </w:r>
    </w:p>
    <w:p w:rsidR="00000000" w:rsidDel="00000000" w:rsidP="00000000" w:rsidRDefault="00000000" w:rsidRPr="00000000" w14:paraId="00000872">
      <w:pPr>
        <w:shd w:fill="141414" w:val="clear"/>
        <w:spacing w:after="0" w:line="240"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coerce_timestamps=</w:t>
      </w:r>
      <w:r w:rsidDel="00000000" w:rsidR="00000000" w:rsidRPr="00000000">
        <w:rPr>
          <w:rFonts w:ascii="Fira Code" w:cs="Fira Code" w:eastAsia="Fira Code" w:hAnsi="Fira Code"/>
          <w:color w:val="8f9d6a"/>
          <w:sz w:val="21"/>
          <w:szCs w:val="21"/>
          <w:rtl w:val="0"/>
        </w:rPr>
        <w:t xml:space="preserve">'us'</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73">
      <w:pPr>
        <w:shd w:fill="141414" w:val="clear"/>
        <w:spacing w:after="0" w:line="240" w:lineRule="auto"/>
        <w:rPr>
          <w:rFonts w:ascii="Fira Code" w:cs="Fira Code" w:eastAsia="Fira Code" w:hAnsi="Fira Code"/>
          <w:color w:val="ffffff"/>
          <w:sz w:val="21"/>
          <w:szCs w:val="21"/>
        </w:rPr>
      </w:pPr>
      <w:r w:rsidDel="00000000" w:rsidR="00000000" w:rsidRPr="00000000">
        <w:rPr>
          <w:rtl w:val="0"/>
        </w:rPr>
      </w:r>
    </w:p>
    <w:p w:rsidR="00000000" w:rsidDel="00000000" w:rsidP="00000000" w:rsidRDefault="00000000" w:rsidRPr="00000000" w14:paraId="00000874">
      <w:pPr>
        <w:shd w:fill="141414" w:val="clear"/>
        <w:spacing w:after="0" w:line="240" w:lineRule="auto"/>
        <w:rPr>
          <w:rFonts w:ascii="Fira Code" w:cs="Fira Code" w:eastAsia="Fira Code" w:hAnsi="Fira Code"/>
          <w:color w:val="ffffff"/>
          <w:sz w:val="21"/>
          <w:szCs w:val="21"/>
        </w:rPr>
      </w:pPr>
      <w:r w:rsidDel="00000000" w:rsidR="00000000" w:rsidRPr="00000000">
        <w:rPr>
          <w:rFonts w:ascii="Fira Code" w:cs="Fira Code" w:eastAsia="Fira Code" w:hAnsi="Fira Code"/>
          <w:color w:val="ffffff"/>
          <w:sz w:val="21"/>
          <w:szCs w:val="21"/>
          <w:rtl w:val="0"/>
        </w:rPr>
        <w:t xml:space="preserve">        filesystem=gcs</w:t>
      </w:r>
    </w:p>
    <w:p w:rsidR="00000000" w:rsidDel="00000000" w:rsidP="00000000" w:rsidRDefault="00000000" w:rsidRPr="00000000" w14:paraId="00000875">
      <w:pPr>
        <w:shd w:fill="141414" w:val="clear"/>
        <w:spacing w:after="0" w:line="240"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76">
      <w:pPr>
        <w:rPr>
          <w:rFonts w:ascii="Fira Code" w:cs="Fira Code" w:eastAsia="Fira Code" w:hAnsi="Fira Code"/>
        </w:rPr>
      </w:pPr>
      <w:r w:rsidDel="00000000" w:rsidR="00000000" w:rsidRPr="00000000">
        <w:rPr>
          <w:rtl w:val="0"/>
        </w:rPr>
      </w:r>
    </w:p>
    <w:p w:rsidR="00000000" w:rsidDel="00000000" w:rsidP="00000000" w:rsidRDefault="00000000" w:rsidRPr="00000000" w14:paraId="00000877">
      <w:pPr>
        <w:rPr>
          <w:rFonts w:ascii="Fira Code" w:cs="Fira Code" w:eastAsia="Fira Code" w:hAnsi="Fira Code"/>
        </w:rPr>
      </w:pPr>
      <w:r w:rsidDel="00000000" w:rsidR="00000000" w:rsidRPr="00000000">
        <w:rPr>
          <w:rFonts w:ascii="Fira Code" w:cs="Fira Code" w:eastAsia="Fira Code" w:hAnsi="Fira Code"/>
          <w:b w:val="1"/>
          <w:rtl w:val="0"/>
        </w:rPr>
        <w:t xml:space="preserve">Solution 2:</w:t>
      </w:r>
      <w:r w:rsidDel="00000000" w:rsidR="00000000" w:rsidRPr="00000000">
        <w:rPr>
          <w:rtl w:val="0"/>
        </w:rPr>
      </w:r>
    </w:p>
    <w:p w:rsidR="00000000" w:rsidDel="00000000" w:rsidP="00000000" w:rsidRDefault="00000000" w:rsidRPr="00000000" w14:paraId="00000878">
      <w:pPr>
        <w:rPr>
          <w:rFonts w:ascii="Fira Code" w:cs="Fira Code" w:eastAsia="Fira Code" w:hAnsi="Fira Code"/>
        </w:rPr>
      </w:pPr>
      <w:r w:rsidDel="00000000" w:rsidR="00000000" w:rsidRPr="00000000">
        <w:rPr>
          <w:rFonts w:ascii="Fira Code" w:cs="Fira Code" w:eastAsia="Fira Code" w:hAnsi="Fira Code"/>
          <w:rtl w:val="0"/>
        </w:rPr>
        <w:t xml:space="preserve">If you’re using Mage, in the last Data Exporter that writes to Google Cloud Storage, provide PyArrow with explicit schema to generate the Parquet file with the correct logical type for the datetime columns, otherwise they won't be converted to timestamp when loaded by BigQuery later on.</w:t>
      </w:r>
    </w:p>
    <w:p w:rsidR="00000000" w:rsidDel="00000000" w:rsidP="00000000" w:rsidRDefault="00000000" w:rsidRPr="00000000" w14:paraId="00000879">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schema = pa.schema</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7A">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'vendor_id'</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pa.int64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7B">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'lpep_pickup_datetime'</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pa.timestamp</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'ns'</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7C">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'lpep_dropoff_datetime'</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pa.timestamp</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'ns'</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7D">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'store_and_fwd_flag'</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pa.string</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7E">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'ratecode_id'</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pa.int64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7F">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'pu_location_id'</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pa.int64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80">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'do_location_id'</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pa.int64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81">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'passenger_count'</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pa.int64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82">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'trip_distance'</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pa.float64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83">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'fare_amount'</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pa.float64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84">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'extra'</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pa.float64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85">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'mta_tax'</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pa.float64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86">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'tip_amount'</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pa.float64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87">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'tolls_amount'</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pa.float64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88">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'improvement_surcharge'</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pa.float64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89">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'total_amount'</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pa.float64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8A">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'payment_type'</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pa.int64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8B">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'trip_type'</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pa.int64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8C">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'congestion_surcharge'</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pa.float64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8D">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'lpep_pickup_month'</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pa.int64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8E">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8F">
      <w:pPr>
        <w:shd w:fill="141414" w:val="clear"/>
        <w:spacing w:line="325.71428571428567" w:lineRule="auto"/>
        <w:rPr>
          <w:rFonts w:ascii="Fira Code" w:cs="Fira Code" w:eastAsia="Fira Code" w:hAnsi="Fira Code"/>
          <w:color w:val="ffffff"/>
          <w:sz w:val="21"/>
          <w:szCs w:val="21"/>
        </w:rPr>
      </w:pPr>
      <w:r w:rsidDel="00000000" w:rsidR="00000000" w:rsidRPr="00000000">
        <w:rPr>
          <w:rFonts w:ascii="Fira Code" w:cs="Fira Code" w:eastAsia="Fira Code" w:hAnsi="Fira Code"/>
          <w:color w:val="ffffff"/>
          <w:sz w:val="21"/>
          <w:szCs w:val="21"/>
          <w:rtl w:val="0"/>
        </w:rPr>
        <w:t xml:space="preserve">  </w:t>
      </w:r>
    </w:p>
    <w:p w:rsidR="00000000" w:rsidDel="00000000" w:rsidP="00000000" w:rsidRDefault="00000000" w:rsidRPr="00000000" w14:paraId="00000890">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table = pa.Table.from_pandas</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data</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schema=schema</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91">
      <w:pPr>
        <w:rPr>
          <w:rFonts w:ascii="Fira Code" w:cs="Fira Code" w:eastAsia="Fira Code" w:hAnsi="Fira Code"/>
        </w:rPr>
      </w:pPr>
      <w:r w:rsidDel="00000000" w:rsidR="00000000" w:rsidRPr="00000000">
        <w:rPr>
          <w:rtl w:val="0"/>
        </w:rPr>
      </w:r>
    </w:p>
    <w:p w:rsidR="00000000" w:rsidDel="00000000" w:rsidP="00000000" w:rsidRDefault="00000000" w:rsidRPr="00000000" w14:paraId="00000892">
      <w:pPr>
        <w:pStyle w:val="Heading2"/>
        <w:rPr>
          <w:rFonts w:ascii="Fira Code" w:cs="Fira Code" w:eastAsia="Fira Code" w:hAnsi="Fira Code"/>
        </w:rPr>
      </w:pPr>
      <w:bookmarkStart w:colFirst="0" w:colLast="0" w:name="_ubge9egvas1a" w:id="244"/>
      <w:bookmarkEnd w:id="244"/>
      <w:r w:rsidDel="00000000" w:rsidR="00000000" w:rsidRPr="00000000">
        <w:rPr>
          <w:rFonts w:ascii="Fira Code" w:cs="Fira Code" w:eastAsia="Fira Code" w:hAnsi="Fira Code"/>
          <w:rtl w:val="0"/>
        </w:rPr>
        <w:t xml:space="preserve">GCP BQ - Create External Table using Python</w:t>
      </w:r>
    </w:p>
    <w:p w:rsidR="00000000" w:rsidDel="00000000" w:rsidP="00000000" w:rsidRDefault="00000000" w:rsidRPr="00000000" w14:paraId="00000893">
      <w:pPr>
        <w:rPr>
          <w:rFonts w:ascii="Fira Code" w:cs="Fira Code" w:eastAsia="Fira Code" w:hAnsi="Fira Code"/>
        </w:rPr>
      </w:pPr>
      <w:r w:rsidDel="00000000" w:rsidR="00000000" w:rsidRPr="00000000">
        <w:rPr>
          <w:rFonts w:ascii="Fira Code" w:cs="Fira Code" w:eastAsia="Fira Code" w:hAnsi="Fira Code"/>
          <w:b w:val="1"/>
          <w:rtl w:val="0"/>
        </w:rPr>
        <w:t xml:space="preserve">Reference</w:t>
      </w:r>
      <w:r w:rsidDel="00000000" w:rsidR="00000000" w:rsidRPr="00000000">
        <w:rPr>
          <w:rFonts w:ascii="Fira Code" w:cs="Fira Code" w:eastAsia="Fira Code" w:hAnsi="Fira Code"/>
          <w:rtl w:val="0"/>
        </w:rPr>
        <w:t xml:space="preserve">: </w:t>
      </w:r>
    </w:p>
    <w:p w:rsidR="00000000" w:rsidDel="00000000" w:rsidP="00000000" w:rsidRDefault="00000000" w:rsidRPr="00000000" w14:paraId="00000894">
      <w:pPr>
        <w:rPr>
          <w:rFonts w:ascii="Fira Code" w:cs="Fira Code" w:eastAsia="Fira Code" w:hAnsi="Fira Code"/>
        </w:rPr>
      </w:pPr>
      <w:hyperlink r:id="rId163">
        <w:r w:rsidDel="00000000" w:rsidR="00000000" w:rsidRPr="00000000">
          <w:rPr>
            <w:rFonts w:ascii="Fira Code" w:cs="Fira Code" w:eastAsia="Fira Code" w:hAnsi="Fira Code"/>
            <w:color w:val="1155cc"/>
            <w:u w:val="single"/>
            <w:rtl w:val="0"/>
          </w:rPr>
          <w:t xml:space="preserve">https://cloud.google.com/bigquery/docs/external-data-cloud-storage</w:t>
        </w:r>
      </w:hyperlink>
      <w:r w:rsidDel="00000000" w:rsidR="00000000" w:rsidRPr="00000000">
        <w:rPr>
          <w:rtl w:val="0"/>
        </w:rPr>
      </w:r>
    </w:p>
    <w:p w:rsidR="00000000" w:rsidDel="00000000" w:rsidP="00000000" w:rsidRDefault="00000000" w:rsidRPr="00000000" w14:paraId="00000895">
      <w:pPr>
        <w:rPr>
          <w:rFonts w:ascii="Fira Code" w:cs="Fira Code" w:eastAsia="Fira Code" w:hAnsi="Fira Code"/>
          <w:b w:val="1"/>
        </w:rPr>
      </w:pPr>
      <w:r w:rsidDel="00000000" w:rsidR="00000000" w:rsidRPr="00000000">
        <w:rPr>
          <w:rFonts w:ascii="Fira Code" w:cs="Fira Code" w:eastAsia="Fira Code" w:hAnsi="Fira Code"/>
          <w:b w:val="1"/>
          <w:rtl w:val="0"/>
        </w:rPr>
        <w:t xml:space="preserve">Solution:</w:t>
      </w:r>
    </w:p>
    <w:p w:rsidR="00000000" w:rsidDel="00000000" w:rsidP="00000000" w:rsidRDefault="00000000" w:rsidRPr="00000000" w14:paraId="00000896">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from google.cloud import bigquery</w:t>
      </w:r>
    </w:p>
    <w:p w:rsidR="00000000" w:rsidDel="00000000" w:rsidP="00000000" w:rsidRDefault="00000000" w:rsidRPr="00000000" w14:paraId="00000897">
      <w:pP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98">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Set table_id to the ID of the table to create</w:t>
      </w:r>
    </w:p>
    <w:p w:rsidR="00000000" w:rsidDel="00000000" w:rsidP="00000000" w:rsidRDefault="00000000" w:rsidRPr="00000000" w14:paraId="00000899">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table_id = f"{project_id}.{dataset_name}.{table_name}"</w:t>
      </w:r>
    </w:p>
    <w:p w:rsidR="00000000" w:rsidDel="00000000" w:rsidP="00000000" w:rsidRDefault="00000000" w:rsidRPr="00000000" w14:paraId="0000089A">
      <w:pP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9B">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Construct a BigQuery client object</w:t>
      </w:r>
    </w:p>
    <w:p w:rsidR="00000000" w:rsidDel="00000000" w:rsidP="00000000" w:rsidRDefault="00000000" w:rsidRPr="00000000" w14:paraId="0000089C">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client = bigquery.Client()</w:t>
      </w:r>
    </w:p>
    <w:p w:rsidR="00000000" w:rsidDel="00000000" w:rsidP="00000000" w:rsidRDefault="00000000" w:rsidRPr="00000000" w14:paraId="0000089D">
      <w:pP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9E">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Set the external source format of your table</w:t>
      </w:r>
    </w:p>
    <w:p w:rsidR="00000000" w:rsidDel="00000000" w:rsidP="00000000" w:rsidRDefault="00000000" w:rsidRPr="00000000" w14:paraId="0000089F">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external_source_format = "PARQUET"</w:t>
      </w:r>
    </w:p>
    <w:p w:rsidR="00000000" w:rsidDel="00000000" w:rsidP="00000000" w:rsidRDefault="00000000" w:rsidRPr="00000000" w14:paraId="000008A0">
      <w:pP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A1">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Set the source_uris to point to your data in Google Cloud</w:t>
      </w:r>
    </w:p>
    <w:p w:rsidR="00000000" w:rsidDel="00000000" w:rsidP="00000000" w:rsidRDefault="00000000" w:rsidRPr="00000000" w14:paraId="000008A2">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source_uris = [ f'gs://{bucket_name}/{object_key}/*']</w:t>
      </w:r>
    </w:p>
    <w:p w:rsidR="00000000" w:rsidDel="00000000" w:rsidP="00000000" w:rsidRDefault="00000000" w:rsidRPr="00000000" w14:paraId="000008A3">
      <w:pP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A4">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Create ExternalConfig object with external source format</w:t>
      </w:r>
    </w:p>
    <w:p w:rsidR="00000000" w:rsidDel="00000000" w:rsidP="00000000" w:rsidRDefault="00000000" w:rsidRPr="00000000" w14:paraId="000008A5">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external_config = bigquery.ExternalConfig(external_source_format)</w:t>
      </w:r>
    </w:p>
    <w:p w:rsidR="00000000" w:rsidDel="00000000" w:rsidP="00000000" w:rsidRDefault="00000000" w:rsidRPr="00000000" w14:paraId="000008A6">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Set source_uris that point to your data in Google Cloud</w:t>
      </w:r>
    </w:p>
    <w:p w:rsidR="00000000" w:rsidDel="00000000" w:rsidP="00000000" w:rsidRDefault="00000000" w:rsidRPr="00000000" w14:paraId="000008A7">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external_config.source_uris = source_uris</w:t>
      </w:r>
    </w:p>
    <w:p w:rsidR="00000000" w:rsidDel="00000000" w:rsidP="00000000" w:rsidRDefault="00000000" w:rsidRPr="00000000" w14:paraId="000008A8">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external_config.autodetect = True</w:t>
      </w:r>
    </w:p>
    <w:p w:rsidR="00000000" w:rsidDel="00000000" w:rsidP="00000000" w:rsidRDefault="00000000" w:rsidRPr="00000000" w14:paraId="000008A9">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8AA">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table = bigquery.Table(table_id)</w:t>
      </w:r>
    </w:p>
    <w:p w:rsidR="00000000" w:rsidDel="00000000" w:rsidP="00000000" w:rsidRDefault="00000000" w:rsidRPr="00000000" w14:paraId="000008AB">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Set the external data configuration of the table</w:t>
      </w:r>
    </w:p>
    <w:p w:rsidR="00000000" w:rsidDel="00000000" w:rsidP="00000000" w:rsidRDefault="00000000" w:rsidRPr="00000000" w14:paraId="000008AC">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table.external_data_configuration = external_config</w:t>
      </w:r>
    </w:p>
    <w:p w:rsidR="00000000" w:rsidDel="00000000" w:rsidP="00000000" w:rsidRDefault="00000000" w:rsidRPr="00000000" w14:paraId="000008AD">
      <w:pP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AE">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table = client.create_table(table)  # Make an API request.</w:t>
      </w:r>
    </w:p>
    <w:p w:rsidR="00000000" w:rsidDel="00000000" w:rsidP="00000000" w:rsidRDefault="00000000" w:rsidRPr="00000000" w14:paraId="000008AF">
      <w:pP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B0">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print(f'Created table with external source: {table_id}')</w:t>
      </w:r>
    </w:p>
    <w:p w:rsidR="00000000" w:rsidDel="00000000" w:rsidP="00000000" w:rsidRDefault="00000000" w:rsidRPr="00000000" w14:paraId="000008B1">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print(f'Format: {table.external_data_configuration.source_format}')</w:t>
      </w:r>
    </w:p>
    <w:p w:rsidR="00000000" w:rsidDel="00000000" w:rsidP="00000000" w:rsidRDefault="00000000" w:rsidRPr="00000000" w14:paraId="000008B2">
      <w:pPr>
        <w:rPr>
          <w:rFonts w:ascii="Fira Code" w:cs="Fira Code" w:eastAsia="Fira Code" w:hAnsi="Fira Code"/>
        </w:rPr>
      </w:pPr>
      <w:r w:rsidDel="00000000" w:rsidR="00000000" w:rsidRPr="00000000">
        <w:rPr>
          <w:rtl w:val="0"/>
        </w:rPr>
      </w:r>
    </w:p>
    <w:p w:rsidR="00000000" w:rsidDel="00000000" w:rsidP="00000000" w:rsidRDefault="00000000" w:rsidRPr="00000000" w14:paraId="000008B3">
      <w:pPr>
        <w:rPr>
          <w:rFonts w:ascii="Fira Code" w:cs="Fira Code" w:eastAsia="Fira Code" w:hAnsi="Fira Code"/>
        </w:rPr>
      </w:pPr>
      <w:r w:rsidDel="00000000" w:rsidR="00000000" w:rsidRPr="00000000">
        <w:rPr>
          <w:rtl w:val="0"/>
        </w:rPr>
      </w:r>
    </w:p>
    <w:p w:rsidR="00000000" w:rsidDel="00000000" w:rsidP="00000000" w:rsidRDefault="00000000" w:rsidRPr="00000000" w14:paraId="000008B4">
      <w:pPr>
        <w:pStyle w:val="Heading2"/>
        <w:rPr>
          <w:rFonts w:ascii="Fira Code" w:cs="Fira Code" w:eastAsia="Fira Code" w:hAnsi="Fira Code"/>
        </w:rPr>
      </w:pPr>
      <w:bookmarkStart w:colFirst="0" w:colLast="0" w:name="_d5yhb7sy92e9" w:id="245"/>
      <w:bookmarkEnd w:id="245"/>
      <w:r w:rsidDel="00000000" w:rsidR="00000000" w:rsidRPr="00000000">
        <w:rPr>
          <w:rFonts w:ascii="Fira Code" w:cs="Fira Code" w:eastAsia="Fira Code" w:hAnsi="Fira Code"/>
          <w:rtl w:val="0"/>
        </w:rPr>
        <w:t xml:space="preserve">GCP BQ - Check BigQuery Table Exist And Delete</w:t>
      </w:r>
    </w:p>
    <w:p w:rsidR="00000000" w:rsidDel="00000000" w:rsidP="00000000" w:rsidRDefault="00000000" w:rsidRPr="00000000" w14:paraId="000008B5">
      <w:pPr>
        <w:rPr>
          <w:rFonts w:ascii="Fira Code" w:cs="Fira Code" w:eastAsia="Fira Code" w:hAnsi="Fira Code"/>
          <w:b w:val="1"/>
        </w:rPr>
      </w:pPr>
      <w:r w:rsidDel="00000000" w:rsidR="00000000" w:rsidRPr="00000000">
        <w:rPr>
          <w:rFonts w:ascii="Fira Code" w:cs="Fira Code" w:eastAsia="Fira Code" w:hAnsi="Fira Code"/>
          <w:b w:val="1"/>
          <w:rtl w:val="0"/>
        </w:rPr>
        <w:t xml:space="preserve">Reference:</w:t>
      </w:r>
    </w:p>
    <w:p w:rsidR="00000000" w:rsidDel="00000000" w:rsidP="00000000" w:rsidRDefault="00000000" w:rsidRPr="00000000" w14:paraId="000008B6">
      <w:pPr>
        <w:rPr>
          <w:rFonts w:ascii="Fira Code" w:cs="Fira Code" w:eastAsia="Fira Code" w:hAnsi="Fira Code"/>
        </w:rPr>
      </w:pPr>
      <w:hyperlink r:id="rId164">
        <w:r w:rsidDel="00000000" w:rsidR="00000000" w:rsidRPr="00000000">
          <w:rPr>
            <w:rFonts w:ascii="Fira Code" w:cs="Fira Code" w:eastAsia="Fira Code" w:hAnsi="Fira Code"/>
            <w:color w:val="1155cc"/>
            <w:u w:val="single"/>
            <w:rtl w:val="0"/>
          </w:rPr>
          <w:t xml:space="preserve">https://stackoverflow.com/questions/60941726/can-bigquery-api-overwrite-existing-table-view-with-create-table-tables-inser</w:t>
        </w:r>
      </w:hyperlink>
      <w:r w:rsidDel="00000000" w:rsidR="00000000" w:rsidRPr="00000000">
        <w:rPr>
          <w:rtl w:val="0"/>
        </w:rPr>
      </w:r>
    </w:p>
    <w:p w:rsidR="00000000" w:rsidDel="00000000" w:rsidP="00000000" w:rsidRDefault="00000000" w:rsidRPr="00000000" w14:paraId="000008B7">
      <w:pPr>
        <w:rPr>
          <w:rFonts w:ascii="Fira Code" w:cs="Fira Code" w:eastAsia="Fira Code" w:hAnsi="Fira Code"/>
          <w:b w:val="1"/>
        </w:rPr>
      </w:pPr>
      <w:r w:rsidDel="00000000" w:rsidR="00000000" w:rsidRPr="00000000">
        <w:rPr>
          <w:rFonts w:ascii="Fira Code" w:cs="Fira Code" w:eastAsia="Fira Code" w:hAnsi="Fira Code"/>
          <w:b w:val="1"/>
          <w:rtl w:val="0"/>
        </w:rPr>
        <w:t xml:space="preserve">Solution:</w:t>
      </w:r>
    </w:p>
    <w:p w:rsidR="00000000" w:rsidDel="00000000" w:rsidP="00000000" w:rsidRDefault="00000000" w:rsidRPr="00000000" w14:paraId="000008B8">
      <w:pPr>
        <w:rPr>
          <w:rFonts w:ascii="Fira Code" w:cs="Fira Code" w:eastAsia="Fira Code" w:hAnsi="Fira Code"/>
        </w:rPr>
      </w:pPr>
      <w:r w:rsidDel="00000000" w:rsidR="00000000" w:rsidRPr="00000000">
        <w:rPr>
          <w:rFonts w:ascii="Fira Code" w:cs="Fira Code" w:eastAsia="Fira Code" w:hAnsi="Fira Code"/>
          <w:rtl w:val="0"/>
        </w:rPr>
        <w:t xml:space="preserve">Combine with “Create External Table using Python”, use it before “client.create_table” function.</w:t>
      </w:r>
    </w:p>
    <w:p w:rsidR="00000000" w:rsidDel="00000000" w:rsidP="00000000" w:rsidRDefault="00000000" w:rsidRPr="00000000" w14:paraId="000008B9">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def tableExists(tableID, client):</w:t>
      </w:r>
    </w:p>
    <w:p w:rsidR="00000000" w:rsidDel="00000000" w:rsidP="00000000" w:rsidRDefault="00000000" w:rsidRPr="00000000" w14:paraId="000008BA">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8BB">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Check if a table already exists using the tableID.</w:t>
      </w:r>
    </w:p>
    <w:p w:rsidR="00000000" w:rsidDel="00000000" w:rsidP="00000000" w:rsidRDefault="00000000" w:rsidRPr="00000000" w14:paraId="000008BC">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return : (Boolean)</w:t>
      </w:r>
    </w:p>
    <w:p w:rsidR="00000000" w:rsidDel="00000000" w:rsidP="00000000" w:rsidRDefault="00000000" w:rsidRPr="00000000" w14:paraId="000008BD">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8BE">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try:</w:t>
      </w:r>
    </w:p>
    <w:p w:rsidR="00000000" w:rsidDel="00000000" w:rsidP="00000000" w:rsidRDefault="00000000" w:rsidRPr="00000000" w14:paraId="000008BF">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table = client.get_table(tableID)</w:t>
      </w:r>
    </w:p>
    <w:p w:rsidR="00000000" w:rsidDel="00000000" w:rsidP="00000000" w:rsidRDefault="00000000" w:rsidRPr="00000000" w14:paraId="000008C0">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return True</w:t>
      </w:r>
    </w:p>
    <w:p w:rsidR="00000000" w:rsidDel="00000000" w:rsidP="00000000" w:rsidRDefault="00000000" w:rsidRPr="00000000" w14:paraId="000008C1">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except Exception as e: # NotFound:</w:t>
      </w:r>
    </w:p>
    <w:p w:rsidR="00000000" w:rsidDel="00000000" w:rsidP="00000000" w:rsidRDefault="00000000" w:rsidRPr="00000000" w14:paraId="000008C2">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return False</w:t>
      </w:r>
    </w:p>
    <w:p w:rsidR="00000000" w:rsidDel="00000000" w:rsidP="00000000" w:rsidRDefault="00000000" w:rsidRPr="00000000" w14:paraId="000008C3">
      <w:pPr>
        <w:rPr>
          <w:rFonts w:ascii="Fira Code" w:cs="Fira Code" w:eastAsia="Fira Code" w:hAnsi="Fira Code"/>
        </w:rPr>
      </w:pPr>
      <w:r w:rsidDel="00000000" w:rsidR="00000000" w:rsidRPr="00000000">
        <w:rPr>
          <w:rtl w:val="0"/>
        </w:rPr>
      </w:r>
    </w:p>
    <w:p w:rsidR="00000000" w:rsidDel="00000000" w:rsidP="00000000" w:rsidRDefault="00000000" w:rsidRPr="00000000" w14:paraId="000008C4">
      <w:pPr>
        <w:rPr>
          <w:rFonts w:ascii="Fira Code" w:cs="Fira Code" w:eastAsia="Fira Code" w:hAnsi="Fira Code"/>
        </w:rPr>
      </w:pPr>
      <w:r w:rsidDel="00000000" w:rsidR="00000000" w:rsidRPr="00000000">
        <w:rPr>
          <w:rtl w:val="0"/>
        </w:rPr>
      </w:r>
    </w:p>
    <w:p w:rsidR="00000000" w:rsidDel="00000000" w:rsidP="00000000" w:rsidRDefault="00000000" w:rsidRPr="00000000" w14:paraId="000008C5">
      <w:pPr>
        <w:shd w:fill="ffffff" w:val="clear"/>
        <w:rPr>
          <w:rFonts w:ascii="Fira Code" w:cs="Fira Code" w:eastAsia="Fira Code" w:hAnsi="Fira Code"/>
          <w:sz w:val="25"/>
          <w:szCs w:val="25"/>
        </w:rPr>
      </w:pPr>
      <w:r w:rsidDel="00000000" w:rsidR="00000000" w:rsidRPr="00000000">
        <w:rPr>
          <w:rtl w:val="0"/>
        </w:rPr>
      </w:r>
    </w:p>
    <w:p w:rsidR="00000000" w:rsidDel="00000000" w:rsidP="00000000" w:rsidRDefault="00000000" w:rsidRPr="00000000" w14:paraId="000008C6">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8C7">
      <w:pPr>
        <w:pStyle w:val="Heading2"/>
        <w:rPr>
          <w:rFonts w:ascii="Fira Code" w:cs="Fira Code" w:eastAsia="Fira Code" w:hAnsi="Fira Code"/>
          <w:sz w:val="34"/>
          <w:szCs w:val="34"/>
        </w:rPr>
      </w:pPr>
      <w:bookmarkStart w:colFirst="0" w:colLast="0" w:name="_fvg72jtwoxqf" w:id="246"/>
      <w:bookmarkEnd w:id="246"/>
      <w:r w:rsidDel="00000000" w:rsidR="00000000" w:rsidRPr="00000000">
        <w:rPr>
          <w:rFonts w:ascii="Fira Code" w:cs="Fira Code" w:eastAsia="Fira Code" w:hAnsi="Fira Code"/>
          <w:rtl w:val="0"/>
        </w:rPr>
        <w:t xml:space="preserve">GCP BQ - </w:t>
      </w:r>
      <w:r w:rsidDel="00000000" w:rsidR="00000000" w:rsidRPr="00000000">
        <w:rPr>
          <w:rFonts w:ascii="Fira Code" w:cs="Fira Code" w:eastAsia="Fira Code" w:hAnsi="Fira Code"/>
          <w:sz w:val="34"/>
          <w:szCs w:val="34"/>
          <w:rtl w:val="0"/>
        </w:rPr>
        <w:t xml:space="preserve">Error: Missing close double quote (") character</w:t>
      </w:r>
    </w:p>
    <w:p w:rsidR="00000000" w:rsidDel="00000000" w:rsidP="00000000" w:rsidRDefault="00000000" w:rsidRPr="00000000" w14:paraId="000008C8">
      <w:pPr>
        <w:ind w:left="0" w:firstLine="0"/>
        <w:rPr>
          <w:rFonts w:ascii="Fira Code" w:cs="Fira Code" w:eastAsia="Fira Code" w:hAnsi="Fira Code"/>
          <w:sz w:val="20"/>
          <w:szCs w:val="20"/>
        </w:rPr>
      </w:pPr>
      <w:r w:rsidDel="00000000" w:rsidR="00000000" w:rsidRPr="00000000">
        <w:rPr>
          <w:rFonts w:ascii="Fira Code" w:cs="Fira Code" w:eastAsia="Fira Code" w:hAnsi="Fira Code"/>
          <w:sz w:val="24"/>
          <w:szCs w:val="24"/>
          <w:rtl w:val="0"/>
        </w:rPr>
        <w:t xml:space="preserve">To avoid this error you can upload data from Google Cloud Storage to BigQuery through BigQuery Cloud Shell using the command:</w:t>
      </w:r>
      <w:r w:rsidDel="00000000" w:rsidR="00000000" w:rsidRPr="00000000">
        <w:rPr>
          <w:rtl w:val="0"/>
        </w:rPr>
      </w:r>
    </w:p>
    <w:p w:rsidR="00000000" w:rsidDel="00000000" w:rsidP="00000000" w:rsidRDefault="00000000" w:rsidRPr="00000000" w14:paraId="000008C9">
      <w:pPr>
        <w:ind w:left="0" w:firstLine="0"/>
        <w:rPr>
          <w:rFonts w:ascii="Fira Code" w:cs="Fira Code" w:eastAsia="Fira Code" w:hAnsi="Fira Code"/>
          <w:sz w:val="24"/>
          <w:szCs w:val="24"/>
        </w:rPr>
      </w:pPr>
      <w:r w:rsidDel="00000000" w:rsidR="00000000" w:rsidRPr="00000000">
        <w:rPr>
          <w:rFonts w:ascii="Fira Code" w:cs="Fira Code" w:eastAsia="Fira Code" w:hAnsi="Fira Code"/>
          <w:sz w:val="20"/>
          <w:szCs w:val="20"/>
          <w:rtl w:val="0"/>
        </w:rPr>
        <w:t xml:space="preserve">$ bq load  --autodetect --allow_quoted_newlines --source_format=CSV dataset_name.table_name "gs://dtc-data-lake-bucketname/fhv/fhv_tripdata_2019-*.csv.gz"</w:t>
      </w:r>
      <w:r w:rsidDel="00000000" w:rsidR="00000000" w:rsidRPr="00000000">
        <w:rPr>
          <w:rtl w:val="0"/>
        </w:rPr>
      </w:r>
    </w:p>
    <w:p w:rsidR="00000000" w:rsidDel="00000000" w:rsidP="00000000" w:rsidRDefault="00000000" w:rsidRPr="00000000" w14:paraId="000008CA">
      <w:pPr>
        <w:jc w:val="right"/>
        <w:rPr>
          <w:rFonts w:ascii="Fira Code" w:cs="Fira Code" w:eastAsia="Fira Code" w:hAnsi="Fira Code"/>
          <w:sz w:val="34"/>
          <w:szCs w:val="34"/>
        </w:rPr>
      </w:pPr>
      <w:r w:rsidDel="00000000" w:rsidR="00000000" w:rsidRPr="00000000">
        <w:rPr>
          <w:rtl w:val="0"/>
        </w:rPr>
      </w:r>
    </w:p>
    <w:p w:rsidR="00000000" w:rsidDel="00000000" w:rsidP="00000000" w:rsidRDefault="00000000" w:rsidRPr="00000000" w14:paraId="000008CB">
      <w:pPr>
        <w:pStyle w:val="Heading2"/>
        <w:rPr>
          <w:rFonts w:ascii="Fira Code" w:cs="Fira Code" w:eastAsia="Fira Code" w:hAnsi="Fira Code"/>
          <w:sz w:val="34"/>
          <w:szCs w:val="34"/>
        </w:rPr>
      </w:pPr>
      <w:bookmarkStart w:colFirst="0" w:colLast="0" w:name="_dk4khwvh2r8" w:id="247"/>
      <w:bookmarkEnd w:id="247"/>
      <w:r w:rsidDel="00000000" w:rsidR="00000000" w:rsidRPr="00000000">
        <w:rPr>
          <w:rFonts w:ascii="Fira Code" w:cs="Fira Code" w:eastAsia="Fira Code" w:hAnsi="Fira Code"/>
          <w:rtl w:val="0"/>
        </w:rPr>
        <w:t xml:space="preserve">GCP BQ</w:t>
      </w:r>
      <w:r w:rsidDel="00000000" w:rsidR="00000000" w:rsidRPr="00000000">
        <w:rPr>
          <w:rFonts w:ascii="Fira Code" w:cs="Fira Code" w:eastAsia="Fira Code" w:hAnsi="Fira Code"/>
          <w:sz w:val="34"/>
          <w:szCs w:val="34"/>
          <w:rtl w:val="0"/>
        </w:rPr>
        <w:t xml:space="preserve"> - </w:t>
      </w:r>
      <w:r w:rsidDel="00000000" w:rsidR="00000000" w:rsidRPr="00000000">
        <w:rPr>
          <w:rFonts w:ascii="Fira Code" w:cs="Fira Code" w:eastAsia="Fira Code" w:hAnsi="Fira Code"/>
          <w:sz w:val="34"/>
          <w:szCs w:val="34"/>
          <w:rtl w:val="0"/>
        </w:rPr>
        <w:t xml:space="preserve">Cannot read and write in different locations: source: asia-south2, destination: US</w:t>
      </w:r>
    </w:p>
    <w:p w:rsidR="00000000" w:rsidDel="00000000" w:rsidP="00000000" w:rsidRDefault="00000000" w:rsidRPr="00000000" w14:paraId="000008C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This problem arises if your gcs and bigquery storage is in different regions. </w:t>
      </w:r>
    </w:p>
    <w:p w:rsidR="00000000" w:rsidDel="00000000" w:rsidP="00000000" w:rsidRDefault="00000000" w:rsidRPr="00000000" w14:paraId="000008C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One potential way to solve it: </w:t>
      </w:r>
    </w:p>
    <w:p w:rsidR="00000000" w:rsidDel="00000000" w:rsidP="00000000" w:rsidRDefault="00000000" w:rsidRPr="00000000" w14:paraId="000008CE">
      <w:pPr>
        <w:numPr>
          <w:ilvl w:val="0"/>
          <w:numId w:val="86"/>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Go to your google cloud bucket and check the region in field named “Location”</w:t>
      </w:r>
    </w:p>
    <w:p w:rsidR="00000000" w:rsidDel="00000000" w:rsidP="00000000" w:rsidRDefault="00000000" w:rsidRPr="00000000" w14:paraId="000008CF">
      <w:pPr>
        <w:ind w:left="72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19507200" cy="4124325"/>
            <wp:effectExtent b="0" l="0" r="0" t="0"/>
            <wp:docPr id="10" name="image7.jpg"/>
            <a:graphic>
              <a:graphicData uri="http://schemas.openxmlformats.org/drawingml/2006/picture">
                <pic:pic>
                  <pic:nvPicPr>
                    <pic:cNvPr id="0" name="image7.jpg"/>
                    <pic:cNvPicPr preferRelativeResize="0"/>
                  </pic:nvPicPr>
                  <pic:blipFill>
                    <a:blip r:embed="rId165"/>
                    <a:srcRect b="0" l="0" r="0" t="0"/>
                    <a:stretch>
                      <a:fillRect/>
                    </a:stretch>
                  </pic:blipFill>
                  <pic:spPr>
                    <a:xfrm>
                      <a:off x="0" y="0"/>
                      <a:ext cx="1950720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8D0">
      <w:pPr>
        <w:numPr>
          <w:ilvl w:val="0"/>
          <w:numId w:val="86"/>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Now in bigquery, click on three dot icon near your project name and select create dataset.</w:t>
      </w:r>
    </w:p>
    <w:p w:rsidR="00000000" w:rsidDel="00000000" w:rsidP="00000000" w:rsidRDefault="00000000" w:rsidRPr="00000000" w14:paraId="000008D1">
      <w:pPr>
        <w:ind w:left="72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10172700" cy="2628900"/>
            <wp:effectExtent b="0" l="0" r="0" t="0"/>
            <wp:docPr id="28" name="image27.jpg"/>
            <a:graphic>
              <a:graphicData uri="http://schemas.openxmlformats.org/drawingml/2006/picture">
                <pic:pic>
                  <pic:nvPicPr>
                    <pic:cNvPr id="0" name="image27.jpg"/>
                    <pic:cNvPicPr preferRelativeResize="0"/>
                  </pic:nvPicPr>
                  <pic:blipFill>
                    <a:blip r:embed="rId166"/>
                    <a:srcRect b="0" l="0" r="0" t="0"/>
                    <a:stretch>
                      <a:fillRect/>
                    </a:stretch>
                  </pic:blipFill>
                  <pic:spPr>
                    <a:xfrm>
                      <a:off x="0" y="0"/>
                      <a:ext cx="101727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8D2">
      <w:pPr>
        <w:numPr>
          <w:ilvl w:val="0"/>
          <w:numId w:val="86"/>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 region filed choose the same regions as you saw in your google cloud bucket</w:t>
      </w:r>
    </w:p>
    <w:p w:rsidR="00000000" w:rsidDel="00000000" w:rsidP="00000000" w:rsidRDefault="00000000" w:rsidRPr="00000000" w14:paraId="000008D3">
      <w:pPr>
        <w:ind w:left="72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10668000" cy="11887200"/>
            <wp:effectExtent b="0" l="0" r="0" t="0"/>
            <wp:docPr id="66" name="image68.jpg"/>
            <a:graphic>
              <a:graphicData uri="http://schemas.openxmlformats.org/drawingml/2006/picture">
                <pic:pic>
                  <pic:nvPicPr>
                    <pic:cNvPr id="0" name="image68.jpg"/>
                    <pic:cNvPicPr preferRelativeResize="0"/>
                  </pic:nvPicPr>
                  <pic:blipFill>
                    <a:blip r:embed="rId167"/>
                    <a:srcRect b="0" l="0" r="0" t="0"/>
                    <a:stretch>
                      <a:fillRect/>
                    </a:stretch>
                  </pic:blipFill>
                  <pic:spPr>
                    <a:xfrm>
                      <a:off x="0" y="0"/>
                      <a:ext cx="10668000" cy="11887200"/>
                    </a:xfrm>
                    <a:prstGeom prst="rect"/>
                    <a:ln/>
                  </pic:spPr>
                </pic:pic>
              </a:graphicData>
            </a:graphic>
          </wp:inline>
        </w:drawing>
      </w:r>
      <w:r w:rsidDel="00000000" w:rsidR="00000000" w:rsidRPr="00000000">
        <w:rPr>
          <w:rtl w:val="0"/>
        </w:rPr>
      </w:r>
    </w:p>
    <w:p w:rsidR="00000000" w:rsidDel="00000000" w:rsidP="00000000" w:rsidRDefault="00000000" w:rsidRPr="00000000" w14:paraId="000008D4">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8D5">
      <w:pPr>
        <w:ind w:left="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8D6">
      <w:pPr>
        <w:pStyle w:val="Heading2"/>
        <w:rPr>
          <w:rFonts w:ascii="Fira Code" w:cs="Fira Code" w:eastAsia="Fira Code" w:hAnsi="Fira Code"/>
          <w:b w:val="1"/>
          <w:sz w:val="34"/>
          <w:szCs w:val="34"/>
        </w:rPr>
      </w:pPr>
      <w:bookmarkStart w:colFirst="0" w:colLast="0" w:name="_lgigz8lhwkso" w:id="248"/>
      <w:bookmarkEnd w:id="248"/>
      <w:r w:rsidDel="00000000" w:rsidR="00000000" w:rsidRPr="00000000">
        <w:rPr>
          <w:rFonts w:ascii="Fira Code" w:cs="Fira Code" w:eastAsia="Fira Code" w:hAnsi="Fira Code"/>
          <w:rtl w:val="0"/>
        </w:rPr>
        <w:t xml:space="preserve">GCP BQ - </w:t>
      </w:r>
      <w:r w:rsidDel="00000000" w:rsidR="00000000" w:rsidRPr="00000000">
        <w:rPr>
          <w:rFonts w:ascii="Fira Code" w:cs="Fira Code" w:eastAsia="Fira Code" w:hAnsi="Fira Code"/>
          <w:sz w:val="34"/>
          <w:szCs w:val="34"/>
          <w:rtl w:val="0"/>
        </w:rPr>
        <w:t xml:space="preserve">Tip: Using Cloud Function to r</w:t>
      </w:r>
      <w:r w:rsidDel="00000000" w:rsidR="00000000" w:rsidRPr="00000000">
        <w:rPr>
          <w:rFonts w:ascii="Fira Code" w:cs="Fira Code" w:eastAsia="Fira Code" w:hAnsi="Fira Code"/>
          <w:sz w:val="34"/>
          <w:szCs w:val="34"/>
          <w:rtl w:val="0"/>
        </w:rPr>
        <w:t xml:space="preserve">ead csv.gz files from github directly to BigQuery in Google Cloud:</w:t>
      </w:r>
      <w:r w:rsidDel="00000000" w:rsidR="00000000" w:rsidRPr="00000000">
        <w:rPr>
          <w:rtl w:val="0"/>
        </w:rPr>
      </w:r>
    </w:p>
    <w:p w:rsidR="00000000" w:rsidDel="00000000" w:rsidP="00000000" w:rsidRDefault="00000000" w:rsidRPr="00000000" w14:paraId="000008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There are multiple benefits of using Cloud Functions to automate tasks in Google Cloud. </w:t>
      </w:r>
    </w:p>
    <w:p w:rsidR="00000000" w:rsidDel="00000000" w:rsidP="00000000" w:rsidRDefault="00000000" w:rsidRPr="00000000" w14:paraId="000008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8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rPr>
      </w:pPr>
      <w:r w:rsidDel="00000000" w:rsidR="00000000" w:rsidRPr="00000000">
        <w:rPr>
          <w:rFonts w:ascii="Fira Code" w:cs="Fira Code" w:eastAsia="Fira Code" w:hAnsi="Fira Code"/>
          <w:sz w:val="24"/>
          <w:szCs w:val="24"/>
          <w:rtl w:val="0"/>
        </w:rPr>
        <w:t xml:space="preserve">Use below Cloud Function python script to load files directly to BigQuery. Use your project id, dataset id &amp; table id as defined by you.</w:t>
      </w:r>
      <w:r w:rsidDel="00000000" w:rsidR="00000000" w:rsidRPr="00000000">
        <w:rPr>
          <w:rtl w:val="0"/>
        </w:rPr>
      </w:r>
    </w:p>
    <w:p w:rsidR="00000000" w:rsidDel="00000000" w:rsidP="00000000" w:rsidRDefault="00000000" w:rsidRPr="00000000" w14:paraId="000008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08DB">
      <w:pPr>
        <w:shd w:fill="fffffe" w:val="clear"/>
        <w:spacing w:after="0" w:line="240" w:lineRule="auto"/>
        <w:rPr>
          <w:rFonts w:ascii="Fira Code" w:cs="Fira Code" w:eastAsia="Fira Code" w:hAnsi="Fira Code"/>
          <w:b w:val="1"/>
        </w:rPr>
      </w:pPr>
      <w:r w:rsidDel="00000000" w:rsidR="00000000" w:rsidRPr="00000000">
        <w:rPr>
          <w:rFonts w:ascii="Fira Code" w:cs="Fira Code" w:eastAsia="Fira Code" w:hAnsi="Fira Code"/>
          <w:rtl w:val="0"/>
        </w:rPr>
        <w:t xml:space="preserve">import tempfile</w:t>
      </w:r>
      <w:r w:rsidDel="00000000" w:rsidR="00000000" w:rsidRPr="00000000">
        <w:rPr>
          <w:rtl w:val="0"/>
        </w:rPr>
      </w:r>
    </w:p>
    <w:p w:rsidR="00000000" w:rsidDel="00000000" w:rsidP="00000000" w:rsidRDefault="00000000" w:rsidRPr="00000000" w14:paraId="000008DC">
      <w:pPr>
        <w:shd w:fill="fffffe" w:val="clear"/>
        <w:spacing w:after="0" w:line="240" w:lineRule="auto"/>
        <w:rPr>
          <w:rFonts w:ascii="Fira Code" w:cs="Fira Code" w:eastAsia="Fira Code" w:hAnsi="Fira Code"/>
          <w:b w:val="1"/>
        </w:rPr>
      </w:pPr>
      <w:r w:rsidDel="00000000" w:rsidR="00000000" w:rsidRPr="00000000">
        <w:rPr>
          <w:rFonts w:ascii="Fira Code" w:cs="Fira Code" w:eastAsia="Fira Code" w:hAnsi="Fira Code"/>
          <w:rtl w:val="0"/>
        </w:rPr>
        <w:t xml:space="preserve">import requests</w:t>
      </w:r>
      <w:r w:rsidDel="00000000" w:rsidR="00000000" w:rsidRPr="00000000">
        <w:rPr>
          <w:rtl w:val="0"/>
        </w:rPr>
      </w:r>
    </w:p>
    <w:p w:rsidR="00000000" w:rsidDel="00000000" w:rsidP="00000000" w:rsidRDefault="00000000" w:rsidRPr="00000000" w14:paraId="000008DD">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import logging</w:t>
      </w:r>
    </w:p>
    <w:p w:rsidR="00000000" w:rsidDel="00000000" w:rsidP="00000000" w:rsidRDefault="00000000" w:rsidRPr="00000000" w14:paraId="000008DE">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from google.cloud import bigquery</w:t>
      </w:r>
    </w:p>
    <w:p w:rsidR="00000000" w:rsidDel="00000000" w:rsidP="00000000" w:rsidRDefault="00000000" w:rsidRPr="00000000" w14:paraId="000008DF">
      <w:pPr>
        <w:shd w:fill="fffffe" w:val="clea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E0">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def hello_world(request):</w:t>
      </w:r>
    </w:p>
    <w:p w:rsidR="00000000" w:rsidDel="00000000" w:rsidP="00000000" w:rsidRDefault="00000000" w:rsidRPr="00000000" w14:paraId="000008E1">
      <w:pPr>
        <w:shd w:fill="fffffe" w:val="clea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E2">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table_id = &lt;project_id.dataset_id.table_id&gt;</w:t>
      </w:r>
    </w:p>
    <w:p w:rsidR="00000000" w:rsidDel="00000000" w:rsidP="00000000" w:rsidRDefault="00000000" w:rsidRPr="00000000" w14:paraId="000008E3">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table_id = 'de-zoomcap-project.dezoomcamp.fhv-2019'</w:t>
      </w:r>
    </w:p>
    <w:p w:rsidR="00000000" w:rsidDel="00000000" w:rsidP="00000000" w:rsidRDefault="00000000" w:rsidRPr="00000000" w14:paraId="000008E4">
      <w:pPr>
        <w:shd w:fill="fffffe" w:val="clea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E5">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Create a new BigQuery client</w:t>
      </w:r>
    </w:p>
    <w:p w:rsidR="00000000" w:rsidDel="00000000" w:rsidP="00000000" w:rsidRDefault="00000000" w:rsidRPr="00000000" w14:paraId="000008E6">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client = bigquery.Client()</w:t>
      </w:r>
    </w:p>
    <w:p w:rsidR="00000000" w:rsidDel="00000000" w:rsidP="00000000" w:rsidRDefault="00000000" w:rsidRPr="00000000" w14:paraId="000008E7">
      <w:pPr>
        <w:shd w:fill="fffffe" w:val="clea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E8">
      <w:pPr>
        <w:shd w:fill="fffffe" w:val="clea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E9">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for month in range(4, 13):</w:t>
      </w:r>
    </w:p>
    <w:p w:rsidR="00000000" w:rsidDel="00000000" w:rsidP="00000000" w:rsidRDefault="00000000" w:rsidRPr="00000000" w14:paraId="000008EA">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Define the schema for the data in the CSV.gz files</w:t>
      </w:r>
    </w:p>
    <w:p w:rsidR="00000000" w:rsidDel="00000000" w:rsidP="00000000" w:rsidRDefault="00000000" w:rsidRPr="00000000" w14:paraId="000008EB">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url = 'https://github.com/DataTalksClub/nyc-tlc-data/releases/download/fhv/fhv_tripdata_2019-{:02d}.csv.gz'.format(month)</w:t>
      </w:r>
    </w:p>
    <w:p w:rsidR="00000000" w:rsidDel="00000000" w:rsidP="00000000" w:rsidRDefault="00000000" w:rsidRPr="00000000" w14:paraId="000008EC">
      <w:pPr>
        <w:shd w:fill="fffffe" w:val="clea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ED">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Download the CSV.gz file from Github</w:t>
      </w:r>
    </w:p>
    <w:p w:rsidR="00000000" w:rsidDel="00000000" w:rsidP="00000000" w:rsidRDefault="00000000" w:rsidRPr="00000000" w14:paraId="000008EE">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response = requests.get(url)</w:t>
      </w:r>
    </w:p>
    <w:p w:rsidR="00000000" w:rsidDel="00000000" w:rsidP="00000000" w:rsidRDefault="00000000" w:rsidRPr="00000000" w14:paraId="000008EF">
      <w:pPr>
        <w:shd w:fill="fffffe" w:val="clea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F0">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Create new table if loading first month data else append</w:t>
      </w:r>
    </w:p>
    <w:p w:rsidR="00000000" w:rsidDel="00000000" w:rsidP="00000000" w:rsidRDefault="00000000" w:rsidRPr="00000000" w14:paraId="000008F1">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write_disposition_string = "WRITE_APPEND" if month &gt; 1 else "WRITE_TRUNCATE"</w:t>
      </w:r>
    </w:p>
    <w:p w:rsidR="00000000" w:rsidDel="00000000" w:rsidP="00000000" w:rsidRDefault="00000000" w:rsidRPr="00000000" w14:paraId="000008F2">
      <w:pPr>
        <w:shd w:fill="fffffe" w:val="clea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F3">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Defining LoadJobConfig with schema of table to prevent it from changing with every table</w:t>
      </w:r>
    </w:p>
    <w:p w:rsidR="00000000" w:rsidDel="00000000" w:rsidP="00000000" w:rsidRDefault="00000000" w:rsidRPr="00000000" w14:paraId="000008F4">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job_config = bigquery.LoadJobConfig(</w:t>
      </w:r>
    </w:p>
    <w:p w:rsidR="00000000" w:rsidDel="00000000" w:rsidP="00000000" w:rsidRDefault="00000000" w:rsidRPr="00000000" w14:paraId="000008F5">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schema=[</w:t>
      </w:r>
    </w:p>
    <w:p w:rsidR="00000000" w:rsidDel="00000000" w:rsidP="00000000" w:rsidRDefault="00000000" w:rsidRPr="00000000" w14:paraId="000008F6">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bigquery.SchemaField("dispatching_base_num", "STRING"),</w:t>
      </w:r>
    </w:p>
    <w:p w:rsidR="00000000" w:rsidDel="00000000" w:rsidP="00000000" w:rsidRDefault="00000000" w:rsidRPr="00000000" w14:paraId="000008F7">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bigquery.SchemaField("pickup_datetime", "TIMESTAMP"),</w:t>
      </w:r>
    </w:p>
    <w:p w:rsidR="00000000" w:rsidDel="00000000" w:rsidP="00000000" w:rsidRDefault="00000000" w:rsidRPr="00000000" w14:paraId="000008F8">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bigquery.SchemaField("dropOff_datetime", "TIMESTAMP"),</w:t>
      </w:r>
    </w:p>
    <w:p w:rsidR="00000000" w:rsidDel="00000000" w:rsidP="00000000" w:rsidRDefault="00000000" w:rsidRPr="00000000" w14:paraId="000008F9">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bigquery.SchemaField("PUlocationID", "STRING"),</w:t>
      </w:r>
    </w:p>
    <w:p w:rsidR="00000000" w:rsidDel="00000000" w:rsidP="00000000" w:rsidRDefault="00000000" w:rsidRPr="00000000" w14:paraId="000008FA">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bigquery.SchemaField("DOlocationID", "STRING"),</w:t>
      </w:r>
    </w:p>
    <w:p w:rsidR="00000000" w:rsidDel="00000000" w:rsidP="00000000" w:rsidRDefault="00000000" w:rsidRPr="00000000" w14:paraId="000008FB">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bigquery.SchemaField("SR_Flag", "STRING"),</w:t>
      </w:r>
    </w:p>
    <w:p w:rsidR="00000000" w:rsidDel="00000000" w:rsidP="00000000" w:rsidRDefault="00000000" w:rsidRPr="00000000" w14:paraId="000008FC">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bigquery.SchemaField("Affiliated_base_number", "STRING"),</w:t>
      </w:r>
    </w:p>
    <w:p w:rsidR="00000000" w:rsidDel="00000000" w:rsidP="00000000" w:rsidRDefault="00000000" w:rsidRPr="00000000" w14:paraId="000008FD">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8FE">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skip_leading_rows=1,</w:t>
      </w:r>
    </w:p>
    <w:p w:rsidR="00000000" w:rsidDel="00000000" w:rsidP="00000000" w:rsidRDefault="00000000" w:rsidRPr="00000000" w14:paraId="000008FF">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write_disposition=write_disposition_string,</w:t>
      </w:r>
    </w:p>
    <w:p w:rsidR="00000000" w:rsidDel="00000000" w:rsidP="00000000" w:rsidRDefault="00000000" w:rsidRPr="00000000" w14:paraId="00000900">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autodetect=True,</w:t>
      </w:r>
    </w:p>
    <w:p w:rsidR="00000000" w:rsidDel="00000000" w:rsidP="00000000" w:rsidRDefault="00000000" w:rsidRPr="00000000" w14:paraId="00000901">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source_format="CSV",</w:t>
      </w:r>
    </w:p>
    <w:p w:rsidR="00000000" w:rsidDel="00000000" w:rsidP="00000000" w:rsidRDefault="00000000" w:rsidRPr="00000000" w14:paraId="00000902">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903">
      <w:pPr>
        <w:shd w:fill="fffffe" w:val="clea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904">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Load the data into BigQuery </w:t>
      </w:r>
    </w:p>
    <w:p w:rsidR="00000000" w:rsidDel="00000000" w:rsidP="00000000" w:rsidRDefault="00000000" w:rsidRPr="00000000" w14:paraId="00000905">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Create a temporary file to prevent the exception- AttributeError: 'bytes' object has no attribute 'tell'"</w:t>
      </w:r>
    </w:p>
    <w:p w:rsidR="00000000" w:rsidDel="00000000" w:rsidP="00000000" w:rsidRDefault="00000000" w:rsidRPr="00000000" w14:paraId="00000906">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with tempfile.NamedTemporaryFile() as f:</w:t>
      </w:r>
    </w:p>
    <w:p w:rsidR="00000000" w:rsidDel="00000000" w:rsidP="00000000" w:rsidRDefault="00000000" w:rsidRPr="00000000" w14:paraId="00000907">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f.write(response.content)</w:t>
      </w:r>
    </w:p>
    <w:p w:rsidR="00000000" w:rsidDel="00000000" w:rsidP="00000000" w:rsidRDefault="00000000" w:rsidRPr="00000000" w14:paraId="00000908">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f.seek(0)</w:t>
      </w:r>
    </w:p>
    <w:p w:rsidR="00000000" w:rsidDel="00000000" w:rsidP="00000000" w:rsidRDefault="00000000" w:rsidRPr="00000000" w14:paraId="00000909">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job = client.load_table_from_file(</w:t>
      </w:r>
    </w:p>
    <w:p w:rsidR="00000000" w:rsidDel="00000000" w:rsidP="00000000" w:rsidRDefault="00000000" w:rsidRPr="00000000" w14:paraId="0000090A">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f,</w:t>
      </w:r>
    </w:p>
    <w:p w:rsidR="00000000" w:rsidDel="00000000" w:rsidP="00000000" w:rsidRDefault="00000000" w:rsidRPr="00000000" w14:paraId="0000090B">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table_id,</w:t>
      </w:r>
    </w:p>
    <w:p w:rsidR="00000000" w:rsidDel="00000000" w:rsidP="00000000" w:rsidRDefault="00000000" w:rsidRPr="00000000" w14:paraId="0000090C">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location="US",</w:t>
      </w:r>
    </w:p>
    <w:p w:rsidR="00000000" w:rsidDel="00000000" w:rsidP="00000000" w:rsidRDefault="00000000" w:rsidRPr="00000000" w14:paraId="0000090D">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job_config=job_config,</w:t>
      </w:r>
    </w:p>
    <w:p w:rsidR="00000000" w:rsidDel="00000000" w:rsidP="00000000" w:rsidRDefault="00000000" w:rsidRPr="00000000" w14:paraId="0000090E">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90F">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job.result()</w:t>
      </w:r>
    </w:p>
    <w:p w:rsidR="00000000" w:rsidDel="00000000" w:rsidP="00000000" w:rsidRDefault="00000000" w:rsidRPr="00000000" w14:paraId="00000910">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logging.info("Data for month %d successfully loaded into table %s.", month, table_id)</w:t>
      </w:r>
    </w:p>
    <w:p w:rsidR="00000000" w:rsidDel="00000000" w:rsidP="00000000" w:rsidRDefault="00000000" w:rsidRPr="00000000" w14:paraId="00000911">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return 'Data loaded into table {}.'.format(table_id)</w:t>
      </w:r>
    </w:p>
    <w:p w:rsidR="00000000" w:rsidDel="00000000" w:rsidP="00000000" w:rsidRDefault="00000000" w:rsidRPr="00000000" w14:paraId="00000912">
      <w:pPr>
        <w:ind w:left="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913">
      <w:pPr>
        <w:pStyle w:val="Heading2"/>
        <w:rPr>
          <w:rFonts w:ascii="Fira Code" w:cs="Fira Code" w:eastAsia="Fira Code" w:hAnsi="Fira Code"/>
          <w:sz w:val="34"/>
          <w:szCs w:val="34"/>
        </w:rPr>
      </w:pPr>
      <w:bookmarkStart w:colFirst="0" w:colLast="0" w:name="_6d6wa56v3wx7" w:id="249"/>
      <w:bookmarkEnd w:id="249"/>
      <w:r w:rsidDel="00000000" w:rsidR="00000000" w:rsidRPr="00000000">
        <w:rPr>
          <w:rFonts w:ascii="Fira Code" w:cs="Fira Code" w:eastAsia="Fira Code" w:hAnsi="Fira Code"/>
          <w:rtl w:val="0"/>
        </w:rPr>
        <w:t xml:space="preserve">GCP BQ - </w:t>
      </w:r>
      <w:r w:rsidDel="00000000" w:rsidR="00000000" w:rsidRPr="00000000">
        <w:rPr>
          <w:rFonts w:ascii="Fira Code" w:cs="Fira Code" w:eastAsia="Fira Code" w:hAnsi="Fira Code"/>
          <w:sz w:val="34"/>
          <w:szCs w:val="34"/>
          <w:rtl w:val="0"/>
        </w:rPr>
        <w:t xml:space="preserve">When querying two different tables external and materialized you get the same result when count(distinct(*))</w:t>
      </w:r>
    </w:p>
    <w:p w:rsidR="00000000" w:rsidDel="00000000" w:rsidP="00000000" w:rsidRDefault="00000000" w:rsidRPr="00000000" w14:paraId="0000091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need to uncheck cache preferences in query settings</w:t>
      </w:r>
      <w:r w:rsidDel="00000000" w:rsidR="00000000" w:rsidRPr="00000000">
        <w:rPr>
          <w:rtl w:val="0"/>
        </w:rPr>
      </w:r>
    </w:p>
    <w:p w:rsidR="00000000" w:rsidDel="00000000" w:rsidP="00000000" w:rsidRDefault="00000000" w:rsidRPr="00000000" w14:paraId="00000915">
      <w:pPr>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6429375" cy="2076450"/>
            <wp:effectExtent b="0" l="0" r="0" t="0"/>
            <wp:docPr id="42" name="image37.png"/>
            <a:graphic>
              <a:graphicData uri="http://schemas.openxmlformats.org/drawingml/2006/picture">
                <pic:pic>
                  <pic:nvPicPr>
                    <pic:cNvPr id="0" name="image37.png"/>
                    <pic:cNvPicPr preferRelativeResize="0"/>
                  </pic:nvPicPr>
                  <pic:blipFill>
                    <a:blip r:embed="rId168"/>
                    <a:srcRect b="0" l="0" r="0" t="0"/>
                    <a:stretch>
                      <a:fillRect/>
                    </a:stretch>
                  </pic:blipFill>
                  <pic:spPr>
                    <a:xfrm>
                      <a:off x="0" y="0"/>
                      <a:ext cx="642937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916">
      <w:pPr>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1743075" cy="590550"/>
            <wp:effectExtent b="0" l="0" r="0" t="0"/>
            <wp:docPr id="36" name="image26.png"/>
            <a:graphic>
              <a:graphicData uri="http://schemas.openxmlformats.org/drawingml/2006/picture">
                <pic:pic>
                  <pic:nvPicPr>
                    <pic:cNvPr id="0" name="image26.png"/>
                    <pic:cNvPicPr preferRelativeResize="0"/>
                  </pic:nvPicPr>
                  <pic:blipFill>
                    <a:blip r:embed="rId169"/>
                    <a:srcRect b="0" l="0" r="0" t="0"/>
                    <a:stretch>
                      <a:fillRect/>
                    </a:stretch>
                  </pic:blipFill>
                  <pic:spPr>
                    <a:xfrm>
                      <a:off x="0" y="0"/>
                      <a:ext cx="17430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917">
      <w:pPr>
        <w:pStyle w:val="Heading2"/>
        <w:rPr>
          <w:rFonts w:ascii="Fira Code" w:cs="Fira Code" w:eastAsia="Fira Code" w:hAnsi="Fira Code"/>
          <w:sz w:val="34"/>
          <w:szCs w:val="34"/>
        </w:rPr>
      </w:pPr>
      <w:bookmarkStart w:colFirst="0" w:colLast="0" w:name="_nzv6djqiqinu" w:id="250"/>
      <w:bookmarkEnd w:id="250"/>
      <w:r w:rsidDel="00000000" w:rsidR="00000000" w:rsidRPr="00000000">
        <w:rPr>
          <w:rFonts w:ascii="Fira Code" w:cs="Fira Code" w:eastAsia="Fira Code" w:hAnsi="Fira Code"/>
          <w:rtl w:val="0"/>
        </w:rPr>
        <w:t xml:space="preserve">GCP BQ - </w:t>
      </w:r>
      <w:r w:rsidDel="00000000" w:rsidR="00000000" w:rsidRPr="00000000">
        <w:rPr>
          <w:rFonts w:ascii="Fira Code" w:cs="Fira Code" w:eastAsia="Fira Code" w:hAnsi="Fira Code"/>
          <w:sz w:val="34"/>
          <w:szCs w:val="34"/>
          <w:rtl w:val="0"/>
        </w:rPr>
        <w:t xml:space="preserve">How to handle type error from big query and parquet data?</w:t>
      </w:r>
    </w:p>
    <w:p w:rsidR="00000000" w:rsidDel="00000000" w:rsidP="00000000" w:rsidRDefault="00000000" w:rsidRPr="00000000" w14:paraId="00000918">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919">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Problem: When you inject data into GCS using Pandas, there is a chance that some dataset has missing values on  DOlocationID and PUlocationID. Pandas by default will cast these columns as float data type, causing inconsistent data type between parquet in GCS and schema defined in big query. You will see something like this: </w:t>
      </w:r>
    </w:p>
    <w:p w:rsidR="00000000" w:rsidDel="00000000" w:rsidP="00000000" w:rsidRDefault="00000000" w:rsidRPr="00000000" w14:paraId="0000091A">
      <w:pPr>
        <w:pStyle w:val="Heading1"/>
        <w:shd w:fill="fafafa" w:val="clear"/>
        <w:spacing w:after="200" w:line="313.04347826086956" w:lineRule="auto"/>
        <w:rPr>
          <w:rFonts w:ascii="Fira Code" w:cs="Fira Code" w:eastAsia="Fira Code" w:hAnsi="Fira Code"/>
          <w:i w:val="1"/>
          <w:sz w:val="25"/>
          <w:szCs w:val="25"/>
        </w:rPr>
      </w:pPr>
      <w:bookmarkStart w:colFirst="0" w:colLast="0" w:name="_fzqwylj3xsb1" w:id="251"/>
      <w:bookmarkEnd w:id="251"/>
      <w:r w:rsidDel="00000000" w:rsidR="00000000" w:rsidRPr="00000000">
        <w:rPr>
          <w:rFonts w:ascii="Fira Code" w:cs="Fira Code" w:eastAsia="Fira Code" w:hAnsi="Fira Code"/>
          <w:i w:val="1"/>
          <w:sz w:val="25"/>
          <w:szCs w:val="25"/>
          <w:rtl w:val="0"/>
        </w:rPr>
        <w:t xml:space="preserve">error: Error while reading table: trips_data_all.external_fhv_tripdata, error message: Parquet column 'DOlocationID' has type INT64 which does not match the target cpp_type DOUBLE. </w:t>
      </w:r>
    </w:p>
    <w:p w:rsidR="00000000" w:rsidDel="00000000" w:rsidP="00000000" w:rsidRDefault="00000000" w:rsidRPr="00000000" w14:paraId="0000091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w:t>
      </w:r>
    </w:p>
    <w:p w:rsidR="00000000" w:rsidDel="00000000" w:rsidP="00000000" w:rsidRDefault="00000000" w:rsidRPr="00000000" w14:paraId="0000091C">
      <w:pPr>
        <w:numPr>
          <w:ilvl w:val="0"/>
          <w:numId w:val="89"/>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Fix the data type issue in data pipeline </w:t>
      </w:r>
    </w:p>
    <w:p w:rsidR="00000000" w:rsidDel="00000000" w:rsidP="00000000" w:rsidRDefault="00000000" w:rsidRPr="00000000" w14:paraId="0000091D">
      <w:pPr>
        <w:numPr>
          <w:ilvl w:val="0"/>
          <w:numId w:val="89"/>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Before injecting data into GCS, use astype and Int64 (which is different from int64 and accept both missing value and integer exist in the column) to cast the columns.</w:t>
      </w:r>
    </w:p>
    <w:p w:rsidR="00000000" w:rsidDel="00000000" w:rsidP="00000000" w:rsidRDefault="00000000" w:rsidRPr="00000000" w14:paraId="0000091E">
      <w:pPr>
        <w:ind w:left="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91F">
      <w:pPr>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Something like:</w:t>
      </w:r>
    </w:p>
    <w:p w:rsidR="00000000" w:rsidDel="00000000" w:rsidP="00000000" w:rsidRDefault="00000000" w:rsidRPr="00000000" w14:paraId="00000920">
      <w:pPr>
        <w:shd w:fill="fafafa" w:val="clear"/>
        <w:spacing w:line="313.04347826086956" w:lineRule="auto"/>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    df["PUlocationID"] = df.PUlocationID.astype("Int64")</w:t>
      </w:r>
    </w:p>
    <w:p w:rsidR="00000000" w:rsidDel="00000000" w:rsidP="00000000" w:rsidRDefault="00000000" w:rsidRPr="00000000" w14:paraId="00000921">
      <w:pPr>
        <w:shd w:fill="fafafa" w:val="clear"/>
        <w:spacing w:line="313.04347826086956" w:lineRule="auto"/>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    df["DOlocationID"] = df.DOlocationID.astype("Int64")</w:t>
      </w:r>
    </w:p>
    <w:p w:rsidR="00000000" w:rsidDel="00000000" w:rsidP="00000000" w:rsidRDefault="00000000" w:rsidRPr="00000000" w14:paraId="00000922">
      <w:pPr>
        <w:shd w:fill="fafafa" w:val="clear"/>
        <w:spacing w:line="313.04347826086956" w:lineRule="auto"/>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NOTE: It is best to define the data type of all the columns in the Transformation section of the ETL pipeline before loading to BigQuery</w:t>
      </w:r>
    </w:p>
    <w:p w:rsidR="00000000" w:rsidDel="00000000" w:rsidP="00000000" w:rsidRDefault="00000000" w:rsidRPr="00000000" w14:paraId="00000923">
      <w:pPr>
        <w:shd w:fill="fafafa" w:val="clear"/>
        <w:spacing w:line="313.04347826086956" w:lineRule="auto"/>
        <w:rPr>
          <w:rFonts w:ascii="Fira Code" w:cs="Fira Code" w:eastAsia="Fira Code" w:hAnsi="Fira Code"/>
          <w:sz w:val="25"/>
          <w:szCs w:val="25"/>
        </w:rPr>
      </w:pPr>
      <w:r w:rsidDel="00000000" w:rsidR="00000000" w:rsidRPr="00000000">
        <w:rPr>
          <w:rtl w:val="0"/>
        </w:rPr>
      </w:r>
    </w:p>
    <w:p w:rsidR="00000000" w:rsidDel="00000000" w:rsidP="00000000" w:rsidRDefault="00000000" w:rsidRPr="00000000" w14:paraId="00000924">
      <w:pPr>
        <w:pStyle w:val="Heading2"/>
        <w:rPr>
          <w:rFonts w:ascii="Fira Code" w:cs="Fira Code" w:eastAsia="Fira Code" w:hAnsi="Fira Code"/>
          <w:sz w:val="46"/>
          <w:szCs w:val="46"/>
        </w:rPr>
      </w:pPr>
      <w:bookmarkStart w:colFirst="0" w:colLast="0" w:name="_snvbsi2xmanx" w:id="252"/>
      <w:bookmarkEnd w:id="252"/>
      <w:r w:rsidDel="00000000" w:rsidR="00000000" w:rsidRPr="00000000">
        <w:rPr>
          <w:rFonts w:ascii="Fira Code" w:cs="Fira Code" w:eastAsia="Fira Code" w:hAnsi="Fira Code"/>
          <w:rtl w:val="0"/>
        </w:rPr>
        <w:t xml:space="preserve">GCP BQ - </w:t>
      </w:r>
      <w:r w:rsidDel="00000000" w:rsidR="00000000" w:rsidRPr="00000000">
        <w:rPr>
          <w:rFonts w:ascii="Fira Code" w:cs="Fira Code" w:eastAsia="Fira Code" w:hAnsi="Fira Code"/>
          <w:sz w:val="34"/>
          <w:szCs w:val="34"/>
          <w:shd w:fill="fafafa" w:val="clear"/>
          <w:rtl w:val="0"/>
        </w:rPr>
        <w:t xml:space="preserve">Invalid project ID . Project IDs must contain 6-63 lowercase letters, digits, or dashes. Some project</w:t>
      </w:r>
      <w:r w:rsidDel="00000000" w:rsidR="00000000" w:rsidRPr="00000000">
        <w:rPr>
          <w:rtl w:val="0"/>
        </w:rPr>
      </w:r>
    </w:p>
    <w:p w:rsidR="00000000" w:rsidDel="00000000" w:rsidP="00000000" w:rsidRDefault="00000000" w:rsidRPr="00000000" w14:paraId="00000925">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926">
      <w:pPr>
        <w:rPr>
          <w:rFonts w:ascii="Fira Code" w:cs="Fira Code" w:eastAsia="Fira Code" w:hAnsi="Fira Code"/>
          <w:sz w:val="25"/>
          <w:szCs w:val="25"/>
        </w:rPr>
      </w:pPr>
      <w:r w:rsidDel="00000000" w:rsidR="00000000" w:rsidRPr="00000000">
        <w:rPr>
          <w:rFonts w:ascii="Fira Code" w:cs="Fira Code" w:eastAsia="Fira Code" w:hAnsi="Fira Code"/>
          <w:sz w:val="24"/>
          <w:szCs w:val="24"/>
          <w:rtl w:val="0"/>
        </w:rPr>
        <w:t xml:space="preserve">Problem occurs when misplacing content after fro``m clause in BigQuery SQLs.</w:t>
        <w:br w:type="textWrapping"/>
        <w:t xml:space="preserve">Check to remove any extra apaces or any other symbols, keep in lowercases, digits and dashes only</w:t>
      </w:r>
      <w:r w:rsidDel="00000000" w:rsidR="00000000" w:rsidRPr="00000000">
        <w:rPr>
          <w:rtl w:val="0"/>
        </w:rPr>
      </w:r>
    </w:p>
    <w:p w:rsidR="00000000" w:rsidDel="00000000" w:rsidP="00000000" w:rsidRDefault="00000000" w:rsidRPr="00000000" w14:paraId="00000927">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928">
      <w:pPr>
        <w:pStyle w:val="Heading2"/>
        <w:rPr>
          <w:rFonts w:ascii="Fira Code" w:cs="Fira Code" w:eastAsia="Fira Code" w:hAnsi="Fira Code"/>
        </w:rPr>
      </w:pPr>
      <w:bookmarkStart w:colFirst="0" w:colLast="0" w:name="_zb0oby691vsp" w:id="253"/>
      <w:bookmarkEnd w:id="253"/>
      <w:r w:rsidDel="00000000" w:rsidR="00000000" w:rsidRPr="00000000">
        <w:rPr>
          <w:rFonts w:ascii="Fira Code" w:cs="Fira Code" w:eastAsia="Fira Code" w:hAnsi="Fira Code"/>
          <w:rtl w:val="0"/>
        </w:rPr>
        <w:t xml:space="preserve">GCP BQ - Does BigQuery support multiple columns partition?</w:t>
      </w:r>
    </w:p>
    <w:p w:rsidR="00000000" w:rsidDel="00000000" w:rsidP="00000000" w:rsidRDefault="00000000" w:rsidRPr="00000000" w14:paraId="00000929">
      <w:pPr>
        <w:rPr>
          <w:rFonts w:ascii="Fira Code" w:cs="Fira Code" w:eastAsia="Fira Code" w:hAnsi="Fira Code"/>
        </w:rPr>
      </w:pPr>
      <w:r w:rsidDel="00000000" w:rsidR="00000000" w:rsidRPr="00000000">
        <w:rPr>
          <w:rFonts w:ascii="Fira Code" w:cs="Fira Code" w:eastAsia="Fira Code" w:hAnsi="Fira Code"/>
          <w:rtl w:val="0"/>
        </w:rPr>
        <w:t xml:space="preserve">No. Based on the documentation for Bigquery, it does not support more than 1 column to be partitioned.</w:t>
      </w:r>
    </w:p>
    <w:p w:rsidR="00000000" w:rsidDel="00000000" w:rsidP="00000000" w:rsidRDefault="00000000" w:rsidRPr="00000000" w14:paraId="0000092A">
      <w:pPr>
        <w:rPr>
          <w:rFonts w:ascii="Fira Code" w:cs="Fira Code" w:eastAsia="Fira Code" w:hAnsi="Fira Code"/>
        </w:rPr>
      </w:pPr>
      <w:r w:rsidDel="00000000" w:rsidR="00000000" w:rsidRPr="00000000">
        <w:rPr>
          <w:rFonts w:ascii="Fira Code" w:cs="Fira Code" w:eastAsia="Fira Code" w:hAnsi="Fira Code"/>
          <w:rtl w:val="0"/>
        </w:rPr>
        <w:t xml:space="preserve">[</w:t>
      </w:r>
      <w:hyperlink r:id="rId170">
        <w:r w:rsidDel="00000000" w:rsidR="00000000" w:rsidRPr="00000000">
          <w:rPr>
            <w:rFonts w:ascii="Fira Code" w:cs="Fira Code" w:eastAsia="Fira Code" w:hAnsi="Fira Code"/>
            <w:color w:val="1155cc"/>
            <w:u w:val="single"/>
            <w:rtl w:val="0"/>
          </w:rPr>
          <w:t xml:space="preserve">source</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092B">
      <w:pPr>
        <w:pStyle w:val="Heading2"/>
        <w:rPr>
          <w:rFonts w:ascii="Fira Code" w:cs="Fira Code" w:eastAsia="Fira Code" w:hAnsi="Fira Code"/>
          <w:sz w:val="46"/>
          <w:szCs w:val="46"/>
        </w:rPr>
      </w:pPr>
      <w:bookmarkStart w:colFirst="0" w:colLast="0" w:name="_1tp5f6ij4jcg" w:id="254"/>
      <w:bookmarkEnd w:id="254"/>
      <w:r w:rsidDel="00000000" w:rsidR="00000000" w:rsidRPr="00000000">
        <w:rPr>
          <w:rFonts w:ascii="Fira Code" w:cs="Fira Code" w:eastAsia="Fira Code" w:hAnsi="Fira Code"/>
          <w:rtl w:val="0"/>
        </w:rPr>
        <w:t xml:space="preserve">GCP BQ - </w:t>
      </w:r>
      <w:r w:rsidDel="00000000" w:rsidR="00000000" w:rsidRPr="00000000">
        <w:rPr>
          <w:rFonts w:ascii="Fira Code" w:cs="Fira Code" w:eastAsia="Fira Code" w:hAnsi="Fira Code"/>
          <w:sz w:val="34"/>
          <w:szCs w:val="34"/>
          <w:shd w:fill="fafafa" w:val="clear"/>
          <w:rtl w:val="0"/>
        </w:rPr>
        <w:t xml:space="preserve">DATE() Error in BigQuery</w:t>
      </w:r>
      <w:r w:rsidDel="00000000" w:rsidR="00000000" w:rsidRPr="00000000">
        <w:rPr>
          <w:rtl w:val="0"/>
        </w:rPr>
      </w:r>
    </w:p>
    <w:p w:rsidR="00000000" w:rsidDel="00000000" w:rsidP="00000000" w:rsidRDefault="00000000" w:rsidRPr="00000000" w14:paraId="0000092C">
      <w:pPr>
        <w:rPr>
          <w:rFonts w:ascii="Fira Code" w:cs="Fira Code" w:eastAsia="Fira Code" w:hAnsi="Fira Code"/>
          <w:b w:val="1"/>
          <w:sz w:val="24"/>
          <w:szCs w:val="24"/>
        </w:rPr>
      </w:pPr>
      <w:r w:rsidDel="00000000" w:rsidR="00000000" w:rsidRPr="00000000">
        <w:rPr>
          <w:rtl w:val="0"/>
        </w:rPr>
      </w:r>
    </w:p>
    <w:p w:rsidR="00000000" w:rsidDel="00000000" w:rsidP="00000000" w:rsidRDefault="00000000" w:rsidRPr="00000000" w14:paraId="0000092D">
      <w:pPr>
        <w:rPr>
          <w:rFonts w:ascii="Fira Code" w:cs="Fira Code" w:eastAsia="Fira Code" w:hAnsi="Fira Code"/>
          <w:sz w:val="24"/>
          <w:szCs w:val="24"/>
          <w:shd w:fill="f3f3f3" w:val="clear"/>
        </w:rPr>
      </w:pPr>
      <w:r w:rsidDel="00000000" w:rsidR="00000000" w:rsidRPr="00000000">
        <w:rPr>
          <w:rFonts w:ascii="Fira Code" w:cs="Fira Code" w:eastAsia="Fira Code" w:hAnsi="Fira Code"/>
          <w:b w:val="1"/>
          <w:sz w:val="24"/>
          <w:szCs w:val="24"/>
          <w:rtl w:val="0"/>
        </w:rPr>
        <w:t xml:space="preserve">Error Message: </w:t>
      </w:r>
      <w:r w:rsidDel="00000000" w:rsidR="00000000" w:rsidRPr="00000000">
        <w:rPr>
          <w:rtl w:val="0"/>
        </w:rPr>
      </w:r>
    </w:p>
    <w:p w:rsidR="00000000" w:rsidDel="00000000" w:rsidP="00000000" w:rsidRDefault="00000000" w:rsidRPr="00000000" w14:paraId="0000092E">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P</w:t>
      </w:r>
      <w:r w:rsidDel="00000000" w:rsidR="00000000" w:rsidRPr="00000000">
        <w:rPr>
          <w:rFonts w:ascii="Fira Code" w:cs="Fira Code" w:eastAsia="Fira Code" w:hAnsi="Fira Code"/>
          <w:shd w:fill="f3f3f3" w:val="clear"/>
          <w:rtl w:val="0"/>
        </w:rPr>
        <w:t xml:space="preserve">ARTITION BY expression must be DATE</w:t>
      </w:r>
      <w:r w:rsidDel="00000000" w:rsidR="00000000" w:rsidRPr="00000000">
        <w:rPr>
          <w:rFonts w:ascii="Fira Code" w:cs="Fira Code" w:eastAsia="Fira Code" w:hAnsi="Fira Code"/>
          <w:sz w:val="24"/>
          <w:szCs w:val="24"/>
          <w:shd w:fill="f3f3f3" w:val="clear"/>
          <w:rtl w:val="0"/>
        </w:rPr>
        <w:t xml:space="preserve">(&lt;timestamp_column&gt;), DATE(&lt;datetime_column&gt;), DATETIME_TRUNC(&lt;datetime_column&gt;, DAY/HOUR/MONTH/YEAR), a DATE column, TIMESTAMP_TRUNC(&lt;timestamp_column&gt;, DAY/HOUR/MONTH/YEAR), DATE_TRUNC(&lt;date_column&gt;, MONTH/YEAR), or RANGE_BUCKET(&lt;int64_column&gt;, GENERATE_ARRAY(&lt;int64_value&gt;, &lt;int64_value&gt;[, &lt;int64_value&gt;]))</w:t>
      </w:r>
    </w:p>
    <w:p w:rsidR="00000000" w:rsidDel="00000000" w:rsidP="00000000" w:rsidRDefault="00000000" w:rsidRPr="00000000" w14:paraId="0000092F">
      <w:pPr>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Solution: </w:t>
      </w:r>
    </w:p>
    <w:p w:rsidR="00000000" w:rsidDel="00000000" w:rsidP="00000000" w:rsidRDefault="00000000" w:rsidRPr="00000000" w14:paraId="0000093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Convert the column to datetime first.</w:t>
      </w:r>
    </w:p>
    <w:p w:rsidR="00000000" w:rsidDel="00000000" w:rsidP="00000000" w:rsidRDefault="00000000" w:rsidRPr="00000000" w14:paraId="00000931">
      <w:pPr>
        <w:shd w:fill="1e1e1e" w:val="clear"/>
        <w:spacing w:line="325.71428571428567" w:lineRule="auto"/>
        <w:rPr>
          <w:rFonts w:ascii="Fira Code" w:cs="Fira Code" w:eastAsia="Fira Code" w:hAnsi="Fira Code"/>
          <w:b w:val="1"/>
          <w:color w:val="ffffff"/>
          <w:sz w:val="23"/>
          <w:szCs w:val="23"/>
        </w:rPr>
      </w:pPr>
      <w:r w:rsidDel="00000000" w:rsidR="00000000" w:rsidRPr="00000000">
        <w:rPr>
          <w:rFonts w:ascii="Fira Code" w:cs="Fira Code" w:eastAsia="Fira Code" w:hAnsi="Fira Code"/>
          <w:b w:val="1"/>
          <w:color w:val="ffffff"/>
          <w:sz w:val="23"/>
          <w:szCs w:val="23"/>
          <w:rtl w:val="0"/>
        </w:rPr>
        <w:t xml:space="preserve">df["pickup_datetime"] = pd.to_datetime(df["pickup_datetime"])</w:t>
      </w:r>
    </w:p>
    <w:p w:rsidR="00000000" w:rsidDel="00000000" w:rsidP="00000000" w:rsidRDefault="00000000" w:rsidRPr="00000000" w14:paraId="00000932">
      <w:pPr>
        <w:shd w:fill="1e1e1e" w:val="clear"/>
        <w:spacing w:line="325.71428571428567" w:lineRule="auto"/>
        <w:rPr>
          <w:rFonts w:ascii="Fira Code" w:cs="Fira Code" w:eastAsia="Fira Code" w:hAnsi="Fira Code"/>
          <w:b w:val="1"/>
          <w:color w:val="ffffff"/>
          <w:sz w:val="23"/>
          <w:szCs w:val="23"/>
        </w:rPr>
      </w:pPr>
      <w:r w:rsidDel="00000000" w:rsidR="00000000" w:rsidRPr="00000000">
        <w:rPr>
          <w:rFonts w:ascii="Fira Code" w:cs="Fira Code" w:eastAsia="Fira Code" w:hAnsi="Fira Code"/>
          <w:b w:val="1"/>
          <w:color w:val="ffffff"/>
          <w:sz w:val="23"/>
          <w:szCs w:val="23"/>
          <w:rtl w:val="0"/>
        </w:rPr>
        <w:t xml:space="preserve">df["dropOff_datetime"] = pd.to_datetime(df["dropOff_datetime"])</w:t>
      </w:r>
    </w:p>
    <w:p w:rsidR="00000000" w:rsidDel="00000000" w:rsidP="00000000" w:rsidRDefault="00000000" w:rsidRPr="00000000" w14:paraId="00000933">
      <w:pPr>
        <w:pStyle w:val="Heading2"/>
        <w:rPr>
          <w:rFonts w:ascii="Fira Code" w:cs="Fira Code" w:eastAsia="Fira Code" w:hAnsi="Fira Code"/>
          <w:sz w:val="34"/>
          <w:szCs w:val="34"/>
          <w:shd w:fill="fafafa" w:val="clear"/>
        </w:rPr>
      </w:pPr>
      <w:bookmarkStart w:colFirst="0" w:colLast="0" w:name="_u243zovb515m" w:id="255"/>
      <w:bookmarkEnd w:id="255"/>
      <w:r w:rsidDel="00000000" w:rsidR="00000000" w:rsidRPr="00000000">
        <w:rPr>
          <w:rtl w:val="0"/>
        </w:rPr>
      </w:r>
    </w:p>
    <w:p w:rsidR="00000000" w:rsidDel="00000000" w:rsidP="00000000" w:rsidRDefault="00000000" w:rsidRPr="00000000" w14:paraId="00000934">
      <w:pPr>
        <w:pStyle w:val="Heading2"/>
        <w:rPr>
          <w:rFonts w:ascii="Fira Code" w:cs="Fira Code" w:eastAsia="Fira Code" w:hAnsi="Fira Code"/>
          <w:sz w:val="24"/>
          <w:szCs w:val="24"/>
        </w:rPr>
      </w:pPr>
      <w:bookmarkStart w:colFirst="0" w:colLast="0" w:name="_4qx5zizdj8pq" w:id="256"/>
      <w:bookmarkEnd w:id="256"/>
      <w:r w:rsidDel="00000000" w:rsidR="00000000" w:rsidRPr="00000000">
        <w:rPr>
          <w:rFonts w:ascii="Fira Code" w:cs="Fira Code" w:eastAsia="Fira Code" w:hAnsi="Fira Code"/>
          <w:rtl w:val="0"/>
        </w:rPr>
        <w:t xml:space="preserve">GCP BQ - </w:t>
      </w:r>
      <w:r w:rsidDel="00000000" w:rsidR="00000000" w:rsidRPr="00000000">
        <w:rPr>
          <w:rFonts w:ascii="Fira Code" w:cs="Fira Code" w:eastAsia="Fira Code" w:hAnsi="Fira Code"/>
          <w:sz w:val="34"/>
          <w:szCs w:val="34"/>
          <w:shd w:fill="fafafa" w:val="clear"/>
          <w:rtl w:val="0"/>
        </w:rPr>
        <w:t xml:space="preserve">Native tables vs External tables in BigQuery?</w:t>
      </w:r>
      <w:r w:rsidDel="00000000" w:rsidR="00000000" w:rsidRPr="00000000">
        <w:rPr>
          <w:rtl w:val="0"/>
        </w:rPr>
      </w:r>
    </w:p>
    <w:p w:rsidR="00000000" w:rsidDel="00000000" w:rsidP="00000000" w:rsidRDefault="00000000" w:rsidRPr="00000000" w14:paraId="00000935">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Native tables are tables where the data is stored in BigQuery.  External tables store the data outside BigQuery, with BigQuery storing metadata about that external table.</w:t>
      </w:r>
    </w:p>
    <w:p w:rsidR="00000000" w:rsidDel="00000000" w:rsidP="00000000" w:rsidRDefault="00000000" w:rsidRPr="00000000" w14:paraId="0000093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Resources:</w:t>
      </w:r>
    </w:p>
    <w:p w:rsidR="00000000" w:rsidDel="00000000" w:rsidP="00000000" w:rsidRDefault="00000000" w:rsidRPr="00000000" w14:paraId="00000937">
      <w:pPr>
        <w:numPr>
          <w:ilvl w:val="0"/>
          <w:numId w:val="50"/>
        </w:numPr>
        <w:ind w:left="720" w:hanging="360"/>
        <w:rPr>
          <w:rFonts w:ascii="Fira Code" w:cs="Fira Code" w:eastAsia="Fira Code" w:hAnsi="Fira Code"/>
          <w:sz w:val="24"/>
          <w:szCs w:val="24"/>
        </w:rPr>
      </w:pPr>
      <w:hyperlink r:id="rId171">
        <w:r w:rsidDel="00000000" w:rsidR="00000000" w:rsidRPr="00000000">
          <w:rPr>
            <w:rFonts w:ascii="Fira Code" w:cs="Fira Code" w:eastAsia="Fira Code" w:hAnsi="Fira Code"/>
            <w:sz w:val="24"/>
            <w:szCs w:val="24"/>
            <w:u w:val="single"/>
            <w:rtl w:val="0"/>
          </w:rPr>
          <w:t xml:space="preserve">https://cloud.google.com/bigquery/docs/external-tables</w:t>
        </w:r>
      </w:hyperlink>
      <w:r w:rsidDel="00000000" w:rsidR="00000000" w:rsidRPr="00000000">
        <w:rPr>
          <w:rtl w:val="0"/>
        </w:rPr>
      </w:r>
    </w:p>
    <w:p w:rsidR="00000000" w:rsidDel="00000000" w:rsidP="00000000" w:rsidRDefault="00000000" w:rsidRPr="00000000" w14:paraId="00000938">
      <w:pPr>
        <w:numPr>
          <w:ilvl w:val="0"/>
          <w:numId w:val="50"/>
        </w:numPr>
        <w:ind w:left="720" w:hanging="360"/>
        <w:rPr>
          <w:rFonts w:ascii="Fira Code" w:cs="Fira Code" w:eastAsia="Fira Code" w:hAnsi="Fira Code"/>
          <w:sz w:val="24"/>
          <w:szCs w:val="24"/>
        </w:rPr>
      </w:pPr>
      <w:hyperlink r:id="rId172">
        <w:r w:rsidDel="00000000" w:rsidR="00000000" w:rsidRPr="00000000">
          <w:rPr>
            <w:rFonts w:ascii="Fira Code" w:cs="Fira Code" w:eastAsia="Fira Code" w:hAnsi="Fira Code"/>
            <w:sz w:val="24"/>
            <w:szCs w:val="24"/>
            <w:u w:val="single"/>
            <w:rtl w:val="0"/>
          </w:rPr>
          <w:t xml:space="preserve">https://cloud.google.com/bigquery/docs/tables-intro</w:t>
        </w:r>
      </w:hyperlink>
      <w:r w:rsidDel="00000000" w:rsidR="00000000" w:rsidRPr="00000000">
        <w:rPr>
          <w:rtl w:val="0"/>
        </w:rPr>
      </w:r>
    </w:p>
    <w:p w:rsidR="00000000" w:rsidDel="00000000" w:rsidP="00000000" w:rsidRDefault="00000000" w:rsidRPr="00000000" w14:paraId="00000939">
      <w:pPr>
        <w:ind w:left="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093A">
      <w:pPr>
        <w:pStyle w:val="Heading2"/>
        <w:rPr>
          <w:rFonts w:ascii="Fira Code" w:cs="Fira Code" w:eastAsia="Fira Code" w:hAnsi="Fira Code"/>
        </w:rPr>
      </w:pPr>
      <w:bookmarkStart w:colFirst="0" w:colLast="0" w:name="_h70kp617wq9e" w:id="257"/>
      <w:bookmarkEnd w:id="257"/>
      <w:r w:rsidDel="00000000" w:rsidR="00000000" w:rsidRPr="00000000">
        <w:rPr>
          <w:rFonts w:ascii="Fira Code" w:cs="Fira Code" w:eastAsia="Fira Code" w:hAnsi="Fira Code"/>
          <w:rtl w:val="0"/>
        </w:rPr>
        <w:t xml:space="preserve">GCP BQ ML - Unable to run command (shown in video) to export ML model from BQ to GCS</w:t>
      </w:r>
    </w:p>
    <w:p w:rsidR="00000000" w:rsidDel="00000000" w:rsidP="00000000" w:rsidRDefault="00000000" w:rsidRPr="00000000" w14:paraId="0000093B">
      <w:pPr>
        <w:shd w:fill="ffffff" w:val="clear"/>
        <w:rPr>
          <w:rFonts w:ascii="Fira Code" w:cs="Fira Code" w:eastAsia="Fira Code" w:hAnsi="Fira Code"/>
          <w:sz w:val="25"/>
          <w:szCs w:val="25"/>
        </w:rPr>
      </w:pPr>
      <w:r w:rsidDel="00000000" w:rsidR="00000000" w:rsidRPr="00000000">
        <w:rPr>
          <w:rFonts w:ascii="Fira Code" w:cs="Fira Code" w:eastAsia="Fira Code" w:hAnsi="Fira Code"/>
          <w:sz w:val="25"/>
          <w:szCs w:val="25"/>
          <w:u w:val="single"/>
          <w:rtl w:val="0"/>
        </w:rPr>
        <w:t xml:space="preserve">Issue: </w:t>
      </w:r>
      <w:r w:rsidDel="00000000" w:rsidR="00000000" w:rsidRPr="00000000">
        <w:rPr>
          <w:rFonts w:ascii="Fira Code" w:cs="Fira Code" w:eastAsia="Fira Code" w:hAnsi="Fira Code"/>
          <w:sz w:val="25"/>
          <w:szCs w:val="25"/>
          <w:rtl w:val="0"/>
        </w:rPr>
        <w:t xml:space="preserve">Tried running command to export ML model from BQ to GCS from Week 3</w:t>
      </w:r>
    </w:p>
    <w:p w:rsidR="00000000" w:rsidDel="00000000" w:rsidP="00000000" w:rsidRDefault="00000000" w:rsidRPr="00000000" w14:paraId="0000093C">
      <w:pPr>
        <w:spacing w:after="60" w:before="6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bq --project_id taxi-rides-ny extract -m nytaxi.tip_model gs://taxi_ml_model/tip_model</w:t>
      </w:r>
    </w:p>
    <w:p w:rsidR="00000000" w:rsidDel="00000000" w:rsidP="00000000" w:rsidRDefault="00000000" w:rsidRPr="00000000" w14:paraId="0000093D">
      <w:pPr>
        <w:shd w:fill="ffffff" w:val="clear"/>
        <w:rPr>
          <w:rFonts w:ascii="Fira Code" w:cs="Fira Code" w:eastAsia="Fira Code" w:hAnsi="Fira Code"/>
          <w:sz w:val="25"/>
          <w:szCs w:val="25"/>
        </w:rPr>
      </w:pPr>
      <w:r w:rsidDel="00000000" w:rsidR="00000000" w:rsidRPr="00000000">
        <w:rPr>
          <w:rtl w:val="0"/>
        </w:rPr>
      </w:r>
    </w:p>
    <w:p w:rsidR="00000000" w:rsidDel="00000000" w:rsidP="00000000" w:rsidRDefault="00000000" w:rsidRPr="00000000" w14:paraId="0000093E">
      <w:pPr>
        <w:shd w:fill="ffffff" w:val="clear"/>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It is failing on following error:</w:t>
      </w:r>
    </w:p>
    <w:p w:rsidR="00000000" w:rsidDel="00000000" w:rsidP="00000000" w:rsidRDefault="00000000" w:rsidRPr="00000000" w14:paraId="0000093F">
      <w:pPr>
        <w:spacing w:after="60" w:before="6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BigQuery error in extract operation: Error processing job Not found: Dataset was not found in location US</w:t>
      </w:r>
    </w:p>
    <w:p w:rsidR="00000000" w:rsidDel="00000000" w:rsidP="00000000" w:rsidRDefault="00000000" w:rsidRPr="00000000" w14:paraId="00000940">
      <w:pPr>
        <w:shd w:fill="ffffff" w:val="clear"/>
        <w:rPr>
          <w:rFonts w:ascii="Fira Code" w:cs="Fira Code" w:eastAsia="Fira Code" w:hAnsi="Fira Code"/>
          <w:sz w:val="25"/>
          <w:szCs w:val="25"/>
        </w:rPr>
      </w:pPr>
      <w:r w:rsidDel="00000000" w:rsidR="00000000" w:rsidRPr="00000000">
        <w:rPr>
          <w:rtl w:val="0"/>
        </w:rPr>
      </w:r>
    </w:p>
    <w:p w:rsidR="00000000" w:rsidDel="00000000" w:rsidP="00000000" w:rsidRDefault="00000000" w:rsidRPr="00000000" w14:paraId="00000941">
      <w:pPr>
        <w:shd w:fill="ffffff" w:val="clear"/>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I verified the BQ data set and gcs bucket are in the same region- us-west1. Not sure how it gets location US. I couldn’t find the solution yet.</w:t>
      </w:r>
    </w:p>
    <w:p w:rsidR="00000000" w:rsidDel="00000000" w:rsidP="00000000" w:rsidRDefault="00000000" w:rsidRPr="00000000" w14:paraId="00000942">
      <w:pPr>
        <w:shd w:fill="ffffff" w:val="clear"/>
        <w:rPr>
          <w:rFonts w:ascii="Fira Code" w:cs="Fira Code" w:eastAsia="Fira Code" w:hAnsi="Fira Code"/>
          <w:sz w:val="25"/>
          <w:szCs w:val="25"/>
        </w:rPr>
      </w:pPr>
      <w:r w:rsidDel="00000000" w:rsidR="00000000" w:rsidRPr="00000000">
        <w:rPr>
          <w:rFonts w:ascii="Fira Code" w:cs="Fira Code" w:eastAsia="Fira Code" w:hAnsi="Fira Code"/>
          <w:sz w:val="25"/>
          <w:szCs w:val="25"/>
          <w:u w:val="single"/>
          <w:rtl w:val="0"/>
        </w:rPr>
        <w:t xml:space="preserve">Solution:</w:t>
      </w:r>
      <w:r w:rsidDel="00000000" w:rsidR="00000000" w:rsidRPr="00000000">
        <w:rPr>
          <w:rFonts w:ascii="Fira Code" w:cs="Fira Code" w:eastAsia="Fira Code" w:hAnsi="Fira Code"/>
          <w:sz w:val="25"/>
          <w:szCs w:val="25"/>
          <w:rtl w:val="0"/>
        </w:rPr>
        <w:t xml:space="preserve">  Please enter correct project_id and gcs_bucket folder address. My gcs_bucket folder address is </w:t>
      </w:r>
    </w:p>
    <w:p w:rsidR="00000000" w:rsidDel="00000000" w:rsidP="00000000" w:rsidRDefault="00000000" w:rsidRPr="00000000" w14:paraId="00000943">
      <w:pPr>
        <w:shd w:fill="ffffff" w:val="clear"/>
        <w:rPr>
          <w:rFonts w:ascii="Fira Code" w:cs="Fira Code" w:eastAsia="Fira Code" w:hAnsi="Fira Code"/>
          <w:sz w:val="23"/>
          <w:szCs w:val="23"/>
        </w:rPr>
      </w:pPr>
      <w:r w:rsidDel="00000000" w:rsidR="00000000" w:rsidRPr="00000000">
        <w:rPr>
          <w:rFonts w:ascii="Fira Code" w:cs="Fira Code" w:eastAsia="Fira Code" w:hAnsi="Fira Code"/>
          <w:sz w:val="23"/>
          <w:szCs w:val="23"/>
          <w:rtl w:val="0"/>
        </w:rPr>
        <w:t xml:space="preserve">gs://dtc_data_lake_optimum-airfoil-376815/tip_model </w:t>
      </w:r>
    </w:p>
    <w:p w:rsidR="00000000" w:rsidDel="00000000" w:rsidP="00000000" w:rsidRDefault="00000000" w:rsidRPr="00000000" w14:paraId="00000944">
      <w:pPr>
        <w:pStyle w:val="Heading2"/>
        <w:spacing w:after="200" w:lineRule="auto"/>
        <w:ind w:left="0" w:firstLine="0"/>
        <w:rPr>
          <w:rFonts w:ascii="Fira Code" w:cs="Fira Code" w:eastAsia="Fira Code" w:hAnsi="Fira Code"/>
        </w:rPr>
      </w:pPr>
      <w:bookmarkStart w:colFirst="0" w:colLast="0" w:name="_vv9b9bn92d0n" w:id="258"/>
      <w:bookmarkEnd w:id="258"/>
      <w:r w:rsidDel="00000000" w:rsidR="00000000" w:rsidRPr="00000000">
        <w:rPr>
          <w:rFonts w:ascii="Fira Code" w:cs="Fira Code" w:eastAsia="Fira Code" w:hAnsi="Fira Code"/>
          <w:rtl w:val="0"/>
        </w:rPr>
        <w:t xml:space="preserve">Dim_zones.sql </w:t>
      </w:r>
      <w:r w:rsidDel="00000000" w:rsidR="00000000" w:rsidRPr="00000000">
        <w:rPr>
          <w:rFonts w:ascii="Fira Code" w:cs="Fira Code" w:eastAsia="Fira Code" w:hAnsi="Fira Code"/>
          <w:rtl w:val="0"/>
        </w:rPr>
        <w:t xml:space="preserve">Dataset was not found in location US When Running fact_trips.sql</w:t>
      </w:r>
    </w:p>
    <w:p w:rsidR="00000000" w:rsidDel="00000000" w:rsidP="00000000" w:rsidRDefault="00000000" w:rsidRPr="00000000" w14:paraId="00000945">
      <w:pPr>
        <w:rPr>
          <w:rFonts w:ascii="Fira Code" w:cs="Fira Code" w:eastAsia="Fira Code" w:hAnsi="Fira Code"/>
        </w:rPr>
      </w:pPr>
      <w:r w:rsidDel="00000000" w:rsidR="00000000" w:rsidRPr="00000000">
        <w:rPr>
          <w:rFonts w:ascii="Fira Code" w:cs="Fira Code" w:eastAsia="Fira Code" w:hAnsi="Fira Code"/>
          <w:rtl w:val="0"/>
        </w:rPr>
        <w:t xml:space="preserve">To solve this error mention the location = US when creating the dim_zones table </w:t>
      </w:r>
    </w:p>
    <w:p w:rsidR="00000000" w:rsidDel="00000000" w:rsidP="00000000" w:rsidRDefault="00000000" w:rsidRPr="00000000" w14:paraId="00000946">
      <w:pPr>
        <w:rPr>
          <w:rFonts w:ascii="Fira Code" w:cs="Fira Code" w:eastAsia="Fira Code" w:hAnsi="Fira Code"/>
        </w:rPr>
      </w:pPr>
      <w:r w:rsidDel="00000000" w:rsidR="00000000" w:rsidRPr="00000000">
        <w:rPr>
          <w:rFonts w:ascii="Fira Code" w:cs="Fira Code" w:eastAsia="Fira Code" w:hAnsi="Fira Code"/>
          <w:rtl w:val="0"/>
        </w:rPr>
        <w:t xml:space="preserve">{{ config(</w:t>
      </w:r>
    </w:p>
    <w:p w:rsidR="00000000" w:rsidDel="00000000" w:rsidP="00000000" w:rsidRDefault="00000000" w:rsidRPr="00000000" w14:paraId="00000947">
      <w:pPr>
        <w:rPr>
          <w:rFonts w:ascii="Fira Code" w:cs="Fira Code" w:eastAsia="Fira Code" w:hAnsi="Fira Code"/>
        </w:rPr>
      </w:pPr>
      <w:r w:rsidDel="00000000" w:rsidR="00000000" w:rsidRPr="00000000">
        <w:rPr>
          <w:rFonts w:ascii="Fira Code" w:cs="Fira Code" w:eastAsia="Fira Code" w:hAnsi="Fira Code"/>
          <w:rtl w:val="0"/>
        </w:rPr>
        <w:t xml:space="preserve">    materialized='table',</w:t>
      </w:r>
    </w:p>
    <w:p w:rsidR="00000000" w:rsidDel="00000000" w:rsidP="00000000" w:rsidRDefault="00000000" w:rsidRPr="00000000" w14:paraId="00000948">
      <w:pPr>
        <w:rPr>
          <w:rFonts w:ascii="Fira Code" w:cs="Fira Code" w:eastAsia="Fira Code" w:hAnsi="Fira Code"/>
        </w:rPr>
      </w:pPr>
      <w:r w:rsidDel="00000000" w:rsidR="00000000" w:rsidRPr="00000000">
        <w:rPr>
          <w:rFonts w:ascii="Fira Code" w:cs="Fira Code" w:eastAsia="Fira Code" w:hAnsi="Fira Code"/>
          <w:rtl w:val="0"/>
        </w:rPr>
        <w:t xml:space="preserve">    location='US'</w:t>
      </w:r>
    </w:p>
    <w:p w:rsidR="00000000" w:rsidDel="00000000" w:rsidP="00000000" w:rsidRDefault="00000000" w:rsidRPr="00000000" w14:paraId="00000949">
      <w:pPr>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94A">
      <w:pPr>
        <w:rPr>
          <w:rFonts w:ascii="Fira Code" w:cs="Fira Code" w:eastAsia="Fira Code" w:hAnsi="Fira Code"/>
        </w:rPr>
      </w:pPr>
      <w:r w:rsidDel="00000000" w:rsidR="00000000" w:rsidRPr="00000000">
        <w:rPr>
          <w:rFonts w:ascii="Fira Code" w:cs="Fira Code" w:eastAsia="Fira Code" w:hAnsi="Fira Code"/>
          <w:rtl w:val="0"/>
        </w:rPr>
        <w:t xml:space="preserve">Just Update this part to solve the issue and run the dim_zones again and then run the fact_trips</w:t>
      </w:r>
      <w:r w:rsidDel="00000000" w:rsidR="00000000" w:rsidRPr="00000000">
        <w:rPr>
          <w:rtl w:val="0"/>
        </w:rPr>
      </w:r>
    </w:p>
    <w:p w:rsidR="00000000" w:rsidDel="00000000" w:rsidP="00000000" w:rsidRDefault="00000000" w:rsidRPr="00000000" w14:paraId="0000094B">
      <w:pPr>
        <w:pStyle w:val="Heading2"/>
        <w:spacing w:after="200" w:lineRule="auto"/>
        <w:rPr>
          <w:rFonts w:ascii="Fira Code" w:cs="Fira Code" w:eastAsia="Fira Code" w:hAnsi="Fira Code"/>
        </w:rPr>
      </w:pPr>
      <w:bookmarkStart w:colFirst="0" w:colLast="0" w:name="_qo2u2npn1tj" w:id="259"/>
      <w:bookmarkEnd w:id="259"/>
      <w:r w:rsidDel="00000000" w:rsidR="00000000" w:rsidRPr="00000000">
        <w:rPr>
          <w:rFonts w:ascii="Fira Code" w:cs="Fira Code" w:eastAsia="Fira Code" w:hAnsi="Fira Code"/>
          <w:rtl w:val="0"/>
        </w:rPr>
        <w:t xml:space="preserve">GCP BQ ML - Export ML model to make predictions does not work for MacBook with Apple M1 chip (arm architecture).</w:t>
      </w:r>
    </w:p>
    <w:p w:rsidR="00000000" w:rsidDel="00000000" w:rsidP="00000000" w:rsidRDefault="00000000" w:rsidRPr="00000000" w14:paraId="0000094C">
      <w:pPr>
        <w:rPr>
          <w:rFonts w:ascii="Fira Code" w:cs="Fira Code" w:eastAsia="Fira Code" w:hAnsi="Fira Code"/>
        </w:rPr>
      </w:pPr>
      <w:r w:rsidDel="00000000" w:rsidR="00000000" w:rsidRPr="00000000">
        <w:rPr>
          <w:rFonts w:ascii="Fira Code" w:cs="Fira Code" w:eastAsia="Fira Code" w:hAnsi="Fira Code"/>
          <w:rtl w:val="0"/>
        </w:rPr>
        <w:t xml:space="preserve">Solution: proceed with setting up serving_dir on your computer as in the extract_model.md file. Then instead of </w:t>
      </w:r>
    </w:p>
    <w:p w:rsidR="00000000" w:rsidDel="00000000" w:rsidP="00000000" w:rsidRDefault="00000000" w:rsidRPr="00000000" w14:paraId="0000094D">
      <w:pPr>
        <w:shd w:fill="ffffff" w:val="clear"/>
        <w:rPr>
          <w:rFonts w:ascii="Fira Code" w:cs="Fira Code" w:eastAsia="Fira Code" w:hAnsi="Fira Code"/>
          <w:sz w:val="23"/>
          <w:szCs w:val="23"/>
        </w:rPr>
      </w:pPr>
      <w:r w:rsidDel="00000000" w:rsidR="00000000" w:rsidRPr="00000000">
        <w:rPr>
          <w:rFonts w:ascii="Fira Code" w:cs="Fira Code" w:eastAsia="Fira Code" w:hAnsi="Fira Code"/>
          <w:sz w:val="23"/>
          <w:szCs w:val="23"/>
          <w:rtl w:val="0"/>
        </w:rPr>
        <w:t xml:space="preserve">docker pull tensorflow/serving</w:t>
      </w:r>
    </w:p>
    <w:p w:rsidR="00000000" w:rsidDel="00000000" w:rsidP="00000000" w:rsidRDefault="00000000" w:rsidRPr="00000000" w14:paraId="0000094E">
      <w:pPr>
        <w:rPr>
          <w:rFonts w:ascii="Fira Code" w:cs="Fira Code" w:eastAsia="Fira Code" w:hAnsi="Fira Code"/>
        </w:rPr>
      </w:pPr>
      <w:r w:rsidDel="00000000" w:rsidR="00000000" w:rsidRPr="00000000">
        <w:rPr>
          <w:rFonts w:ascii="Fira Code" w:cs="Fira Code" w:eastAsia="Fira Code" w:hAnsi="Fira Code"/>
          <w:rtl w:val="0"/>
        </w:rPr>
        <w:t xml:space="preserve">use</w:t>
      </w:r>
    </w:p>
    <w:p w:rsidR="00000000" w:rsidDel="00000000" w:rsidP="00000000" w:rsidRDefault="00000000" w:rsidRPr="00000000" w14:paraId="0000094F">
      <w:pPr>
        <w:shd w:fill="ffffff" w:val="clear"/>
        <w:rPr>
          <w:rFonts w:ascii="Fira Code" w:cs="Fira Code" w:eastAsia="Fira Code" w:hAnsi="Fira Code"/>
          <w:sz w:val="23"/>
          <w:szCs w:val="23"/>
        </w:rPr>
      </w:pPr>
      <w:r w:rsidDel="00000000" w:rsidR="00000000" w:rsidRPr="00000000">
        <w:rPr>
          <w:rFonts w:ascii="Fira Code" w:cs="Fira Code" w:eastAsia="Fira Code" w:hAnsi="Fira Code"/>
          <w:sz w:val="23"/>
          <w:szCs w:val="23"/>
          <w:rtl w:val="0"/>
        </w:rPr>
        <w:t xml:space="preserve">docker pull emacski/tensorflow-serving</w:t>
      </w:r>
    </w:p>
    <w:p w:rsidR="00000000" w:rsidDel="00000000" w:rsidP="00000000" w:rsidRDefault="00000000" w:rsidRPr="00000000" w14:paraId="00000950">
      <w:pPr>
        <w:rPr>
          <w:rFonts w:ascii="Fira Code" w:cs="Fira Code" w:eastAsia="Fira Code" w:hAnsi="Fira Code"/>
        </w:rPr>
      </w:pPr>
      <w:r w:rsidDel="00000000" w:rsidR="00000000" w:rsidRPr="00000000">
        <w:rPr>
          <w:rFonts w:ascii="Fira Code" w:cs="Fira Code" w:eastAsia="Fira Code" w:hAnsi="Fira Code"/>
          <w:rtl w:val="0"/>
        </w:rPr>
        <w:t xml:space="preserve">Then</w:t>
      </w:r>
    </w:p>
    <w:p w:rsidR="00000000" w:rsidDel="00000000" w:rsidP="00000000" w:rsidRDefault="00000000" w:rsidRPr="00000000" w14:paraId="00000951">
      <w:pPr>
        <w:shd w:fill="ffffff" w:val="clear"/>
        <w:rPr>
          <w:rFonts w:ascii="Fira Code" w:cs="Fira Code" w:eastAsia="Fira Code" w:hAnsi="Fira Code"/>
          <w:sz w:val="23"/>
          <w:szCs w:val="23"/>
        </w:rPr>
      </w:pPr>
      <w:r w:rsidDel="00000000" w:rsidR="00000000" w:rsidRPr="00000000">
        <w:rPr>
          <w:rFonts w:ascii="Fira Code" w:cs="Fira Code" w:eastAsia="Fira Code" w:hAnsi="Fira Code"/>
          <w:sz w:val="23"/>
          <w:szCs w:val="23"/>
          <w:rtl w:val="0"/>
        </w:rPr>
        <w:t xml:space="preserve">docker run -p 8500:8500 -p 8501:8501 --mount type=bind,source=`pwd`/serving_dir/tip_model,target=/models/tip_model -e MODEL_NAME=tip_model -t emacski/tensorflow-serving</w:t>
      </w:r>
    </w:p>
    <w:p w:rsidR="00000000" w:rsidDel="00000000" w:rsidP="00000000" w:rsidRDefault="00000000" w:rsidRPr="00000000" w14:paraId="00000952">
      <w:pPr>
        <w:rPr>
          <w:rFonts w:ascii="Fira Code" w:cs="Fira Code" w:eastAsia="Fira Code" w:hAnsi="Fira Code"/>
          <w:sz w:val="23"/>
          <w:szCs w:val="23"/>
        </w:rPr>
      </w:pPr>
      <w:r w:rsidDel="00000000" w:rsidR="00000000" w:rsidRPr="00000000">
        <w:rPr>
          <w:rFonts w:ascii="Fira Code" w:cs="Fira Code" w:eastAsia="Fira Code" w:hAnsi="Fira Code"/>
          <w:rtl w:val="0"/>
        </w:rPr>
        <w:t xml:space="preserve">Then run the curl command as written, and you should get a prediction.</w:t>
      </w:r>
      <w:r w:rsidDel="00000000" w:rsidR="00000000" w:rsidRPr="00000000">
        <w:rPr>
          <w:rtl w:val="0"/>
        </w:rPr>
      </w:r>
    </w:p>
    <w:p w:rsidR="00000000" w:rsidDel="00000000" w:rsidP="00000000" w:rsidRDefault="00000000" w:rsidRPr="00000000" w14:paraId="00000953">
      <w:pPr>
        <w:pStyle w:val="Heading2"/>
        <w:spacing w:after="200" w:lineRule="auto"/>
        <w:rPr>
          <w:rFonts w:ascii="Fira Code" w:cs="Fira Code" w:eastAsia="Fira Code" w:hAnsi="Fira Code"/>
          <w:sz w:val="34"/>
          <w:szCs w:val="34"/>
        </w:rPr>
      </w:pPr>
      <w:bookmarkStart w:colFirst="0" w:colLast="0" w:name="_wgpz2uqcigcm" w:id="260"/>
      <w:bookmarkEnd w:id="260"/>
      <w:r w:rsidDel="00000000" w:rsidR="00000000" w:rsidRPr="00000000">
        <w:rPr>
          <w:rFonts w:ascii="Fira Code" w:cs="Fira Code" w:eastAsia="Fira Code" w:hAnsi="Fira Code"/>
          <w:rtl w:val="0"/>
        </w:rPr>
        <w:t xml:space="preserve">VMs - </w:t>
      </w:r>
      <w:r w:rsidDel="00000000" w:rsidR="00000000" w:rsidRPr="00000000">
        <w:rPr>
          <w:rFonts w:ascii="Fira Code" w:cs="Fira Code" w:eastAsia="Fira Code" w:hAnsi="Fira Code"/>
          <w:sz w:val="34"/>
          <w:szCs w:val="34"/>
          <w:rtl w:val="0"/>
        </w:rPr>
        <w:t xml:space="preserve">What do I do if my VM runs out of space?</w:t>
      </w:r>
    </w:p>
    <w:p w:rsidR="00000000" w:rsidDel="00000000" w:rsidP="00000000" w:rsidRDefault="00000000" w:rsidRPr="00000000" w14:paraId="00000954">
      <w:pPr>
        <w:numPr>
          <w:ilvl w:val="0"/>
          <w:numId w:val="52"/>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Try deleting data you’ve saved to your VM locally during ETLs</w:t>
      </w:r>
    </w:p>
    <w:p w:rsidR="00000000" w:rsidDel="00000000" w:rsidP="00000000" w:rsidRDefault="00000000" w:rsidRPr="00000000" w14:paraId="00000955">
      <w:pPr>
        <w:numPr>
          <w:ilvl w:val="0"/>
          <w:numId w:val="52"/>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Kill processes related to deleted files</w:t>
      </w:r>
    </w:p>
    <w:p w:rsidR="00000000" w:rsidDel="00000000" w:rsidP="00000000" w:rsidRDefault="00000000" w:rsidRPr="00000000" w14:paraId="00000956">
      <w:pPr>
        <w:numPr>
          <w:ilvl w:val="0"/>
          <w:numId w:val="52"/>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Download ncdu and look for large files (pay particular attention to files related to Prefect)</w:t>
      </w:r>
    </w:p>
    <w:p w:rsidR="00000000" w:rsidDel="00000000" w:rsidP="00000000" w:rsidRDefault="00000000" w:rsidRPr="00000000" w14:paraId="00000957">
      <w:pPr>
        <w:numPr>
          <w:ilvl w:val="0"/>
          <w:numId w:val="52"/>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If you delete any files related to Prefect, eliminate caching from your flow code</w:t>
      </w:r>
    </w:p>
    <w:p w:rsidR="00000000" w:rsidDel="00000000" w:rsidP="00000000" w:rsidRDefault="00000000" w:rsidRPr="00000000" w14:paraId="00000958">
      <w:pPr>
        <w:ind w:left="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0959">
      <w:pPr>
        <w:pStyle w:val="Heading2"/>
        <w:rPr>
          <w:rFonts w:ascii="Fira Code" w:cs="Fira Code" w:eastAsia="Fira Code" w:hAnsi="Fira Code"/>
          <w:sz w:val="24"/>
          <w:szCs w:val="24"/>
        </w:rPr>
      </w:pPr>
      <w:bookmarkStart w:colFirst="0" w:colLast="0" w:name="_plc58xmyzw29" w:id="261"/>
      <w:bookmarkEnd w:id="261"/>
      <w:r w:rsidDel="00000000" w:rsidR="00000000" w:rsidRPr="00000000">
        <w:rPr>
          <w:rFonts w:ascii="Fira Code" w:cs="Fira Code" w:eastAsia="Fira Code" w:hAnsi="Fira Code"/>
          <w:sz w:val="34"/>
          <w:szCs w:val="34"/>
          <w:rtl w:val="0"/>
        </w:rPr>
        <w:t xml:space="preserve">Homework - What does it mean “</w:t>
      </w:r>
      <w:r w:rsidDel="00000000" w:rsidR="00000000" w:rsidRPr="00000000">
        <w:rPr>
          <w:rFonts w:ascii="Fira Code" w:cs="Fira Code" w:eastAsia="Fira Code" w:hAnsi="Fira Code"/>
          <w:sz w:val="25"/>
          <w:szCs w:val="25"/>
          <w:shd w:fill="f8f8f8" w:val="clear"/>
          <w:rtl w:val="0"/>
        </w:rPr>
        <w:t xml:space="preserve">Stop with loading the files into a bucket.' Stop with loading the files into a bucket?”</w:t>
      </w:r>
      <w:r w:rsidDel="00000000" w:rsidR="00000000" w:rsidRPr="00000000">
        <w:rPr>
          <w:rtl w:val="0"/>
        </w:rPr>
      </w:r>
    </w:p>
    <w:p w:rsidR="00000000" w:rsidDel="00000000" w:rsidP="00000000" w:rsidRDefault="00000000" w:rsidRPr="00000000" w14:paraId="0000095A">
      <w:pPr>
        <w:rPr>
          <w:rFonts w:ascii="Fira Code" w:cs="Fira Code" w:eastAsia="Fira Code" w:hAnsi="Fira Code"/>
          <w:sz w:val="25"/>
          <w:szCs w:val="25"/>
          <w:shd w:fill="f8f8f8" w:val="clear"/>
        </w:rPr>
      </w:pPr>
      <w:r w:rsidDel="00000000" w:rsidR="00000000" w:rsidRPr="00000000">
        <w:rPr>
          <w:rFonts w:ascii="Fira Code" w:cs="Fira Code" w:eastAsia="Fira Code" w:hAnsi="Fira Code"/>
          <w:sz w:val="25"/>
          <w:szCs w:val="25"/>
          <w:shd w:fill="f8f8f8" w:val="clear"/>
          <w:rtl w:val="0"/>
        </w:rPr>
        <w:t xml:space="preserve">Ans: What they mean is that they don't want you to do anything more than that. You should load the files into the bucket and create an external table based on those files (but nothing like cleaning the data and putting it in parquet format)</w:t>
      </w:r>
    </w:p>
    <w:p w:rsidR="00000000" w:rsidDel="00000000" w:rsidP="00000000" w:rsidRDefault="00000000" w:rsidRPr="00000000" w14:paraId="0000095B">
      <w:pPr>
        <w:rPr>
          <w:rFonts w:ascii="Fira Code" w:cs="Fira Code" w:eastAsia="Fira Code" w:hAnsi="Fira Code"/>
        </w:rPr>
      </w:pPr>
      <w:r w:rsidDel="00000000" w:rsidR="00000000" w:rsidRPr="00000000">
        <w:rPr>
          <w:rtl w:val="0"/>
        </w:rPr>
      </w:r>
    </w:p>
    <w:p w:rsidR="00000000" w:rsidDel="00000000" w:rsidP="00000000" w:rsidRDefault="00000000" w:rsidRPr="00000000" w14:paraId="0000095C">
      <w:pPr>
        <w:pStyle w:val="Heading2"/>
        <w:rPr>
          <w:rFonts w:ascii="Fira Code" w:cs="Fira Code" w:eastAsia="Fira Code" w:hAnsi="Fira Code"/>
          <w:sz w:val="34"/>
          <w:szCs w:val="34"/>
        </w:rPr>
      </w:pPr>
      <w:bookmarkStart w:colFirst="0" w:colLast="0" w:name="_dcwyrnjfh7o3" w:id="262"/>
      <w:bookmarkEnd w:id="262"/>
      <w:r w:rsidDel="00000000" w:rsidR="00000000" w:rsidRPr="00000000">
        <w:rPr>
          <w:rFonts w:ascii="Fira Code" w:cs="Fira Code" w:eastAsia="Fira Code" w:hAnsi="Fira Code"/>
          <w:sz w:val="34"/>
          <w:szCs w:val="34"/>
          <w:rtl w:val="0"/>
        </w:rPr>
        <w:t xml:space="preserve">Homework - Reading parquets from nyc.gov directly into pandas returns Out of bounds error</w:t>
      </w:r>
    </w:p>
    <w:p w:rsidR="00000000" w:rsidDel="00000000" w:rsidP="00000000" w:rsidRDefault="00000000" w:rsidRPr="00000000" w14:paraId="0000095D">
      <w:pPr>
        <w:rPr>
          <w:rFonts w:ascii="Fira Code" w:cs="Fira Code" w:eastAsia="Fira Code" w:hAnsi="Fira Code"/>
        </w:rPr>
      </w:pPr>
      <w:r w:rsidDel="00000000" w:rsidR="00000000" w:rsidRPr="00000000">
        <w:rPr>
          <w:rFonts w:ascii="Fira Code" w:cs="Fira Code" w:eastAsia="Fira Code" w:hAnsi="Fira Code"/>
          <w:rtl w:val="0"/>
        </w:rPr>
        <w:t xml:space="preserve">If for whatever reason you try to read parquets directly from nyc.gov’s cloudfront into pandas, you might run into this error:</w:t>
      </w:r>
    </w:p>
    <w:p w:rsidR="00000000" w:rsidDel="00000000" w:rsidP="00000000" w:rsidRDefault="00000000" w:rsidRPr="00000000" w14:paraId="0000095E">
      <w:pPr>
        <w:rPr>
          <w:rFonts w:ascii="Fira Code" w:cs="Fira Code" w:eastAsia="Fira Code" w:hAnsi="Fira Code"/>
        </w:rPr>
      </w:pPr>
      <w:r w:rsidDel="00000000" w:rsidR="00000000" w:rsidRPr="00000000">
        <w:rPr>
          <w:rFonts w:ascii="Fira Code" w:cs="Fira Code" w:eastAsia="Fira Code" w:hAnsi="Fira Code"/>
          <w:rtl w:val="0"/>
        </w:rPr>
        <w:t xml:space="preserve">pyarrow.lib.ArrowInvalid: Casting from timestamp[us] to timestamp[ns] would result in out of bounds</w:t>
      </w:r>
    </w:p>
    <w:p w:rsidR="00000000" w:rsidDel="00000000" w:rsidP="00000000" w:rsidRDefault="00000000" w:rsidRPr="00000000" w14:paraId="0000095F">
      <w:pPr>
        <w:rPr>
          <w:rFonts w:ascii="Fira Code" w:cs="Fira Code" w:eastAsia="Fira Code" w:hAnsi="Fira Code"/>
        </w:rPr>
      </w:pPr>
      <w:r w:rsidDel="00000000" w:rsidR="00000000" w:rsidRPr="00000000">
        <w:rPr>
          <w:rFonts w:ascii="Fira Code" w:cs="Fira Code" w:eastAsia="Fira Code" w:hAnsi="Fira Code"/>
          <w:rtl w:val="0"/>
        </w:rPr>
        <w:t xml:space="preserve">Cause:</w:t>
      </w:r>
    </w:p>
    <w:p w:rsidR="00000000" w:rsidDel="00000000" w:rsidP="00000000" w:rsidRDefault="00000000" w:rsidRPr="00000000" w14:paraId="00000960">
      <w:pPr>
        <w:numPr>
          <w:ilvl w:val="0"/>
          <w:numId w:val="78"/>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there is one errant data record where the dropOff_datetime was set to year 3019 instead of 2019. </w:t>
      </w:r>
    </w:p>
    <w:p w:rsidR="00000000" w:rsidDel="00000000" w:rsidP="00000000" w:rsidRDefault="00000000" w:rsidRPr="00000000" w14:paraId="00000961">
      <w:pPr>
        <w:numPr>
          <w:ilvl w:val="0"/>
          <w:numId w:val="78"/>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pandas uses “timestamp[ns]” (as noted above), and int64 only allows a ~580 year range, centered on 2000. See `pd.Timestamp.max` and `pd.Timestamp.min`</w:t>
      </w:r>
    </w:p>
    <w:p w:rsidR="00000000" w:rsidDel="00000000" w:rsidP="00000000" w:rsidRDefault="00000000" w:rsidRPr="00000000" w14:paraId="00000962">
      <w:pPr>
        <w:numPr>
          <w:ilvl w:val="0"/>
          <w:numId w:val="78"/>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This becomes out of bounds when pandas tries to read it because 3019 &gt; 2300 (approx value of pd.Timestamp.Max</w:t>
      </w:r>
    </w:p>
    <w:p w:rsidR="00000000" w:rsidDel="00000000" w:rsidP="00000000" w:rsidRDefault="00000000" w:rsidRPr="00000000" w14:paraId="00000963">
      <w:pPr>
        <w:rPr>
          <w:rFonts w:ascii="Fira Code" w:cs="Fira Code" w:eastAsia="Fira Code" w:hAnsi="Fira Code"/>
        </w:rPr>
      </w:pPr>
      <w:r w:rsidDel="00000000" w:rsidR="00000000" w:rsidRPr="00000000">
        <w:rPr>
          <w:rFonts w:ascii="Fira Code" w:cs="Fira Code" w:eastAsia="Fira Code" w:hAnsi="Fira Code"/>
          <w:rtl w:val="0"/>
        </w:rPr>
        <w:t xml:space="preserve">Fix:</w:t>
      </w:r>
    </w:p>
    <w:p w:rsidR="00000000" w:rsidDel="00000000" w:rsidP="00000000" w:rsidRDefault="00000000" w:rsidRPr="00000000" w14:paraId="00000964">
      <w:pPr>
        <w:numPr>
          <w:ilvl w:val="0"/>
          <w:numId w:val="77"/>
        </w:numPr>
        <w:spacing w:after="0" w:line="240" w:lineRule="auto"/>
        <w:ind w:left="720" w:hanging="360"/>
      </w:pPr>
      <w:r w:rsidDel="00000000" w:rsidR="00000000" w:rsidRPr="00000000">
        <w:rPr>
          <w:rFonts w:ascii="Fira Code" w:cs="Fira Code" w:eastAsia="Fira Code" w:hAnsi="Fira Code"/>
          <w:rtl w:val="0"/>
        </w:rPr>
        <w:t xml:space="preserve">Use pyarrow to read it:</w:t>
        <w:br w:type="textWrapping"/>
        <w:t xml:space="preserve">import pyarrow.parquet as pq df = pq.read_table('fhv_tripdata_2019-02.parquet').to_pandas(safe=False)</w:t>
        <w:br w:type="textWrapping"/>
        <w:t xml:space="preserve">However this results in weird timestamps for the offending record</w:t>
      </w:r>
    </w:p>
    <w:p w:rsidR="00000000" w:rsidDel="00000000" w:rsidP="00000000" w:rsidRDefault="00000000" w:rsidRPr="00000000" w14:paraId="00000965">
      <w:pP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966">
      <w:pPr>
        <w:numPr>
          <w:ilvl w:val="0"/>
          <w:numId w:val="77"/>
        </w:numPr>
        <w:spacing w:after="0" w:line="240" w:lineRule="auto"/>
        <w:ind w:left="720" w:hanging="360"/>
      </w:pPr>
      <w:r w:rsidDel="00000000" w:rsidR="00000000" w:rsidRPr="00000000">
        <w:rPr>
          <w:rFonts w:ascii="Fira Code" w:cs="Fira Code" w:eastAsia="Fira Code" w:hAnsi="Fira Code"/>
          <w:rtl w:val="0"/>
        </w:rPr>
        <w:t xml:space="preserve">Read the datetime columns separately using pq.read_table</w:t>
        <w:br w:type="textWrapping"/>
        <w:br w:type="textWrapping"/>
        <w:t xml:space="preserve">table = pq.read_table(‘taxi.parquet’)</w:t>
        <w:br w:type="textWrapping"/>
        <w:t xml:space="preserve">datetimes = [‘list of datetime column names’]</w:t>
        <w:br w:type="textWrapping"/>
        <w:t xml:space="preserve">df_dts = pd.DataFrame()</w:t>
      </w:r>
    </w:p>
    <w:p w:rsidR="00000000" w:rsidDel="00000000" w:rsidP="00000000" w:rsidRDefault="00000000" w:rsidRPr="00000000" w14:paraId="00000967">
      <w:pPr>
        <w:spacing w:after="0" w:line="240" w:lineRule="auto"/>
        <w:ind w:left="720" w:firstLine="0"/>
        <w:rPr>
          <w:rFonts w:ascii="Fira Code" w:cs="Fira Code" w:eastAsia="Fira Code" w:hAnsi="Fira Code"/>
        </w:rPr>
      </w:pPr>
      <w:r w:rsidDel="00000000" w:rsidR="00000000" w:rsidRPr="00000000">
        <w:rPr>
          <w:rFonts w:ascii="Fira Code" w:cs="Fira Code" w:eastAsia="Fira Code" w:hAnsi="Fira Code"/>
          <w:rtl w:val="0"/>
        </w:rPr>
        <w:t xml:space="preserve">    for col in datetimes:</w:t>
      </w:r>
    </w:p>
    <w:p w:rsidR="00000000" w:rsidDel="00000000" w:rsidP="00000000" w:rsidRDefault="00000000" w:rsidRPr="00000000" w14:paraId="00000968">
      <w:pPr>
        <w:spacing w:after="0" w:line="240" w:lineRule="auto"/>
        <w:ind w:left="720" w:firstLine="0"/>
        <w:rPr>
          <w:rFonts w:ascii="Fira Code" w:cs="Fira Code" w:eastAsia="Fira Code" w:hAnsi="Fira Code"/>
        </w:rPr>
      </w:pPr>
      <w:r w:rsidDel="00000000" w:rsidR="00000000" w:rsidRPr="00000000">
        <w:rPr>
          <w:rFonts w:ascii="Fira Code" w:cs="Fira Code" w:eastAsia="Fira Code" w:hAnsi="Fira Code"/>
          <w:rtl w:val="0"/>
        </w:rPr>
        <w:t xml:space="preserve">        df_dts[col] = pd.to_datetime(table .column(col), errors='coerce')</w:t>
        <w:br w:type="textWrapping"/>
        <w:br w:type="textWrapping"/>
        <w:t xml:space="preserve">The `errors=’coerce’` parameter will convert the out of bounds timestamps into either the max or the min</w:t>
      </w:r>
    </w:p>
    <w:p w:rsidR="00000000" w:rsidDel="00000000" w:rsidP="00000000" w:rsidRDefault="00000000" w:rsidRPr="00000000" w14:paraId="00000969">
      <w:pP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96A">
      <w:pPr>
        <w:numPr>
          <w:ilvl w:val="0"/>
          <w:numId w:val="77"/>
        </w:numPr>
        <w:spacing w:after="0" w:line="240" w:lineRule="auto"/>
        <w:ind w:left="720" w:hanging="360"/>
      </w:pPr>
      <w:r w:rsidDel="00000000" w:rsidR="00000000" w:rsidRPr="00000000">
        <w:rPr>
          <w:rFonts w:ascii="Fira Code" w:cs="Fira Code" w:eastAsia="Fira Code" w:hAnsi="Fira Code"/>
          <w:rtl w:val="0"/>
        </w:rPr>
        <w:t xml:space="preserve">Use parquet.compute.filter to remove the offending rows</w:t>
        <w:br w:type="textWrapping"/>
        <w:br w:type="textWrapping"/>
        <w:t xml:space="preserve">import pyarrow.compute as pc</w:t>
      </w:r>
    </w:p>
    <w:p w:rsidR="00000000" w:rsidDel="00000000" w:rsidP="00000000" w:rsidRDefault="00000000" w:rsidRPr="00000000" w14:paraId="0000096B">
      <w:pPr>
        <w:spacing w:after="0" w:line="240" w:lineRule="auto"/>
        <w:ind w:left="720" w:firstLine="0"/>
        <w:rPr>
          <w:rFonts w:ascii="Fira Code" w:cs="Fira Code" w:eastAsia="Fira Code" w:hAnsi="Fira Code"/>
        </w:rPr>
      </w:pPr>
      <w:r w:rsidDel="00000000" w:rsidR="00000000" w:rsidRPr="00000000">
        <w:rPr>
          <w:rFonts w:ascii="Fira Code" w:cs="Fira Code" w:eastAsia="Fira Code" w:hAnsi="Fira Code"/>
          <w:rtl w:val="0"/>
        </w:rPr>
        <w:t xml:space="preserve">table = pq.read_table("‘taxi.parquet")</w:t>
      </w:r>
    </w:p>
    <w:p w:rsidR="00000000" w:rsidDel="00000000" w:rsidP="00000000" w:rsidRDefault="00000000" w:rsidRPr="00000000" w14:paraId="0000096C">
      <w:pPr>
        <w:spacing w:after="0" w:line="240" w:lineRule="auto"/>
        <w:ind w:left="720" w:firstLine="0"/>
        <w:rPr>
          <w:rFonts w:ascii="Fira Code" w:cs="Fira Code" w:eastAsia="Fira Code" w:hAnsi="Fira Code"/>
        </w:rPr>
      </w:pPr>
      <w:r w:rsidDel="00000000" w:rsidR="00000000" w:rsidRPr="00000000">
        <w:rPr>
          <w:rFonts w:ascii="Fira Code" w:cs="Fira Code" w:eastAsia="Fira Code" w:hAnsi="Fira Code"/>
          <w:rtl w:val="0"/>
        </w:rPr>
        <w:t xml:space="preserve">df = table.filter(</w:t>
      </w:r>
    </w:p>
    <w:p w:rsidR="00000000" w:rsidDel="00000000" w:rsidP="00000000" w:rsidRDefault="00000000" w:rsidRPr="00000000" w14:paraId="0000096D">
      <w:pPr>
        <w:spacing w:after="0" w:line="240" w:lineRule="auto"/>
        <w:ind w:left="720" w:firstLine="0"/>
        <w:rPr>
          <w:rFonts w:ascii="Fira Code" w:cs="Fira Code" w:eastAsia="Fira Code" w:hAnsi="Fira Code"/>
        </w:rPr>
      </w:pPr>
      <w:r w:rsidDel="00000000" w:rsidR="00000000" w:rsidRPr="00000000">
        <w:rPr>
          <w:rFonts w:ascii="Fira Code" w:cs="Fira Code" w:eastAsia="Fira Code" w:hAnsi="Fira Code"/>
          <w:rtl w:val="0"/>
        </w:rPr>
        <w:t xml:space="preserve">    pc.less_equal(table["dropOff_datetime"], pa.scalar(pd.Timestamp.max))</w:t>
      </w:r>
    </w:p>
    <w:p w:rsidR="00000000" w:rsidDel="00000000" w:rsidP="00000000" w:rsidRDefault="00000000" w:rsidRPr="00000000" w14:paraId="0000096E">
      <w:pPr>
        <w:spacing w:after="0" w:line="240" w:lineRule="auto"/>
        <w:ind w:left="720" w:firstLine="0"/>
        <w:rPr>
          <w:rFonts w:ascii="Fira Code" w:cs="Fira Code" w:eastAsia="Fira Code" w:hAnsi="Fira Code"/>
        </w:rPr>
      </w:pPr>
      <w:r w:rsidDel="00000000" w:rsidR="00000000" w:rsidRPr="00000000">
        <w:rPr>
          <w:rFonts w:ascii="Fira Code" w:cs="Fira Code" w:eastAsia="Fira Code" w:hAnsi="Fira Code"/>
          <w:rtl w:val="0"/>
        </w:rPr>
        <w:t xml:space="preserve">).to_pandas()</w:t>
      </w:r>
    </w:p>
    <w:p w:rsidR="00000000" w:rsidDel="00000000" w:rsidP="00000000" w:rsidRDefault="00000000" w:rsidRPr="00000000" w14:paraId="0000096F">
      <w:pPr>
        <w:rPr>
          <w:rFonts w:ascii="Fira Code" w:cs="Fira Code" w:eastAsia="Fira Code" w:hAnsi="Fira Code"/>
        </w:rPr>
      </w:pPr>
      <w:r w:rsidDel="00000000" w:rsidR="00000000" w:rsidRPr="00000000">
        <w:rPr>
          <w:rtl w:val="0"/>
        </w:rPr>
      </w:r>
    </w:p>
    <w:p w:rsidR="00000000" w:rsidDel="00000000" w:rsidP="00000000" w:rsidRDefault="00000000" w:rsidRPr="00000000" w14:paraId="00000970">
      <w:pPr>
        <w:pStyle w:val="Heading2"/>
        <w:rPr>
          <w:rFonts w:ascii="Fira Code" w:cs="Fira Code" w:eastAsia="Fira Code" w:hAnsi="Fira Code"/>
          <w:color w:val="1d1c1d"/>
          <w:sz w:val="23"/>
          <w:szCs w:val="23"/>
          <w:highlight w:val="white"/>
        </w:rPr>
      </w:pPr>
      <w:bookmarkStart w:colFirst="0" w:colLast="0" w:name="_uvrfhxi7vdfu" w:id="263"/>
      <w:bookmarkEnd w:id="263"/>
      <w:r w:rsidDel="00000000" w:rsidR="00000000" w:rsidRPr="00000000">
        <w:rPr>
          <w:rFonts w:ascii="Fira Code" w:cs="Fira Code" w:eastAsia="Fira Code" w:hAnsi="Fira Code"/>
          <w:rtl w:val="0"/>
        </w:rPr>
        <w:t xml:space="preserve">Question: </w:t>
      </w:r>
      <w:r w:rsidDel="00000000" w:rsidR="00000000" w:rsidRPr="00000000">
        <w:rPr>
          <w:rFonts w:ascii="Fira Code" w:cs="Fira Code" w:eastAsia="Fira Code" w:hAnsi="Fira Code"/>
          <w:color w:val="1d1c1d"/>
          <w:sz w:val="23"/>
          <w:szCs w:val="23"/>
          <w:highlight w:val="white"/>
          <w:rtl w:val="0"/>
        </w:rPr>
        <w:t xml:space="preserve">for homework 3 , we need all 12 parquet files for green taxi 2022 right ?</w:t>
      </w:r>
    </w:p>
    <w:p w:rsidR="00000000" w:rsidDel="00000000" w:rsidP="00000000" w:rsidRDefault="00000000" w:rsidRPr="00000000" w14:paraId="00000971">
      <w:pPr>
        <w:rPr>
          <w:rFonts w:ascii="Fira Code" w:cs="Fira Code" w:eastAsia="Fira Code" w:hAnsi="Fira Code"/>
        </w:rPr>
      </w:pPr>
      <w:r w:rsidDel="00000000" w:rsidR="00000000" w:rsidRPr="00000000">
        <w:rPr>
          <w:rFonts w:ascii="Fira Code" w:cs="Fira Code" w:eastAsia="Fira Code" w:hAnsi="Fira Code"/>
          <w:rtl w:val="0"/>
        </w:rPr>
        <w:t xml:space="preserve">Answer: </w:t>
      </w:r>
      <w:r w:rsidDel="00000000" w:rsidR="00000000" w:rsidRPr="00000000">
        <w:rPr>
          <w:rFonts w:ascii="Fira Code" w:cs="Fira Code" w:eastAsia="Fira Code" w:hAnsi="Fira Code"/>
          <w:color w:val="1d1c1d"/>
          <w:sz w:val="23"/>
          <w:szCs w:val="23"/>
          <w:shd w:fill="f8f8f8" w:val="clear"/>
          <w:rtl w:val="0"/>
        </w:rPr>
        <w:t xml:space="preserve">The 2022 NYC taxi data parquet files are available for each month separately. Therefore, you need to add all 12 files to your GCS bucket and then refer to them using the URIs option when creating an external table in BigQuery. You can use the wildcard "*" to refer to all 12 files using a single string.</w:t>
      </w:r>
      <w:r w:rsidDel="00000000" w:rsidR="00000000" w:rsidRPr="00000000">
        <w:rPr>
          <w:rtl w:val="0"/>
        </w:rPr>
      </w:r>
    </w:p>
    <w:p w:rsidR="00000000" w:rsidDel="00000000" w:rsidP="00000000" w:rsidRDefault="00000000" w:rsidRPr="00000000" w14:paraId="00000972">
      <w:pPr>
        <w:pStyle w:val="Heading2"/>
        <w:rPr>
          <w:rFonts w:ascii="Fira Code" w:cs="Fira Code" w:eastAsia="Fira Code" w:hAnsi="Fira Code"/>
        </w:rPr>
      </w:pPr>
      <w:bookmarkStart w:colFirst="0" w:colLast="0" w:name="_kxcfjcnb3duf" w:id="264"/>
      <w:bookmarkEnd w:id="264"/>
      <w:r w:rsidDel="00000000" w:rsidR="00000000" w:rsidRPr="00000000">
        <w:rPr>
          <w:rFonts w:ascii="Fira Code" w:cs="Fira Code" w:eastAsia="Fira Code" w:hAnsi="Fira Code"/>
          <w:rtl w:val="0"/>
        </w:rPr>
        <w:t xml:space="preserve">Homework - Uploading files to GCS via GUI</w:t>
        <w:br w:type="textWrapping"/>
      </w:r>
    </w:p>
    <w:p w:rsidR="00000000" w:rsidDel="00000000" w:rsidP="00000000" w:rsidRDefault="00000000" w:rsidRPr="00000000" w14:paraId="00000973">
      <w:pPr>
        <w:rPr>
          <w:rFonts w:ascii="Fira Code" w:cs="Fira Code" w:eastAsia="Fira Code" w:hAnsi="Fira Code"/>
        </w:rPr>
      </w:pPr>
      <w:r w:rsidDel="00000000" w:rsidR="00000000" w:rsidRPr="00000000">
        <w:rPr>
          <w:rFonts w:ascii="Fira Code" w:cs="Fira Code" w:eastAsia="Fira Code" w:hAnsi="Fira Code"/>
          <w:rtl w:val="0"/>
        </w:rPr>
        <w:t xml:space="preserve">This can help avoid schema issues in the homework. </w:t>
        <w:br w:type="textWrapping"/>
        <w:t xml:space="preserve">Download files locally and use the ‘upload files’ button in GCS at the desired path. You can upload many files at once. You can also choose to upload a folder.</w:t>
      </w:r>
    </w:p>
    <w:p w:rsidR="00000000" w:rsidDel="00000000" w:rsidP="00000000" w:rsidRDefault="00000000" w:rsidRPr="00000000" w14:paraId="00000974">
      <w:pPr>
        <w:pStyle w:val="Heading2"/>
        <w:spacing w:after="200" w:lineRule="auto"/>
        <w:rPr>
          <w:rFonts w:ascii="Fira Code" w:cs="Fira Code" w:eastAsia="Fira Code" w:hAnsi="Fira Code"/>
        </w:rPr>
      </w:pPr>
      <w:bookmarkStart w:colFirst="0" w:colLast="0" w:name="_zat4web0uy6m" w:id="265"/>
      <w:bookmarkEnd w:id="265"/>
      <w:r w:rsidDel="00000000" w:rsidR="00000000" w:rsidRPr="00000000">
        <w:rPr>
          <w:rFonts w:ascii="Fira Code" w:cs="Fira Code" w:eastAsia="Fira Code" w:hAnsi="Fira Code"/>
          <w:rtl w:val="0"/>
        </w:rPr>
        <w:t xml:space="preserve">Homework - Qn 5: The partitioned/clustered table isn’t giving me the prediction I expected</w:t>
      </w:r>
    </w:p>
    <w:p w:rsidR="00000000" w:rsidDel="00000000" w:rsidP="00000000" w:rsidRDefault="00000000" w:rsidRPr="00000000" w14:paraId="00000975">
      <w:pPr>
        <w:spacing w:after="200" w:lineRule="auto"/>
        <w:rPr>
          <w:rFonts w:ascii="Fira Code" w:cs="Fira Code" w:eastAsia="Fira Code" w:hAnsi="Fira Code"/>
        </w:rPr>
      </w:pPr>
      <w:r w:rsidDel="00000000" w:rsidR="00000000" w:rsidRPr="00000000">
        <w:rPr>
          <w:rFonts w:ascii="Fira Code" w:cs="Fira Code" w:eastAsia="Fira Code" w:hAnsi="Fira Code"/>
          <w:rtl w:val="0"/>
        </w:rPr>
        <w:t xml:space="preserve">Ans: </w:t>
      </w:r>
      <w:r w:rsidDel="00000000" w:rsidR="00000000" w:rsidRPr="00000000">
        <w:rPr>
          <w:rFonts w:ascii="Fira Code" w:cs="Fira Code" w:eastAsia="Fira Code" w:hAnsi="Fira Code"/>
          <w:rtl w:val="0"/>
        </w:rPr>
        <w:t xml:space="preserve">Take a careful look at the format of the dates in the question.</w:t>
      </w:r>
    </w:p>
    <w:p w:rsidR="00000000" w:rsidDel="00000000" w:rsidP="00000000" w:rsidRDefault="00000000" w:rsidRPr="00000000" w14:paraId="00000976">
      <w:pPr>
        <w:rPr>
          <w:rFonts w:ascii="Fira Code" w:cs="Fira Code" w:eastAsia="Fira Code" w:hAnsi="Fira Code"/>
        </w:rPr>
      </w:pPr>
      <w:r w:rsidDel="00000000" w:rsidR="00000000" w:rsidRPr="00000000">
        <w:rPr>
          <w:rtl w:val="0"/>
        </w:rPr>
      </w:r>
    </w:p>
    <w:p w:rsidR="00000000" w:rsidDel="00000000" w:rsidP="00000000" w:rsidRDefault="00000000" w:rsidRPr="00000000" w14:paraId="00000977">
      <w:pPr>
        <w:pStyle w:val="Heading2"/>
        <w:rPr>
          <w:rFonts w:ascii="Fira Code" w:cs="Fira Code" w:eastAsia="Fira Code" w:hAnsi="Fira Code"/>
        </w:rPr>
      </w:pPr>
      <w:bookmarkStart w:colFirst="0" w:colLast="0" w:name="_61bq3bjb6i5a" w:id="266"/>
      <w:bookmarkEnd w:id="266"/>
      <w:r w:rsidDel="00000000" w:rsidR="00000000" w:rsidRPr="00000000">
        <w:rPr>
          <w:rFonts w:ascii="Fira Code" w:cs="Fira Code" w:eastAsia="Fira Code" w:hAnsi="Fira Code"/>
          <w:rtl w:val="0"/>
        </w:rPr>
        <w:t xml:space="preserve">Homework - Qn 6: Did anyone get an exact match for one of the options given in Module 3 homework Q6?</w:t>
      </w:r>
    </w:p>
    <w:p w:rsidR="00000000" w:rsidDel="00000000" w:rsidP="00000000" w:rsidRDefault="00000000" w:rsidRPr="00000000" w14:paraId="00000978">
      <w:pPr>
        <w:rPr>
          <w:rFonts w:ascii="Fira Code" w:cs="Fira Code" w:eastAsia="Fira Code" w:hAnsi="Fira Code"/>
        </w:rPr>
      </w:pPr>
      <w:r w:rsidDel="00000000" w:rsidR="00000000" w:rsidRPr="00000000">
        <w:rPr>
          <w:rFonts w:ascii="Fira Code" w:cs="Fira Code" w:eastAsia="Fira Code" w:hAnsi="Fira Code"/>
          <w:rtl w:val="0"/>
        </w:rPr>
        <w:t xml:space="preserve">Many people aren’t getting an exact match, but are very close to one of the options. As per </w:t>
      </w:r>
      <w:r w:rsidDel="00000000" w:rsidR="00000000" w:rsidRPr="00000000">
        <w:rPr>
          <w:rFonts w:ascii="Fira Code" w:cs="Fira Code" w:eastAsia="Fira Code" w:hAnsi="Fira Code"/>
          <w:b w:val="1"/>
          <w:rtl w:val="0"/>
        </w:rPr>
        <w:t xml:space="preserve">Alexey said to choose the closest option</w:t>
      </w:r>
      <w:r w:rsidDel="00000000" w:rsidR="00000000" w:rsidRPr="00000000">
        <w:rPr>
          <w:rFonts w:ascii="Fira Code" w:cs="Fira Code" w:eastAsia="Fira Code" w:hAnsi="Fira Code"/>
          <w:rtl w:val="0"/>
        </w:rPr>
        <w:t xml:space="preserve">.</w:t>
      </w:r>
    </w:p>
    <w:p w:rsidR="00000000" w:rsidDel="00000000" w:rsidP="00000000" w:rsidRDefault="00000000" w:rsidRPr="00000000" w14:paraId="00000979">
      <w:pPr>
        <w:rPr>
          <w:rFonts w:ascii="Fira Code" w:cs="Fira Code" w:eastAsia="Fira Code" w:hAnsi="Fira Code"/>
        </w:rPr>
      </w:pPr>
      <w:r w:rsidDel="00000000" w:rsidR="00000000" w:rsidRPr="00000000">
        <w:rPr>
          <w:rtl w:val="0"/>
        </w:rPr>
      </w:r>
    </w:p>
    <w:p w:rsidR="00000000" w:rsidDel="00000000" w:rsidP="00000000" w:rsidRDefault="00000000" w:rsidRPr="00000000" w14:paraId="0000097A">
      <w:pPr>
        <w:pStyle w:val="Heading2"/>
        <w:rPr>
          <w:rFonts w:ascii="Fira Code" w:cs="Fira Code" w:eastAsia="Fira Code" w:hAnsi="Fira Code"/>
        </w:rPr>
      </w:pPr>
      <w:bookmarkStart w:colFirst="0" w:colLast="0" w:name="_60uzk23v03qk" w:id="267"/>
      <w:bookmarkEnd w:id="267"/>
      <w:r w:rsidDel="00000000" w:rsidR="00000000" w:rsidRPr="00000000">
        <w:rPr>
          <w:rFonts w:ascii="Fira Code" w:cs="Fira Code" w:eastAsia="Fira Code" w:hAnsi="Fira Code"/>
          <w:rtl w:val="0"/>
        </w:rPr>
        <w:t xml:space="preserve">Python - invalid start byte Error Message</w:t>
      </w:r>
    </w:p>
    <w:p w:rsidR="00000000" w:rsidDel="00000000" w:rsidP="00000000" w:rsidRDefault="00000000" w:rsidRPr="00000000" w14:paraId="0000097B">
      <w:pPr>
        <w:rPr>
          <w:rFonts w:ascii="Fira Code" w:cs="Fira Code" w:eastAsia="Fira Code" w:hAnsi="Fira Code"/>
          <w:sz w:val="23"/>
          <w:szCs w:val="23"/>
          <w:shd w:fill="334155" w:val="clear"/>
        </w:rPr>
      </w:pPr>
      <w:r w:rsidDel="00000000" w:rsidR="00000000" w:rsidRPr="00000000">
        <w:rPr>
          <w:rFonts w:ascii="Fira Code" w:cs="Fira Code" w:eastAsia="Fira Code" w:hAnsi="Fira Code"/>
          <w:shd w:fill="f3f3f3" w:val="clear"/>
          <w:rtl w:val="0"/>
        </w:rPr>
        <w:t xml:space="preserve">UnicodeDecodeError: 'utf-8' codec can't decode byte 0xa0 in position 41721: invalid start byte</w:t>
      </w:r>
      <w:r w:rsidDel="00000000" w:rsidR="00000000" w:rsidRPr="00000000">
        <w:rPr>
          <w:rtl w:val="0"/>
        </w:rPr>
      </w:r>
    </w:p>
    <w:p w:rsidR="00000000" w:rsidDel="00000000" w:rsidP="00000000" w:rsidRDefault="00000000" w:rsidRPr="00000000" w14:paraId="0000097C">
      <w:pPr>
        <w:rPr>
          <w:rFonts w:ascii="Fira Code" w:cs="Fira Code" w:eastAsia="Fira Code" w:hAnsi="Fira Code"/>
        </w:rPr>
      </w:pPr>
      <w:r w:rsidDel="00000000" w:rsidR="00000000" w:rsidRPr="00000000">
        <w:rPr>
          <w:rFonts w:ascii="Fira Code" w:cs="Fira Code" w:eastAsia="Fira Code" w:hAnsi="Fira Code"/>
          <w:rtl w:val="0"/>
        </w:rPr>
        <w:t xml:space="preserve">Solution:</w:t>
      </w:r>
    </w:p>
    <w:p w:rsidR="00000000" w:rsidDel="00000000" w:rsidP="00000000" w:rsidRDefault="00000000" w:rsidRPr="00000000" w14:paraId="0000097D">
      <w:pPr>
        <w:rPr>
          <w:rFonts w:ascii="Fira Code" w:cs="Fira Code" w:eastAsia="Fira Code" w:hAnsi="Fira Code"/>
        </w:rPr>
      </w:pPr>
      <w:r w:rsidDel="00000000" w:rsidR="00000000" w:rsidRPr="00000000">
        <w:rPr>
          <w:rFonts w:ascii="Fira Code" w:cs="Fira Code" w:eastAsia="Fira Code" w:hAnsi="Fira Code"/>
          <w:rtl w:val="0"/>
        </w:rPr>
        <w:t xml:space="preserve">Step 1: When reading the data from the web into the pandas dataframe mention the encoding as follows:</w:t>
      </w:r>
    </w:p>
    <w:p w:rsidR="00000000" w:rsidDel="00000000" w:rsidP="00000000" w:rsidRDefault="00000000" w:rsidRPr="00000000" w14:paraId="0000097E">
      <w:pPr>
        <w:shd w:fill="1e1e1e" w:val="clear"/>
        <w:spacing w:line="325.71428571428567" w:lineRule="auto"/>
        <w:rPr>
          <w:rFonts w:ascii="Fira Code" w:cs="Fira Code" w:eastAsia="Fira Code" w:hAnsi="Fira Code"/>
          <w:color w:val="ffffff"/>
          <w:sz w:val="23"/>
          <w:szCs w:val="23"/>
        </w:rPr>
      </w:pPr>
      <w:r w:rsidDel="00000000" w:rsidR="00000000" w:rsidRPr="00000000">
        <w:rPr>
          <w:rFonts w:ascii="Fira Code" w:cs="Fira Code" w:eastAsia="Fira Code" w:hAnsi="Fira Code"/>
          <w:color w:val="ffffff"/>
          <w:sz w:val="23"/>
          <w:szCs w:val="23"/>
          <w:rtl w:val="0"/>
        </w:rPr>
        <w:t xml:space="preserve">pd.read_csv(dataset_url, low_memory=False, encoding='latin1')</w:t>
      </w:r>
      <w:r w:rsidDel="00000000" w:rsidR="00000000" w:rsidRPr="00000000">
        <w:rPr>
          <w:rFonts w:ascii="Fira Code" w:cs="Fira Code" w:eastAsia="Fira Code" w:hAnsi="Fira Code"/>
          <w:color w:val="ffffff"/>
          <w:rtl w:val="0"/>
        </w:rPr>
        <w:t xml:space="preserve"> </w:t>
      </w:r>
      <w:r w:rsidDel="00000000" w:rsidR="00000000" w:rsidRPr="00000000">
        <w:rPr>
          <w:rtl w:val="0"/>
        </w:rPr>
      </w:r>
    </w:p>
    <w:p w:rsidR="00000000" w:rsidDel="00000000" w:rsidP="00000000" w:rsidRDefault="00000000" w:rsidRPr="00000000" w14:paraId="0000097F">
      <w:pPr>
        <w:rPr>
          <w:rFonts w:ascii="Fira Code" w:cs="Fira Code" w:eastAsia="Fira Code" w:hAnsi="Fira Code"/>
        </w:rPr>
      </w:pPr>
      <w:r w:rsidDel="00000000" w:rsidR="00000000" w:rsidRPr="00000000">
        <w:rPr>
          <w:rFonts w:ascii="Fira Code" w:cs="Fira Code" w:eastAsia="Fira Code" w:hAnsi="Fira Code"/>
          <w:rtl w:val="0"/>
        </w:rPr>
        <w:t xml:space="preserve">Step 2: When writing the dataframe from the local system to GCS as a csv mention the encoding as follows:</w:t>
      </w:r>
    </w:p>
    <w:p w:rsidR="00000000" w:rsidDel="00000000" w:rsidP="00000000" w:rsidRDefault="00000000" w:rsidRPr="00000000" w14:paraId="00000980">
      <w:pPr>
        <w:shd w:fill="1e1e1e" w:val="clear"/>
        <w:spacing w:line="325.71428571428567" w:lineRule="auto"/>
        <w:rPr>
          <w:rFonts w:ascii="Fira Code" w:cs="Fira Code" w:eastAsia="Fira Code" w:hAnsi="Fira Code"/>
          <w:color w:val="ffffff"/>
          <w:sz w:val="23"/>
          <w:szCs w:val="23"/>
        </w:rPr>
      </w:pPr>
      <w:r w:rsidDel="00000000" w:rsidR="00000000" w:rsidRPr="00000000">
        <w:rPr>
          <w:rFonts w:ascii="Fira Code" w:cs="Fira Code" w:eastAsia="Fira Code" w:hAnsi="Fira Code"/>
          <w:color w:val="ffffff"/>
          <w:sz w:val="23"/>
          <w:szCs w:val="23"/>
          <w:rtl w:val="0"/>
        </w:rPr>
        <w:t xml:space="preserve">df.to_csv(path_on_gsc, compression="gzip", encoding='utf-8')</w:t>
      </w:r>
    </w:p>
    <w:p w:rsidR="00000000" w:rsidDel="00000000" w:rsidP="00000000" w:rsidRDefault="00000000" w:rsidRPr="00000000" w14:paraId="00000981">
      <w:pPr>
        <w:rPr>
          <w:rFonts w:ascii="Fira Code" w:cs="Fira Code" w:eastAsia="Fira Code" w:hAnsi="Fira Code"/>
        </w:rPr>
      </w:pPr>
      <w:r w:rsidDel="00000000" w:rsidR="00000000" w:rsidRPr="00000000">
        <w:rPr>
          <w:rtl w:val="0"/>
        </w:rPr>
      </w:r>
    </w:p>
    <w:p w:rsidR="00000000" w:rsidDel="00000000" w:rsidP="00000000" w:rsidRDefault="00000000" w:rsidRPr="00000000" w14:paraId="00000982">
      <w:pPr>
        <w:rPr>
          <w:rFonts w:ascii="Fira Code" w:cs="Fira Code" w:eastAsia="Fira Code" w:hAnsi="Fira Code"/>
        </w:rPr>
      </w:pPr>
      <w:r w:rsidDel="00000000" w:rsidR="00000000" w:rsidRPr="00000000">
        <w:rPr>
          <w:rFonts w:ascii="Fira Code" w:cs="Fira Code" w:eastAsia="Fira Code" w:hAnsi="Fira Code"/>
          <w:rtl w:val="0"/>
        </w:rPr>
        <w:t xml:space="preserve">Alternative: use pd.read_parquet(url)</w:t>
      </w:r>
      <w:r w:rsidDel="00000000" w:rsidR="00000000" w:rsidRPr="00000000">
        <w:rPr>
          <w:rtl w:val="0"/>
        </w:rPr>
      </w:r>
    </w:p>
    <w:p w:rsidR="00000000" w:rsidDel="00000000" w:rsidP="00000000" w:rsidRDefault="00000000" w:rsidRPr="00000000" w14:paraId="00000983">
      <w:pPr>
        <w:pStyle w:val="Heading2"/>
        <w:rPr>
          <w:rFonts w:ascii="Fira Code" w:cs="Fira Code" w:eastAsia="Fira Code" w:hAnsi="Fira Code"/>
        </w:rPr>
      </w:pPr>
      <w:bookmarkStart w:colFirst="0" w:colLast="0" w:name="_4qr8wu9z35s1" w:id="268"/>
      <w:bookmarkEnd w:id="268"/>
      <w:r w:rsidDel="00000000" w:rsidR="00000000" w:rsidRPr="00000000">
        <w:rPr>
          <w:rFonts w:ascii="Fira Code" w:cs="Fira Code" w:eastAsia="Fira Code" w:hAnsi="Fira Code"/>
          <w:rtl w:val="0"/>
        </w:rPr>
        <w:t xml:space="preserve">Python - </w:t>
      </w:r>
      <w:r w:rsidDel="00000000" w:rsidR="00000000" w:rsidRPr="00000000">
        <w:rPr>
          <w:rFonts w:ascii="Fira Code" w:cs="Fira Code" w:eastAsia="Fira Code" w:hAnsi="Fira Code"/>
          <w:rtl w:val="0"/>
        </w:rPr>
        <w:t xml:space="preserve">Generators in python</w:t>
      </w:r>
    </w:p>
    <w:p w:rsidR="00000000" w:rsidDel="00000000" w:rsidP="00000000" w:rsidRDefault="00000000" w:rsidRPr="00000000" w14:paraId="00000984">
      <w:pPr>
        <w:rPr>
          <w:rFonts w:ascii="Fira Code" w:cs="Fira Code" w:eastAsia="Fira Code" w:hAnsi="Fira Code"/>
        </w:rPr>
      </w:pPr>
      <w:r w:rsidDel="00000000" w:rsidR="00000000" w:rsidRPr="00000000">
        <w:rPr>
          <w:rFonts w:ascii="Fira Code" w:cs="Fira Code" w:eastAsia="Fira Code" w:hAnsi="Fira Code"/>
          <w:rtl w:val="0"/>
        </w:rPr>
        <w:t xml:space="preserve">A generator is a function in python that returns an iterator using the yield keyword.</w:t>
      </w:r>
    </w:p>
    <w:p w:rsidR="00000000" w:rsidDel="00000000" w:rsidP="00000000" w:rsidRDefault="00000000" w:rsidRPr="00000000" w14:paraId="00000985">
      <w:pPr>
        <w:rPr>
          <w:rFonts w:ascii="Fira Code" w:cs="Fira Code" w:eastAsia="Fira Code" w:hAnsi="Fira Code"/>
        </w:rPr>
      </w:pPr>
      <w:r w:rsidDel="00000000" w:rsidR="00000000" w:rsidRPr="00000000">
        <w:rPr>
          <w:rFonts w:ascii="Fira Code" w:cs="Fira Code" w:eastAsia="Fira Code" w:hAnsi="Fira Code"/>
          <w:color w:val="ececec"/>
          <w:shd w:fill="212121" w:val="clear"/>
          <w:rtl w:val="0"/>
        </w:rPr>
        <w:t xml:space="preserve">A generator is a special type of iterable, similar to a list or a tuple, but with a crucial difference. Instead of creating and storing all the values in memory at once, a generator generates values on-the-fly as you iterate over it. This makes generators memory-efficient, particularly when dealing with large datasets.  </w:t>
      </w:r>
      <w:r w:rsidDel="00000000" w:rsidR="00000000" w:rsidRPr="00000000">
        <w:rPr>
          <w:rtl w:val="0"/>
        </w:rPr>
      </w:r>
    </w:p>
    <w:p w:rsidR="00000000" w:rsidDel="00000000" w:rsidP="00000000" w:rsidRDefault="00000000" w:rsidRPr="00000000" w14:paraId="00000986">
      <w:pPr>
        <w:pStyle w:val="Heading2"/>
        <w:rPr>
          <w:rFonts w:ascii="Fira Code" w:cs="Fira Code" w:eastAsia="Fira Code" w:hAnsi="Fira Code"/>
        </w:rPr>
      </w:pPr>
      <w:bookmarkStart w:colFirst="0" w:colLast="0" w:name="_rts1uxtz9ze4" w:id="269"/>
      <w:bookmarkEnd w:id="269"/>
      <w:r w:rsidDel="00000000" w:rsidR="00000000" w:rsidRPr="00000000">
        <w:rPr>
          <w:rFonts w:ascii="Fira Code" w:cs="Fira Code" w:eastAsia="Fira Code" w:hAnsi="Fira Code"/>
          <w:rtl w:val="0"/>
        </w:rPr>
        <w:t xml:space="preserve">Python - Easiest way to read multiple files at the same time?</w:t>
      </w:r>
    </w:p>
    <w:p w:rsidR="00000000" w:rsidDel="00000000" w:rsidP="00000000" w:rsidRDefault="00000000" w:rsidRPr="00000000" w14:paraId="00000987">
      <w:pPr>
        <w:rPr>
          <w:rFonts w:ascii="Fira Code" w:cs="Fira Code" w:eastAsia="Fira Code" w:hAnsi="Fira Code"/>
        </w:rPr>
      </w:pPr>
      <w:r w:rsidDel="00000000" w:rsidR="00000000" w:rsidRPr="00000000">
        <w:rPr>
          <w:rFonts w:ascii="Fira Code" w:cs="Fira Code" w:eastAsia="Fira Code" w:hAnsi="Fira Code"/>
          <w:rtl w:val="0"/>
        </w:rPr>
        <w:t xml:space="preserve">The read_parquet function supports a list of files as an argument. The list of files will be merged into a single result table.</w:t>
      </w:r>
    </w:p>
    <w:p w:rsidR="00000000" w:rsidDel="00000000" w:rsidP="00000000" w:rsidRDefault="00000000" w:rsidRPr="00000000" w14:paraId="00000988">
      <w:pPr>
        <w:pStyle w:val="Heading2"/>
        <w:rPr>
          <w:rFonts w:ascii="Fira Code" w:cs="Fira Code" w:eastAsia="Fira Code" w:hAnsi="Fira Code"/>
          <w:sz w:val="34"/>
          <w:szCs w:val="34"/>
        </w:rPr>
      </w:pPr>
      <w:bookmarkStart w:colFirst="0" w:colLast="0" w:name="_j88ns9rmuqgd" w:id="270"/>
      <w:bookmarkEnd w:id="270"/>
      <w:r w:rsidDel="00000000" w:rsidR="00000000" w:rsidRPr="00000000">
        <w:rPr>
          <w:rFonts w:ascii="Fira Code" w:cs="Fira Code" w:eastAsia="Fira Code" w:hAnsi="Fira Code"/>
          <w:sz w:val="34"/>
          <w:szCs w:val="34"/>
          <w:rtl w:val="0"/>
        </w:rPr>
        <w:t xml:space="preserve">Python - These won't work. You need to make sure you use Int64: </w:t>
      </w:r>
    </w:p>
    <w:p w:rsidR="00000000" w:rsidDel="00000000" w:rsidP="00000000" w:rsidRDefault="00000000" w:rsidRPr="00000000" w14:paraId="00000989">
      <w:pPr>
        <w:rPr>
          <w:rFonts w:ascii="Fira Code" w:cs="Fira Code" w:eastAsia="Fira Code" w:hAnsi="Fira Code"/>
          <w:b w:val="1"/>
        </w:rPr>
      </w:pPr>
      <w:r w:rsidDel="00000000" w:rsidR="00000000" w:rsidRPr="00000000">
        <w:rPr>
          <w:rFonts w:ascii="Fira Code" w:cs="Fira Code" w:eastAsia="Fira Code" w:hAnsi="Fira Code"/>
          <w:b w:val="1"/>
          <w:rtl w:val="0"/>
        </w:rPr>
        <w:t xml:space="preserve">Incorrect:</w:t>
      </w:r>
    </w:p>
    <w:p w:rsidR="00000000" w:rsidDel="00000000" w:rsidP="00000000" w:rsidRDefault="00000000" w:rsidRPr="00000000" w14:paraId="0000098A">
      <w:pPr>
        <w:rPr>
          <w:rFonts w:ascii="Fira Code" w:cs="Fira Code" w:eastAsia="Fira Code" w:hAnsi="Fira Code"/>
          <w:sz w:val="20"/>
          <w:szCs w:val="20"/>
          <w:shd w:fill="f3f3f3" w:val="clear"/>
        </w:rPr>
      </w:pPr>
      <w:r w:rsidDel="00000000" w:rsidR="00000000" w:rsidRPr="00000000">
        <w:rPr>
          <w:rFonts w:ascii="Fira Code" w:cs="Fira Code" w:eastAsia="Fira Code" w:hAnsi="Fira Code"/>
          <w:sz w:val="20"/>
          <w:szCs w:val="20"/>
          <w:shd w:fill="f3f3f3" w:val="clear"/>
          <w:rtl w:val="0"/>
        </w:rPr>
        <w:t xml:space="preserve">df['DOlocationID'] = pd.to_numeric(df['DOlocationID'], downcast=integer) or</w:t>
      </w:r>
    </w:p>
    <w:p w:rsidR="00000000" w:rsidDel="00000000" w:rsidP="00000000" w:rsidRDefault="00000000" w:rsidRPr="00000000" w14:paraId="0000098B">
      <w:pPr>
        <w:rPr>
          <w:rFonts w:ascii="Fira Code" w:cs="Fira Code" w:eastAsia="Fira Code" w:hAnsi="Fira Code"/>
        </w:rPr>
      </w:pPr>
      <w:r w:rsidDel="00000000" w:rsidR="00000000" w:rsidRPr="00000000">
        <w:rPr>
          <w:rFonts w:ascii="Fira Code" w:cs="Fira Code" w:eastAsia="Fira Code" w:hAnsi="Fira Code"/>
          <w:sz w:val="20"/>
          <w:szCs w:val="20"/>
          <w:shd w:fill="f3f3f3" w:val="clear"/>
          <w:rtl w:val="0"/>
        </w:rPr>
        <w:t xml:space="preserve">df['DOlocationID'] = df['DOlocationID'].astype(int)</w:t>
      </w:r>
      <w:r w:rsidDel="00000000" w:rsidR="00000000" w:rsidRPr="00000000">
        <w:rPr>
          <w:rtl w:val="0"/>
        </w:rPr>
      </w:r>
    </w:p>
    <w:p w:rsidR="00000000" w:rsidDel="00000000" w:rsidP="00000000" w:rsidRDefault="00000000" w:rsidRPr="00000000" w14:paraId="0000098C">
      <w:pPr>
        <w:rPr>
          <w:rFonts w:ascii="Fira Code" w:cs="Fira Code" w:eastAsia="Fira Code" w:hAnsi="Fira Code"/>
          <w:b w:val="1"/>
        </w:rPr>
      </w:pPr>
      <w:r w:rsidDel="00000000" w:rsidR="00000000" w:rsidRPr="00000000">
        <w:rPr>
          <w:rFonts w:ascii="Fira Code" w:cs="Fira Code" w:eastAsia="Fira Code" w:hAnsi="Fira Code"/>
          <w:b w:val="1"/>
          <w:rtl w:val="0"/>
        </w:rPr>
        <w:t xml:space="preserve">Correct:</w:t>
      </w:r>
    </w:p>
    <w:p w:rsidR="00000000" w:rsidDel="00000000" w:rsidP="00000000" w:rsidRDefault="00000000" w:rsidRPr="00000000" w14:paraId="0000098D">
      <w:pPr>
        <w:rPr>
          <w:rFonts w:ascii="Fira Code" w:cs="Fira Code" w:eastAsia="Fira Code" w:hAnsi="Fira Code"/>
          <w:sz w:val="20"/>
          <w:szCs w:val="20"/>
          <w:shd w:fill="f3f3f3" w:val="clear"/>
        </w:rPr>
      </w:pPr>
      <w:r w:rsidDel="00000000" w:rsidR="00000000" w:rsidRPr="00000000">
        <w:rPr>
          <w:rFonts w:ascii="Fira Code" w:cs="Fira Code" w:eastAsia="Fira Code" w:hAnsi="Fira Code"/>
          <w:sz w:val="20"/>
          <w:szCs w:val="20"/>
          <w:shd w:fill="f3f3f3" w:val="clear"/>
          <w:rtl w:val="0"/>
        </w:rPr>
        <w:t xml:space="preserve">df['DOlocationID'] = df['DOlocationID'].astype('Int64')</w:t>
      </w:r>
    </w:p>
    <w:p w:rsidR="00000000" w:rsidDel="00000000" w:rsidP="00000000" w:rsidRDefault="00000000" w:rsidRPr="00000000" w14:paraId="0000098E">
      <w:pPr>
        <w:rPr>
          <w:rFonts w:ascii="Fira Code" w:cs="Fira Code" w:eastAsia="Fira Code" w:hAnsi="Fira Code"/>
        </w:rPr>
      </w:pPr>
      <w:r w:rsidDel="00000000" w:rsidR="00000000" w:rsidRPr="00000000">
        <w:rPr>
          <w:rtl w:val="0"/>
        </w:rPr>
      </w:r>
    </w:p>
    <w:p w:rsidR="00000000" w:rsidDel="00000000" w:rsidP="00000000" w:rsidRDefault="00000000" w:rsidRPr="00000000" w14:paraId="0000098F">
      <w:pPr>
        <w:pStyle w:val="Heading2"/>
        <w:rPr>
          <w:rFonts w:ascii="Fira Code" w:cs="Fira Code" w:eastAsia="Fira Code" w:hAnsi="Fira Code"/>
        </w:rPr>
      </w:pPr>
      <w:bookmarkStart w:colFirst="0" w:colLast="0" w:name="_mga0x5d77mzr" w:id="271"/>
      <w:bookmarkEnd w:id="271"/>
      <w:r w:rsidDel="00000000" w:rsidR="00000000" w:rsidRPr="00000000">
        <w:rPr>
          <w:rFonts w:ascii="Fira Code" w:cs="Fira Code" w:eastAsia="Fira Code" w:hAnsi="Fira Code"/>
          <w:rtl w:val="0"/>
        </w:rPr>
        <w:t xml:space="preserve">Prefect - Error on Running Prefect Flow to Load data to GCS</w:t>
      </w:r>
    </w:p>
    <w:p w:rsidR="00000000" w:rsidDel="00000000" w:rsidP="00000000" w:rsidRDefault="00000000" w:rsidRPr="00000000" w14:paraId="00000990">
      <w:pPr>
        <w:rPr>
          <w:rFonts w:ascii="Fira Code" w:cs="Fira Code" w:eastAsia="Fira Code" w:hAnsi="Fira Code"/>
          <w:sz w:val="19"/>
          <w:szCs w:val="19"/>
        </w:rPr>
      </w:pPr>
      <w:r w:rsidDel="00000000" w:rsidR="00000000" w:rsidRPr="00000000">
        <w:rPr>
          <w:rFonts w:ascii="Fira Code" w:cs="Fira Code" w:eastAsia="Fira Code" w:hAnsi="Fira Code"/>
          <w:sz w:val="19"/>
          <w:szCs w:val="19"/>
          <w:rtl w:val="0"/>
        </w:rPr>
        <w:t xml:space="preserve">ValueError: Path /Users/kt/.prefect/storage/44ccce0813ed4f24ab2d3783de7a9c3a does not exist.</w:t>
      </w:r>
    </w:p>
    <w:p w:rsidR="00000000" w:rsidDel="00000000" w:rsidP="00000000" w:rsidRDefault="00000000" w:rsidRPr="00000000" w14:paraId="00000991">
      <w:pPr>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992">
      <w:pPr>
        <w:rPr>
          <w:rFonts w:ascii="Fira Code" w:cs="Fira Code" w:eastAsia="Fira Code" w:hAnsi="Fira Code"/>
          <w:highlight w:val="yellow"/>
        </w:rPr>
      </w:pPr>
      <w:r w:rsidDel="00000000" w:rsidR="00000000" w:rsidRPr="00000000">
        <w:rPr>
          <w:rFonts w:ascii="Fira Code" w:cs="Fira Code" w:eastAsia="Fira Code" w:hAnsi="Fira Code"/>
          <w:highlight w:val="yellow"/>
          <w:rtl w:val="0"/>
        </w:rPr>
        <w:t xml:space="preserve">Remove ```cache_key_fn=task_input_hash ``` as it’s in argument in your function &amp; run your flow again.</w:t>
      </w:r>
    </w:p>
    <w:p w:rsidR="00000000" w:rsidDel="00000000" w:rsidP="00000000" w:rsidRDefault="00000000" w:rsidRPr="00000000" w14:paraId="00000993">
      <w:pPr>
        <w:rPr>
          <w:rFonts w:ascii="Fira Code" w:cs="Fira Code" w:eastAsia="Fira Code" w:hAnsi="Fira Code"/>
        </w:rPr>
      </w:pPr>
      <w:r w:rsidDel="00000000" w:rsidR="00000000" w:rsidRPr="00000000">
        <w:rPr>
          <w:rFonts w:ascii="Fira Code" w:cs="Fira Code" w:eastAsia="Fira Code" w:hAnsi="Fira Code"/>
          <w:rtl w:val="0"/>
        </w:rPr>
        <w:t xml:space="preserve">Note: catche key is beneficial if you happen to run the code multiple times, it won't repeat the process which you have finished running in the previous run.  That means, if you have this ```cache_key``` in your initial run, this might cause the error.</w:t>
      </w:r>
    </w:p>
    <w:p w:rsidR="00000000" w:rsidDel="00000000" w:rsidP="00000000" w:rsidRDefault="00000000" w:rsidRPr="00000000" w14:paraId="00000994">
      <w:pPr>
        <w:rPr>
          <w:rFonts w:ascii="Fira Code" w:cs="Fira Code" w:eastAsia="Fira Code" w:hAnsi="Fira Code"/>
        </w:rPr>
      </w:pPr>
      <w:r w:rsidDel="00000000" w:rsidR="00000000" w:rsidRPr="00000000">
        <w:rPr>
          <w:rtl w:val="0"/>
        </w:rPr>
      </w:r>
    </w:p>
    <w:p w:rsidR="00000000" w:rsidDel="00000000" w:rsidP="00000000" w:rsidRDefault="00000000" w:rsidRPr="00000000" w14:paraId="00000995">
      <w:pPr>
        <w:pStyle w:val="Heading2"/>
        <w:spacing w:after="200" w:lineRule="auto"/>
        <w:rPr>
          <w:rFonts w:ascii="Fira Code" w:cs="Fira Code" w:eastAsia="Fira Code" w:hAnsi="Fira Code"/>
          <w:sz w:val="24"/>
          <w:szCs w:val="24"/>
        </w:rPr>
      </w:pPr>
      <w:bookmarkStart w:colFirst="0" w:colLast="0" w:name="_fr2vhust3cio" w:id="272"/>
      <w:bookmarkEnd w:id="272"/>
      <w:r w:rsidDel="00000000" w:rsidR="00000000" w:rsidRPr="00000000">
        <w:rPr>
          <w:rFonts w:ascii="Fira Code" w:cs="Fira Code" w:eastAsia="Fira Code" w:hAnsi="Fira Code"/>
          <w:sz w:val="34"/>
          <w:szCs w:val="34"/>
          <w:rtl w:val="0"/>
        </w:rPr>
        <w:t xml:space="preserve">Prefect - Tip: Downloading csv.gz from a url in a prefect environment (sample snippet).</w:t>
      </w:r>
      <w:r w:rsidDel="00000000" w:rsidR="00000000" w:rsidRPr="00000000">
        <w:rPr>
          <w:rtl w:val="0"/>
        </w:rPr>
      </w:r>
    </w:p>
    <w:p w:rsidR="00000000" w:rsidDel="00000000" w:rsidP="00000000" w:rsidRDefault="00000000" w:rsidRPr="00000000" w14:paraId="00000996">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@task</w:t>
      </w:r>
    </w:p>
    <w:p w:rsidR="00000000" w:rsidDel="00000000" w:rsidP="00000000" w:rsidRDefault="00000000" w:rsidRPr="00000000" w14:paraId="00000997">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def download_file(url: str, file_path: str):</w:t>
      </w:r>
    </w:p>
    <w:p w:rsidR="00000000" w:rsidDel="00000000" w:rsidP="00000000" w:rsidRDefault="00000000" w:rsidRPr="00000000" w14:paraId="00000998">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response = requests.get(url)</w:t>
      </w:r>
    </w:p>
    <w:p w:rsidR="00000000" w:rsidDel="00000000" w:rsidP="00000000" w:rsidRDefault="00000000" w:rsidRPr="00000000" w14:paraId="00000999">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open(file_path, "wb").write(response.content)</w:t>
      </w:r>
    </w:p>
    <w:p w:rsidR="00000000" w:rsidDel="00000000" w:rsidP="00000000" w:rsidRDefault="00000000" w:rsidRPr="00000000" w14:paraId="0000099A">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return file_path</w:t>
      </w:r>
    </w:p>
    <w:p w:rsidR="00000000" w:rsidDel="00000000" w:rsidP="00000000" w:rsidRDefault="00000000" w:rsidRPr="00000000" w14:paraId="0000099B">
      <w:pP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99C">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@flow</w:t>
        <w:br w:type="textWrapping"/>
        <w:t xml:space="preserve">def extract_from_web() -&gt; None:</w:t>
        <w:br w:type="textWrapping"/>
        <w:t xml:space="preserve">file_path = download_file(url=f'{url-filename}.csv.gz',file_path=f'{filename}.csv.gz')</w:t>
      </w:r>
    </w:p>
    <w:p w:rsidR="00000000" w:rsidDel="00000000" w:rsidP="00000000" w:rsidRDefault="00000000" w:rsidRPr="00000000" w14:paraId="0000099D">
      <w:pPr>
        <w:rPr>
          <w:rFonts w:ascii="Fira Code" w:cs="Fira Code" w:eastAsia="Fira Code" w:hAnsi="Fira Code"/>
        </w:rPr>
      </w:pPr>
      <w:r w:rsidDel="00000000" w:rsidR="00000000" w:rsidRPr="00000000">
        <w:rPr>
          <w:rtl w:val="0"/>
        </w:rPr>
      </w:r>
    </w:p>
    <w:p w:rsidR="00000000" w:rsidDel="00000000" w:rsidP="00000000" w:rsidRDefault="00000000" w:rsidRPr="00000000" w14:paraId="0000099E">
      <w:pPr>
        <w:pStyle w:val="Heading1"/>
        <w:spacing w:after="200" w:line="276" w:lineRule="auto"/>
        <w:rPr>
          <w:rFonts w:ascii="Fira Code" w:cs="Fira Code" w:eastAsia="Fira Code" w:hAnsi="Fira Code"/>
          <w:sz w:val="42"/>
          <w:szCs w:val="42"/>
        </w:rPr>
      </w:pPr>
      <w:bookmarkStart w:colFirst="0" w:colLast="0" w:name="_pe31sh1zb06g" w:id="273"/>
      <w:bookmarkEnd w:id="273"/>
      <w:r w:rsidDel="00000000" w:rsidR="00000000" w:rsidRPr="00000000">
        <w:rPr>
          <w:rFonts w:ascii="Fira Code" w:cs="Fira Code" w:eastAsia="Fira Code" w:hAnsi="Fira Code"/>
          <w:sz w:val="42"/>
          <w:szCs w:val="42"/>
          <w:rtl w:val="0"/>
        </w:rPr>
        <w:t xml:space="preserve">Module </w:t>
      </w:r>
      <w:r w:rsidDel="00000000" w:rsidR="00000000" w:rsidRPr="00000000">
        <w:rPr>
          <w:rFonts w:ascii="Fira Code" w:cs="Fira Code" w:eastAsia="Fira Code" w:hAnsi="Fira Code"/>
          <w:sz w:val="42"/>
          <w:szCs w:val="42"/>
          <w:rtl w:val="0"/>
        </w:rPr>
        <w:t xml:space="preserve">4: analytics engineering with dbt</w:t>
      </w:r>
      <w:r w:rsidDel="00000000" w:rsidR="00000000" w:rsidRPr="00000000">
        <w:rPr>
          <w:rtl w:val="0"/>
        </w:rPr>
      </w:r>
    </w:p>
    <w:p w:rsidR="00000000" w:rsidDel="00000000" w:rsidP="00000000" w:rsidRDefault="00000000" w:rsidRPr="00000000" w14:paraId="0000099F">
      <w:pPr>
        <w:pStyle w:val="Heading2"/>
        <w:spacing w:after="200" w:line="276" w:lineRule="auto"/>
        <w:rPr>
          <w:rFonts w:ascii="Fira Code" w:cs="Fira Code" w:eastAsia="Fira Code" w:hAnsi="Fira Code"/>
          <w:sz w:val="34"/>
          <w:szCs w:val="34"/>
        </w:rPr>
      </w:pPr>
      <w:bookmarkStart w:colFirst="0" w:colLast="0" w:name="_ayt259bxyr14" w:id="274"/>
      <w:bookmarkEnd w:id="27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A0">
      <w:pPr>
        <w:rPr>
          <w:rFonts w:ascii="Fira Code" w:cs="Fira Code" w:eastAsia="Fira Code" w:hAnsi="Fira Code"/>
        </w:rPr>
      </w:pPr>
      <w:r w:rsidDel="00000000" w:rsidR="00000000" w:rsidRPr="00000000">
        <w:rPr>
          <w:rtl w:val="0"/>
        </w:rPr>
      </w:r>
    </w:p>
    <w:p w:rsidR="00000000" w:rsidDel="00000000" w:rsidP="00000000" w:rsidRDefault="00000000" w:rsidRPr="00000000" w14:paraId="000009A1">
      <w:pPr>
        <w:pStyle w:val="Heading2"/>
        <w:rPr>
          <w:rFonts w:ascii="Fira Code" w:cs="Fira Code" w:eastAsia="Fira Code" w:hAnsi="Fira Code"/>
        </w:rPr>
      </w:pPr>
      <w:bookmarkStart w:colFirst="0" w:colLast="0" w:name="_ximjzuxkbsif" w:id="275"/>
      <w:bookmarkEnd w:id="275"/>
      <w:r w:rsidDel="00000000" w:rsidR="00000000" w:rsidRPr="00000000">
        <w:rPr>
          <w:rFonts w:ascii="Fira Code" w:cs="Fira Code" w:eastAsia="Fira Code" w:hAnsi="Fira Code"/>
          <w:rtl w:val="0"/>
        </w:rPr>
        <w:t xml:space="preserve">If you are getting not found in location us error.</w:t>
      </w:r>
    </w:p>
    <w:p w:rsidR="00000000" w:rsidDel="00000000" w:rsidP="00000000" w:rsidRDefault="00000000" w:rsidRPr="00000000" w14:paraId="000009A2">
      <w:pPr>
        <w:rPr>
          <w:rFonts w:ascii="Fira Code" w:cs="Fira Code" w:eastAsia="Fira Code" w:hAnsi="Fira Code"/>
        </w:rPr>
      </w:pPr>
      <w:r w:rsidDel="00000000" w:rsidR="00000000" w:rsidRPr="00000000">
        <w:rPr>
          <w:rFonts w:ascii="Fira Code" w:cs="Fira Code" w:eastAsia="Fira Code" w:hAnsi="Fira Code"/>
          <w:rtl w:val="0"/>
        </w:rPr>
        <w:t xml:space="preserve">Update the seed column types in the dbt_project.yaml file</w:t>
      </w:r>
    </w:p>
    <w:p w:rsidR="00000000" w:rsidDel="00000000" w:rsidP="00000000" w:rsidRDefault="00000000" w:rsidRPr="00000000" w14:paraId="000009A3">
      <w:pPr>
        <w:rPr>
          <w:rFonts w:ascii="Fira Code" w:cs="Fira Code" w:eastAsia="Fira Code" w:hAnsi="Fira Code"/>
        </w:rPr>
      </w:pPr>
      <w:r w:rsidDel="00000000" w:rsidR="00000000" w:rsidRPr="00000000">
        <w:rPr>
          <w:rFonts w:ascii="Fira Code" w:cs="Fira Code" w:eastAsia="Fira Code" w:hAnsi="Fira Code"/>
          <w:rtl w:val="0"/>
        </w:rPr>
        <w:t xml:space="preserve">for using double : float</w:t>
      </w:r>
    </w:p>
    <w:p w:rsidR="00000000" w:rsidDel="00000000" w:rsidP="00000000" w:rsidRDefault="00000000" w:rsidRPr="00000000" w14:paraId="000009A4">
      <w:pPr>
        <w:rPr>
          <w:rFonts w:ascii="Fira Code" w:cs="Fira Code" w:eastAsia="Fira Code" w:hAnsi="Fira Code"/>
        </w:rPr>
      </w:pPr>
      <w:r w:rsidDel="00000000" w:rsidR="00000000" w:rsidRPr="00000000">
        <w:rPr>
          <w:rFonts w:ascii="Fira Code" w:cs="Fira Code" w:eastAsia="Fira Code" w:hAnsi="Fira Code"/>
          <w:rtl w:val="0"/>
        </w:rPr>
        <w:t xml:space="preserve">for using int : numeric</w:t>
      </w:r>
    </w:p>
    <w:p w:rsidR="00000000" w:rsidDel="00000000" w:rsidP="00000000" w:rsidRDefault="00000000" w:rsidRPr="00000000" w14:paraId="000009A5">
      <w:pPr>
        <w:rPr>
          <w:rFonts w:ascii="Fira Code" w:cs="Fira Code" w:eastAsia="Fira Code" w:hAnsi="Fira Code"/>
        </w:rPr>
      </w:pPr>
      <w:r w:rsidDel="00000000" w:rsidR="00000000" w:rsidRPr="00000000">
        <w:rPr>
          <w:rtl w:val="0"/>
        </w:rPr>
      </w:r>
    </w:p>
    <w:p w:rsidR="00000000" w:rsidDel="00000000" w:rsidP="00000000" w:rsidRDefault="00000000" w:rsidRPr="00000000" w14:paraId="000009A6">
      <w:pPr>
        <w:rPr>
          <w:rFonts w:ascii="Fira Code" w:cs="Fira Code" w:eastAsia="Fira Code" w:hAnsi="Fira Code"/>
        </w:rPr>
      </w:pPr>
      <w:r w:rsidDel="00000000" w:rsidR="00000000" w:rsidRPr="00000000">
        <w:rPr>
          <w:rtl w:val="0"/>
        </w:rPr>
      </w:r>
    </w:p>
    <w:p w:rsidR="00000000" w:rsidDel="00000000" w:rsidP="00000000" w:rsidRDefault="00000000" w:rsidRPr="00000000" w14:paraId="000009A7">
      <w:pPr>
        <w:rPr>
          <w:rFonts w:ascii="Fira Code" w:cs="Fira Code" w:eastAsia="Fira Code" w:hAnsi="Fira Code"/>
        </w:rPr>
      </w:pPr>
      <w:r w:rsidDel="00000000" w:rsidR="00000000" w:rsidRPr="00000000">
        <w:rPr>
          <w:rFonts w:ascii="Fira Code" w:cs="Fira Code" w:eastAsia="Fira Code" w:hAnsi="Fira Code"/>
          <w:rtl w:val="0"/>
        </w:rPr>
        <w:t xml:space="preserve">DBT Cloud production error: prod dataset not available in location EU </w:t>
      </w:r>
    </w:p>
    <w:p w:rsidR="00000000" w:rsidDel="00000000" w:rsidP="00000000" w:rsidRDefault="00000000" w:rsidRPr="00000000" w14:paraId="000009A8">
      <w:pPr>
        <w:rPr>
          <w:rFonts w:ascii="Fira Code" w:cs="Fira Code" w:eastAsia="Fira Code" w:hAnsi="Fira Code"/>
        </w:rPr>
      </w:pPr>
      <w:r w:rsidDel="00000000" w:rsidR="00000000" w:rsidRPr="00000000">
        <w:rPr>
          <w:rtl w:val="0"/>
        </w:rPr>
      </w:r>
    </w:p>
    <w:p w:rsidR="00000000" w:rsidDel="00000000" w:rsidP="00000000" w:rsidRDefault="00000000" w:rsidRPr="00000000" w14:paraId="000009A9">
      <w:pPr>
        <w:rPr>
          <w:rFonts w:ascii="Fira Code" w:cs="Fira Code" w:eastAsia="Fira Code" w:hAnsi="Fira Code"/>
        </w:rPr>
      </w:pPr>
      <w:r w:rsidDel="00000000" w:rsidR="00000000" w:rsidRPr="00000000">
        <w:rPr>
          <w:rFonts w:ascii="Fira Code" w:cs="Fira Code" w:eastAsia="Fira Code" w:hAnsi="Fira Code"/>
          <w:rtl w:val="0"/>
        </w:rPr>
        <w:t xml:space="preserve">Problem: I am trying to deploy my DBT  models to production, using DBT Cloud. The data should live in BigQuery.  The dataset location is EU.  However, when I am running the model in production, a prod dataset is being create in BigQuery with a location US and the dbt invoke build is failing giving me "ERROR 404: porject.dataset:prod not available in location EU". I tried different ways to fix this. I am not sure if there is a more simple solution then creating my project or buckets in location US. Hope anyone can help here.</w:t>
      </w:r>
    </w:p>
    <w:p w:rsidR="00000000" w:rsidDel="00000000" w:rsidP="00000000" w:rsidRDefault="00000000" w:rsidRPr="00000000" w14:paraId="000009AA">
      <w:pPr>
        <w:rPr>
          <w:rFonts w:ascii="Fira Code" w:cs="Fira Code" w:eastAsia="Fira Code" w:hAnsi="Fira Code"/>
        </w:rPr>
      </w:pPr>
      <w:r w:rsidDel="00000000" w:rsidR="00000000" w:rsidRPr="00000000">
        <w:rPr>
          <w:rFonts w:ascii="Fira Code" w:cs="Fira Code" w:eastAsia="Fira Code" w:hAnsi="Fira Code"/>
          <w:rtl w:val="0"/>
        </w:rPr>
        <w:t xml:space="preserve">Note: Everything is working fine in development mode, the issue is just happening when scheduling and running job in production</w:t>
      </w:r>
    </w:p>
    <w:p w:rsidR="00000000" w:rsidDel="00000000" w:rsidP="00000000" w:rsidRDefault="00000000" w:rsidRPr="00000000" w14:paraId="000009AB">
      <w:pPr>
        <w:rPr>
          <w:rFonts w:ascii="Fira Code" w:cs="Fira Code" w:eastAsia="Fira Code" w:hAnsi="Fira Code"/>
        </w:rPr>
      </w:pPr>
      <w:r w:rsidDel="00000000" w:rsidR="00000000" w:rsidRPr="00000000">
        <w:rPr>
          <w:rtl w:val="0"/>
        </w:rPr>
      </w:r>
    </w:p>
    <w:p w:rsidR="00000000" w:rsidDel="00000000" w:rsidP="00000000" w:rsidRDefault="00000000" w:rsidRPr="00000000" w14:paraId="000009AC">
      <w:pPr>
        <w:rPr>
          <w:rFonts w:ascii="Fira Code" w:cs="Fira Code" w:eastAsia="Fira Code" w:hAnsi="Fira Code"/>
        </w:rPr>
      </w:pPr>
      <w:r w:rsidDel="00000000" w:rsidR="00000000" w:rsidRPr="00000000">
        <w:rPr>
          <w:rFonts w:ascii="Fira Code" w:cs="Fira Code" w:eastAsia="Fira Code" w:hAnsi="Fira Code"/>
          <w:rtl w:val="0"/>
        </w:rPr>
        <w:t xml:space="preserve">Solution: I created the prod dataset manually in BQ and specified EU, then I ran the job.</w:t>
      </w:r>
      <w:r w:rsidDel="00000000" w:rsidR="00000000" w:rsidRPr="00000000">
        <w:rPr>
          <w:rtl w:val="0"/>
        </w:rPr>
      </w:r>
    </w:p>
    <w:p w:rsidR="00000000" w:rsidDel="00000000" w:rsidP="00000000" w:rsidRDefault="00000000" w:rsidRPr="00000000" w14:paraId="000009AD">
      <w:pPr>
        <w:pStyle w:val="Heading2"/>
        <w:rPr>
          <w:rFonts w:ascii="Fira Code" w:cs="Fira Code" w:eastAsia="Fira Code" w:hAnsi="Fira Code"/>
        </w:rPr>
      </w:pPr>
      <w:bookmarkStart w:colFirst="0" w:colLast="0" w:name="_clicobol3ovb" w:id="276"/>
      <w:bookmarkEnd w:id="276"/>
      <w:r w:rsidDel="00000000" w:rsidR="00000000" w:rsidRPr="00000000">
        <w:rPr>
          <w:rtl w:val="0"/>
        </w:rPr>
      </w:r>
    </w:p>
    <w:p w:rsidR="00000000" w:rsidDel="00000000" w:rsidP="00000000" w:rsidRDefault="00000000" w:rsidRPr="00000000" w14:paraId="000009AE">
      <w:pPr>
        <w:pStyle w:val="Heading2"/>
        <w:rPr>
          <w:rFonts w:ascii="Fira Code" w:cs="Fira Code" w:eastAsia="Fira Code" w:hAnsi="Fira Code"/>
        </w:rPr>
      </w:pPr>
      <w:bookmarkStart w:colFirst="0" w:colLast="0" w:name="_6zdkjggwhag0" w:id="277"/>
      <w:bookmarkEnd w:id="277"/>
      <w:r w:rsidDel="00000000" w:rsidR="00000000" w:rsidRPr="00000000">
        <w:rPr>
          <w:rFonts w:ascii="Fira Code" w:cs="Fira Code" w:eastAsia="Fira Code" w:hAnsi="Fira Code"/>
          <w:rtl w:val="0"/>
        </w:rPr>
        <w:t xml:space="preserve">Setup - No development environment </w:t>
      </w:r>
    </w:p>
    <w:p w:rsidR="00000000" w:rsidDel="00000000" w:rsidP="00000000" w:rsidRDefault="00000000" w:rsidRPr="00000000" w14:paraId="000009AF">
      <w:pPr>
        <w:rPr>
          <w:rFonts w:ascii="Fira Code" w:cs="Fira Code" w:eastAsia="Fira Code" w:hAnsi="Fira Code"/>
        </w:rPr>
      </w:pPr>
      <w:r w:rsidDel="00000000" w:rsidR="00000000" w:rsidRPr="00000000">
        <w:rPr>
          <w:rFonts w:ascii="Fira Code" w:cs="Fira Code" w:eastAsia="Fira Code" w:hAnsi="Fira Code"/>
          <w:rtl w:val="0"/>
        </w:rPr>
        <w:t xml:space="preserve">Error: This project does not have a development environment configured. Please create a development environment and configure your development credentials to use the dbt IDE.</w:t>
      </w:r>
    </w:p>
    <w:p w:rsidR="00000000" w:rsidDel="00000000" w:rsidP="00000000" w:rsidRDefault="00000000" w:rsidRPr="00000000" w14:paraId="000009B0">
      <w:pPr>
        <w:rPr>
          <w:rFonts w:ascii="Fira Code" w:cs="Fira Code" w:eastAsia="Fira Code" w:hAnsi="Fira Code"/>
        </w:rPr>
      </w:pPr>
      <w:r w:rsidDel="00000000" w:rsidR="00000000" w:rsidRPr="00000000">
        <w:rPr>
          <w:rFonts w:ascii="Fira Code" w:cs="Fira Code" w:eastAsia="Fira Code" w:hAnsi="Fira Code"/>
          <w:rtl w:val="0"/>
        </w:rPr>
        <w:t xml:space="preserve">The error itself tells us how to solve this issue, the guide is </w:t>
      </w:r>
      <w:hyperlink r:id="rId173">
        <w:r w:rsidDel="00000000" w:rsidR="00000000" w:rsidRPr="00000000">
          <w:rPr>
            <w:rFonts w:ascii="Fira Code" w:cs="Fira Code" w:eastAsia="Fira Code" w:hAnsi="Fira Code"/>
            <w:color w:val="1155cc"/>
            <w:u w:val="single"/>
            <w:rtl w:val="0"/>
          </w:rPr>
          <w:t xml:space="preserve">here</w:t>
        </w:r>
      </w:hyperlink>
      <w:r w:rsidDel="00000000" w:rsidR="00000000" w:rsidRPr="00000000">
        <w:rPr>
          <w:rFonts w:ascii="Fira Code" w:cs="Fira Code" w:eastAsia="Fira Code" w:hAnsi="Fira Code"/>
          <w:rtl w:val="0"/>
        </w:rPr>
        <w:t xml:space="preserve">. And from </w:t>
      </w:r>
      <w:hyperlink r:id="rId174">
        <w:r w:rsidDel="00000000" w:rsidR="00000000" w:rsidRPr="00000000">
          <w:rPr>
            <w:rFonts w:ascii="Fira Code" w:cs="Fira Code" w:eastAsia="Fira Code" w:hAnsi="Fira Code"/>
            <w:color w:val="1155cc"/>
            <w:u w:val="single"/>
            <w:rtl w:val="0"/>
          </w:rPr>
          <w:t xml:space="preserve">videos @1:42</w:t>
        </w:r>
      </w:hyperlink>
      <w:r w:rsidDel="00000000" w:rsidR="00000000" w:rsidRPr="00000000">
        <w:rPr>
          <w:rFonts w:ascii="Fira Code" w:cs="Fira Code" w:eastAsia="Fira Code" w:hAnsi="Fira Code"/>
          <w:rtl w:val="0"/>
        </w:rPr>
        <w:t xml:space="preserve"> and also </w:t>
      </w:r>
      <w:hyperlink r:id="rId175">
        <w:r w:rsidDel="00000000" w:rsidR="00000000" w:rsidRPr="00000000">
          <w:rPr>
            <w:rFonts w:ascii="Fira Code" w:cs="Fira Code" w:eastAsia="Fira Code" w:hAnsi="Fira Code"/>
            <w:color w:val="1155cc"/>
            <w:u w:val="single"/>
            <w:rtl w:val="0"/>
          </w:rPr>
          <w:t xml:space="preserve">slack chat</w:t>
        </w:r>
      </w:hyperlink>
      <w:r w:rsidDel="00000000" w:rsidR="00000000" w:rsidRPr="00000000">
        <w:rPr>
          <w:rtl w:val="0"/>
        </w:rPr>
      </w:r>
    </w:p>
    <w:p w:rsidR="00000000" w:rsidDel="00000000" w:rsidP="00000000" w:rsidRDefault="00000000" w:rsidRPr="00000000" w14:paraId="000009B1">
      <w:pPr>
        <w:pStyle w:val="Heading2"/>
        <w:rPr>
          <w:rFonts w:ascii="Fira Code" w:cs="Fira Code" w:eastAsia="Fira Code" w:hAnsi="Fira Code"/>
        </w:rPr>
      </w:pPr>
      <w:bookmarkStart w:colFirst="0" w:colLast="0" w:name="_7uk0yei9oufk" w:id="278"/>
      <w:bookmarkEnd w:id="278"/>
      <w:r w:rsidDel="00000000" w:rsidR="00000000" w:rsidRPr="00000000">
        <w:rPr>
          <w:rFonts w:ascii="Fira Code" w:cs="Fira Code" w:eastAsia="Fira Code" w:hAnsi="Fira Code"/>
          <w:rtl w:val="0"/>
        </w:rPr>
        <w:t xml:space="preserve">Setup - Connecting dbt Cloud with BigQuery Error</w:t>
      </w:r>
    </w:p>
    <w:p w:rsidR="00000000" w:rsidDel="00000000" w:rsidP="00000000" w:rsidRDefault="00000000" w:rsidRPr="00000000" w14:paraId="000009B2">
      <w:pPr>
        <w:shd w:fill="1e1e1e" w:val="clear"/>
        <w:spacing w:line="240" w:lineRule="auto"/>
        <w:rPr>
          <w:rFonts w:ascii="Fira Code" w:cs="Fira Code" w:eastAsia="Fira Code" w:hAnsi="Fira Code"/>
          <w:color w:val="ffffff"/>
          <w:sz w:val="21"/>
          <w:szCs w:val="21"/>
        </w:rPr>
      </w:pPr>
      <w:r w:rsidDel="00000000" w:rsidR="00000000" w:rsidRPr="00000000">
        <w:rPr>
          <w:rFonts w:ascii="Fira Code" w:cs="Fira Code" w:eastAsia="Fira Code" w:hAnsi="Fira Code"/>
          <w:color w:val="ffffff"/>
          <w:sz w:val="21"/>
          <w:szCs w:val="21"/>
          <w:rtl w:val="0"/>
        </w:rPr>
        <w:t xml:space="preserve">Runtime Error</w:t>
      </w:r>
    </w:p>
    <w:p w:rsidR="00000000" w:rsidDel="00000000" w:rsidP="00000000" w:rsidRDefault="00000000" w:rsidRPr="00000000" w14:paraId="000009B3">
      <w:pPr>
        <w:shd w:fill="1e1e1e" w:val="clear"/>
        <w:spacing w:line="240" w:lineRule="auto"/>
        <w:rPr>
          <w:rFonts w:ascii="Fira Code" w:cs="Fira Code" w:eastAsia="Fira Code" w:hAnsi="Fira Code"/>
          <w:color w:val="ffffff"/>
          <w:sz w:val="21"/>
          <w:szCs w:val="21"/>
        </w:rPr>
      </w:pPr>
      <w:r w:rsidDel="00000000" w:rsidR="00000000" w:rsidRPr="00000000">
        <w:rPr>
          <w:rFonts w:ascii="Fira Code" w:cs="Fira Code" w:eastAsia="Fira Code" w:hAnsi="Fira Code"/>
          <w:color w:val="ffffff"/>
          <w:sz w:val="21"/>
          <w:szCs w:val="21"/>
          <w:rtl w:val="0"/>
        </w:rPr>
        <w:t xml:space="preserve">dbt was unable to connect to the specified database.</w:t>
      </w:r>
    </w:p>
    <w:p w:rsidR="00000000" w:rsidDel="00000000" w:rsidP="00000000" w:rsidRDefault="00000000" w:rsidRPr="00000000" w14:paraId="000009B4">
      <w:pPr>
        <w:shd w:fill="1e1e1e" w:val="clear"/>
        <w:spacing w:line="240" w:lineRule="auto"/>
        <w:rPr>
          <w:rFonts w:ascii="Fira Code" w:cs="Fira Code" w:eastAsia="Fira Code" w:hAnsi="Fira Code"/>
          <w:color w:val="ffffff"/>
          <w:sz w:val="21"/>
          <w:szCs w:val="21"/>
        </w:rPr>
      </w:pPr>
      <w:r w:rsidDel="00000000" w:rsidR="00000000" w:rsidRPr="00000000">
        <w:rPr>
          <w:rFonts w:ascii="Fira Code" w:cs="Fira Code" w:eastAsia="Fira Code" w:hAnsi="Fira Code"/>
          <w:color w:val="ffffff"/>
          <w:sz w:val="21"/>
          <w:szCs w:val="21"/>
          <w:rtl w:val="0"/>
        </w:rPr>
        <w:t xml:space="preserve">  The database returned the following error:</w:t>
      </w:r>
    </w:p>
    <w:p w:rsidR="00000000" w:rsidDel="00000000" w:rsidP="00000000" w:rsidRDefault="00000000" w:rsidRPr="00000000" w14:paraId="000009B5">
      <w:pPr>
        <w:shd w:fill="1e1e1e" w:val="clear"/>
        <w:spacing w:line="240" w:lineRule="auto"/>
        <w:rPr>
          <w:rFonts w:ascii="Fira Code" w:cs="Fira Code" w:eastAsia="Fira Code" w:hAnsi="Fira Code"/>
          <w:color w:val="ffffff"/>
          <w:sz w:val="21"/>
          <w:szCs w:val="21"/>
        </w:rPr>
      </w:pPr>
      <w:r w:rsidDel="00000000" w:rsidR="00000000" w:rsidRPr="00000000">
        <w:rPr>
          <w:rFonts w:ascii="Fira Code" w:cs="Fira Code" w:eastAsia="Fira Code" w:hAnsi="Fira Code"/>
          <w:color w:val="ffffff"/>
          <w:sz w:val="21"/>
          <w:szCs w:val="21"/>
          <w:rtl w:val="0"/>
        </w:rPr>
        <w:t xml:space="preserve"> &gt;Database Error</w:t>
      </w:r>
    </w:p>
    <w:p w:rsidR="00000000" w:rsidDel="00000000" w:rsidP="00000000" w:rsidRDefault="00000000" w:rsidRPr="00000000" w14:paraId="000009B6">
      <w:pPr>
        <w:shd w:fill="1e1e1e" w:val="clear"/>
        <w:spacing w:line="240" w:lineRule="auto"/>
        <w:rPr>
          <w:rFonts w:ascii="Fira Code" w:cs="Fira Code" w:eastAsia="Fira Code" w:hAnsi="Fira Code"/>
          <w:color w:val="ffffff"/>
          <w:sz w:val="21"/>
          <w:szCs w:val="21"/>
        </w:rPr>
      </w:pPr>
      <w:r w:rsidDel="00000000" w:rsidR="00000000" w:rsidRPr="00000000">
        <w:rPr>
          <w:rFonts w:ascii="Fira Code" w:cs="Fira Code" w:eastAsia="Fira Code" w:hAnsi="Fira Code"/>
          <w:color w:val="ffffff"/>
          <w:sz w:val="21"/>
          <w:szCs w:val="21"/>
          <w:rtl w:val="0"/>
        </w:rPr>
        <w:t xml:space="preserve">Access Denied: Project &lt;project_name&gt;: User does not have bigquery.jobs.create permission in project &lt;project_name&gt;.</w:t>
      </w:r>
    </w:p>
    <w:p w:rsidR="00000000" w:rsidDel="00000000" w:rsidP="00000000" w:rsidRDefault="00000000" w:rsidRPr="00000000" w14:paraId="000009B7">
      <w:pPr>
        <w:shd w:fill="1e1e1e" w:val="clear"/>
        <w:spacing w:line="240" w:lineRule="auto"/>
        <w:rPr>
          <w:rFonts w:ascii="Fira Code" w:cs="Fira Code" w:eastAsia="Fira Code" w:hAnsi="Fira Code"/>
          <w:color w:val="ffffff"/>
          <w:sz w:val="21"/>
          <w:szCs w:val="21"/>
        </w:rPr>
      </w:pPr>
      <w:r w:rsidDel="00000000" w:rsidR="00000000" w:rsidRPr="00000000">
        <w:rPr>
          <w:rFonts w:ascii="Fira Code" w:cs="Fira Code" w:eastAsia="Fira Code" w:hAnsi="Fira Code"/>
          <w:color w:val="ffffff"/>
          <w:sz w:val="21"/>
          <w:szCs w:val="21"/>
          <w:rtl w:val="0"/>
        </w:rPr>
        <w:t xml:space="preserve">Check your database credentials and try again. For more information, visit:</w:t>
      </w:r>
    </w:p>
    <w:p w:rsidR="00000000" w:rsidDel="00000000" w:rsidP="00000000" w:rsidRDefault="00000000" w:rsidRPr="00000000" w14:paraId="000009B8">
      <w:pPr>
        <w:shd w:fill="1e1e1e" w:val="clear"/>
        <w:spacing w:line="240" w:lineRule="auto"/>
        <w:rPr>
          <w:rFonts w:ascii="Fira Code" w:cs="Fira Code" w:eastAsia="Fira Code" w:hAnsi="Fira Code"/>
          <w:color w:val="ffffff"/>
          <w:sz w:val="21"/>
          <w:szCs w:val="21"/>
        </w:rPr>
      </w:pPr>
      <w:r w:rsidDel="00000000" w:rsidR="00000000" w:rsidRPr="00000000">
        <w:rPr>
          <w:rFonts w:ascii="Fira Code" w:cs="Fira Code" w:eastAsia="Fira Code" w:hAnsi="Fira Code"/>
          <w:color w:val="ffffff"/>
          <w:sz w:val="21"/>
          <w:szCs w:val="21"/>
          <w:rtl w:val="0"/>
        </w:rPr>
        <w:t xml:space="preserve">https://docs.getdbt.com/docs/configure-your-profile</w:t>
      </w:r>
    </w:p>
    <w:p w:rsidR="00000000" w:rsidDel="00000000" w:rsidP="00000000" w:rsidRDefault="00000000" w:rsidRPr="00000000" w14:paraId="000009B9">
      <w:pPr>
        <w:rPr>
          <w:rFonts w:ascii="Fira Code" w:cs="Fira Code" w:eastAsia="Fira Code" w:hAnsi="Fira Code"/>
        </w:rPr>
      </w:pPr>
      <w:r w:rsidDel="00000000" w:rsidR="00000000" w:rsidRPr="00000000">
        <w:rPr>
          <w:rtl w:val="0"/>
        </w:rPr>
      </w:r>
    </w:p>
    <w:p w:rsidR="00000000" w:rsidDel="00000000" w:rsidP="00000000" w:rsidRDefault="00000000" w:rsidRPr="00000000" w14:paraId="000009BA">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Steps to resolve error in Google Cloud:</w:t>
      </w:r>
    </w:p>
    <w:p w:rsidR="00000000" w:rsidDel="00000000" w:rsidP="00000000" w:rsidRDefault="00000000" w:rsidRPr="00000000" w14:paraId="000009BB">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1. Navigate to </w:t>
      </w:r>
      <w:r w:rsidDel="00000000" w:rsidR="00000000" w:rsidRPr="00000000">
        <w:rPr>
          <w:rFonts w:ascii="Fira Code" w:cs="Fira Code" w:eastAsia="Fira Code" w:hAnsi="Fira Code"/>
          <w:b w:val="1"/>
          <w:rtl w:val="0"/>
        </w:rPr>
        <w:t xml:space="preserve">IAM &amp; Admin</w:t>
      </w:r>
      <w:r w:rsidDel="00000000" w:rsidR="00000000" w:rsidRPr="00000000">
        <w:rPr>
          <w:rFonts w:ascii="Fira Code" w:cs="Fira Code" w:eastAsia="Fira Code" w:hAnsi="Fira Code"/>
          <w:rtl w:val="0"/>
        </w:rPr>
        <w:t xml:space="preserve"> and select </w:t>
      </w:r>
      <w:r w:rsidDel="00000000" w:rsidR="00000000" w:rsidRPr="00000000">
        <w:rPr>
          <w:rFonts w:ascii="Fira Code" w:cs="Fira Code" w:eastAsia="Fira Code" w:hAnsi="Fira Code"/>
          <w:b w:val="1"/>
          <w:rtl w:val="0"/>
        </w:rPr>
        <w:t xml:space="preserve">IAM</w:t>
      </w:r>
      <w:r w:rsidDel="00000000" w:rsidR="00000000" w:rsidRPr="00000000">
        <w:rPr>
          <w:rtl w:val="0"/>
        </w:rPr>
      </w:r>
    </w:p>
    <w:p w:rsidR="00000000" w:rsidDel="00000000" w:rsidP="00000000" w:rsidRDefault="00000000" w:rsidRPr="00000000" w14:paraId="000009BC">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2. Click </w:t>
      </w:r>
      <w:r w:rsidDel="00000000" w:rsidR="00000000" w:rsidRPr="00000000">
        <w:rPr>
          <w:rFonts w:ascii="Fira Code" w:cs="Fira Code" w:eastAsia="Fira Code" w:hAnsi="Fira Code"/>
          <w:b w:val="1"/>
          <w:rtl w:val="0"/>
        </w:rPr>
        <w:t xml:space="preserve">Grant Access</w:t>
      </w:r>
      <w:r w:rsidDel="00000000" w:rsidR="00000000" w:rsidRPr="00000000">
        <w:rPr>
          <w:rFonts w:ascii="Fira Code" w:cs="Fira Code" w:eastAsia="Fira Code" w:hAnsi="Fira Code"/>
          <w:rtl w:val="0"/>
        </w:rPr>
        <w:t xml:space="preserve"> if your newly created dbt service account isn't listed</w:t>
      </w:r>
    </w:p>
    <w:p w:rsidR="00000000" w:rsidDel="00000000" w:rsidP="00000000" w:rsidRDefault="00000000" w:rsidRPr="00000000" w14:paraId="000009BD">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3. In </w:t>
      </w:r>
      <w:r w:rsidDel="00000000" w:rsidR="00000000" w:rsidRPr="00000000">
        <w:rPr>
          <w:rFonts w:ascii="Fira Code" w:cs="Fira Code" w:eastAsia="Fira Code" w:hAnsi="Fira Code"/>
          <w:b w:val="1"/>
          <w:i w:val="1"/>
          <w:rtl w:val="0"/>
        </w:rPr>
        <w:t xml:space="preserve">New principals</w:t>
      </w:r>
      <w:r w:rsidDel="00000000" w:rsidR="00000000" w:rsidRPr="00000000">
        <w:rPr>
          <w:rFonts w:ascii="Fira Code" w:cs="Fira Code" w:eastAsia="Fira Code" w:hAnsi="Fira Code"/>
          <w:rtl w:val="0"/>
        </w:rPr>
        <w:t xml:space="preserve"> field, add your service account</w:t>
      </w:r>
    </w:p>
    <w:p w:rsidR="00000000" w:rsidDel="00000000" w:rsidP="00000000" w:rsidRDefault="00000000" w:rsidRPr="00000000" w14:paraId="000009BE">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4. Select a </w:t>
      </w:r>
      <w:r w:rsidDel="00000000" w:rsidR="00000000" w:rsidRPr="00000000">
        <w:rPr>
          <w:rFonts w:ascii="Fira Code" w:cs="Fira Code" w:eastAsia="Fira Code" w:hAnsi="Fira Code"/>
          <w:b w:val="1"/>
          <w:rtl w:val="0"/>
        </w:rPr>
        <w:t xml:space="preserve">Role</w:t>
      </w:r>
      <w:r w:rsidDel="00000000" w:rsidR="00000000" w:rsidRPr="00000000">
        <w:rPr>
          <w:rFonts w:ascii="Fira Code" w:cs="Fira Code" w:eastAsia="Fira Code" w:hAnsi="Fira Code"/>
          <w:rtl w:val="0"/>
        </w:rPr>
        <w:t xml:space="preserve"> and search for </w:t>
      </w:r>
      <w:r w:rsidDel="00000000" w:rsidR="00000000" w:rsidRPr="00000000">
        <w:rPr>
          <w:rFonts w:ascii="Fira Code" w:cs="Fira Code" w:eastAsia="Fira Code" w:hAnsi="Fira Code"/>
          <w:b w:val="1"/>
          <w:rtl w:val="0"/>
        </w:rPr>
        <w:t xml:space="preserve">BigQuery Job User</w:t>
      </w:r>
      <w:r w:rsidDel="00000000" w:rsidR="00000000" w:rsidRPr="00000000">
        <w:rPr>
          <w:rFonts w:ascii="Fira Code" w:cs="Fira Code" w:eastAsia="Fira Code" w:hAnsi="Fira Code"/>
          <w:rtl w:val="0"/>
        </w:rPr>
        <w:t xml:space="preserve"> to add</w:t>
      </w:r>
    </w:p>
    <w:p w:rsidR="00000000" w:rsidDel="00000000" w:rsidP="00000000" w:rsidRDefault="00000000" w:rsidRPr="00000000" w14:paraId="000009BF">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5. Go back to </w:t>
      </w:r>
      <w:r w:rsidDel="00000000" w:rsidR="00000000" w:rsidRPr="00000000">
        <w:rPr>
          <w:rFonts w:ascii="Fira Code" w:cs="Fira Code" w:eastAsia="Fira Code" w:hAnsi="Fira Code"/>
          <w:i w:val="1"/>
          <w:rtl w:val="0"/>
        </w:rPr>
        <w:t xml:space="preserve">dbt cloud project setup</w:t>
      </w:r>
      <w:r w:rsidDel="00000000" w:rsidR="00000000" w:rsidRPr="00000000">
        <w:rPr>
          <w:rFonts w:ascii="Fira Code" w:cs="Fira Code" w:eastAsia="Fira Code" w:hAnsi="Fira Code"/>
          <w:rtl w:val="0"/>
        </w:rPr>
        <w:t xml:space="preserve"> and Test your connection</w:t>
      </w:r>
    </w:p>
    <w:p w:rsidR="00000000" w:rsidDel="00000000" w:rsidP="00000000" w:rsidRDefault="00000000" w:rsidRPr="00000000" w14:paraId="000009C0">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6. </w:t>
      </w:r>
      <w:r w:rsidDel="00000000" w:rsidR="00000000" w:rsidRPr="00000000">
        <w:rPr>
          <w:rFonts w:ascii="Fira Code" w:cs="Fira Code" w:eastAsia="Fira Code" w:hAnsi="Fira Code"/>
          <w:b w:val="1"/>
          <w:i w:val="1"/>
          <w:color w:val="3c78d8"/>
          <w:rtl w:val="0"/>
        </w:rPr>
        <w:t xml:space="preserve">Note</w:t>
      </w:r>
      <w:r w:rsidDel="00000000" w:rsidR="00000000" w:rsidRPr="00000000">
        <w:rPr>
          <w:rFonts w:ascii="Fira Code" w:cs="Fira Code" w:eastAsia="Fira Code" w:hAnsi="Fira Code"/>
          <w:rtl w:val="0"/>
        </w:rPr>
        <w:t xml:space="preserve">: Also add </w:t>
      </w:r>
      <w:r w:rsidDel="00000000" w:rsidR="00000000" w:rsidRPr="00000000">
        <w:rPr>
          <w:rFonts w:ascii="Fira Code" w:cs="Fira Code" w:eastAsia="Fira Code" w:hAnsi="Fira Code"/>
          <w:b w:val="1"/>
          <w:rtl w:val="0"/>
        </w:rPr>
        <w:t xml:space="preserve">BigQuery Data Owner</w:t>
      </w: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b w:val="1"/>
          <w:rtl w:val="0"/>
        </w:rPr>
        <w:t xml:space="preserve">Storage Object Admin</w:t>
      </w:r>
      <w:r w:rsidDel="00000000" w:rsidR="00000000" w:rsidRPr="00000000">
        <w:rPr>
          <w:rFonts w:ascii="Fira Code" w:cs="Fira Code" w:eastAsia="Fira Code" w:hAnsi="Fira Code"/>
          <w:rtl w:val="0"/>
        </w:rPr>
        <w:t xml:space="preserve">, &amp; </w:t>
      </w:r>
      <w:r w:rsidDel="00000000" w:rsidR="00000000" w:rsidRPr="00000000">
        <w:rPr>
          <w:rFonts w:ascii="Fira Code" w:cs="Fira Code" w:eastAsia="Fira Code" w:hAnsi="Fira Code"/>
          <w:b w:val="1"/>
          <w:rtl w:val="0"/>
        </w:rPr>
        <w:t xml:space="preserve">Storage Admin</w:t>
      </w:r>
      <w:r w:rsidDel="00000000" w:rsidR="00000000" w:rsidRPr="00000000">
        <w:rPr>
          <w:rFonts w:ascii="Fira Code" w:cs="Fira Code" w:eastAsia="Fira Code" w:hAnsi="Fira Code"/>
          <w:rtl w:val="0"/>
        </w:rPr>
        <w:t xml:space="preserve"> to prevent permission issues later in the course</w:t>
      </w:r>
      <w:r w:rsidDel="00000000" w:rsidR="00000000" w:rsidRPr="00000000">
        <w:rPr>
          <w:rtl w:val="0"/>
        </w:rPr>
      </w:r>
    </w:p>
    <w:p w:rsidR="00000000" w:rsidDel="00000000" w:rsidP="00000000" w:rsidRDefault="00000000" w:rsidRPr="00000000" w14:paraId="000009C1">
      <w:pPr>
        <w:pStyle w:val="Heading2"/>
        <w:rPr>
          <w:rFonts w:ascii="Fira Code" w:cs="Fira Code" w:eastAsia="Fira Code" w:hAnsi="Fira Code"/>
        </w:rPr>
      </w:pPr>
      <w:bookmarkStart w:colFirst="0" w:colLast="0" w:name="_d571dpfs43or" w:id="279"/>
      <w:bookmarkEnd w:id="279"/>
      <w:r w:rsidDel="00000000" w:rsidR="00000000" w:rsidRPr="00000000">
        <w:rPr>
          <w:rFonts w:ascii="Fira Code" w:cs="Fira Code" w:eastAsia="Fira Code" w:hAnsi="Fira Code"/>
          <w:rtl w:val="0"/>
        </w:rPr>
        <w:t xml:space="preserve">Dbt build error</w:t>
      </w:r>
    </w:p>
    <w:p w:rsidR="00000000" w:rsidDel="00000000" w:rsidP="00000000" w:rsidRDefault="00000000" w:rsidRPr="00000000" w14:paraId="000009C2">
      <w:pPr>
        <w:rPr>
          <w:rFonts w:ascii="Fira Code" w:cs="Fira Code" w:eastAsia="Fira Code" w:hAnsi="Fira Code"/>
        </w:rPr>
      </w:pPr>
      <w:r w:rsidDel="00000000" w:rsidR="00000000" w:rsidRPr="00000000">
        <w:rPr>
          <w:rFonts w:ascii="Fira Code" w:cs="Fira Code" w:eastAsia="Fira Code" w:hAnsi="Fira Code"/>
          <w:color w:val="1d1c1d"/>
          <w:sz w:val="23"/>
          <w:szCs w:val="23"/>
          <w:shd w:fill="f8f8f8" w:val="clear"/>
          <w:rtl w:val="0"/>
        </w:rPr>
        <w:t xml:space="preserve">error: This dbt Cloud run was cancelled because a valid dbt project was not found. Please check that the repository contains a proper dbt_project.yml config file. If your dbt project is located in a subdirectory of the connected repository, be sure to specify its location on the Project settings page in dbt Cloud</w:t>
      </w:r>
      <w:r w:rsidDel="00000000" w:rsidR="00000000" w:rsidRPr="00000000">
        <w:rPr>
          <w:rtl w:val="0"/>
        </w:rPr>
      </w:r>
    </w:p>
    <w:p w:rsidR="00000000" w:rsidDel="00000000" w:rsidP="00000000" w:rsidRDefault="00000000" w:rsidRPr="00000000" w14:paraId="000009C3">
      <w:pPr>
        <w:pStyle w:val="Heading2"/>
        <w:rPr>
          <w:rFonts w:ascii="Fira Code" w:cs="Fira Code" w:eastAsia="Fira Code" w:hAnsi="Fira Code"/>
        </w:rPr>
      </w:pPr>
      <w:bookmarkStart w:colFirst="0" w:colLast="0" w:name="_xjusxgpr0ous" w:id="280"/>
      <w:bookmarkEnd w:id="280"/>
      <w:r w:rsidDel="00000000" w:rsidR="00000000" w:rsidRPr="00000000">
        <w:rPr>
          <w:rFonts w:ascii="Fira Code" w:cs="Fira Code" w:eastAsia="Fira Code" w:hAnsi="Fira Code"/>
          <w:rtl w:val="0"/>
        </w:rPr>
        <w:t xml:space="preserve">Setup - Failed to clone repository.</w:t>
      </w:r>
    </w:p>
    <w:p w:rsidR="00000000" w:rsidDel="00000000" w:rsidP="00000000" w:rsidRDefault="00000000" w:rsidRPr="00000000" w14:paraId="000009C4">
      <w:pPr>
        <w:spacing w:after="0" w:lineRule="auto"/>
        <w:rPr>
          <w:rFonts w:ascii="Fira Code" w:cs="Fira Code" w:eastAsia="Fira Code" w:hAnsi="Fira Code"/>
        </w:rPr>
      </w:pPr>
      <w:r w:rsidDel="00000000" w:rsidR="00000000" w:rsidRPr="00000000">
        <w:rPr>
          <w:rFonts w:ascii="Fira Code" w:cs="Fira Code" w:eastAsia="Fira Code" w:hAnsi="Fira Code"/>
          <w:rtl w:val="0"/>
        </w:rPr>
        <w:t xml:space="preserve">Error: Failed to clone repository.</w:t>
      </w:r>
    </w:p>
    <w:p w:rsidR="00000000" w:rsidDel="00000000" w:rsidP="00000000" w:rsidRDefault="00000000" w:rsidRPr="00000000" w14:paraId="000009C5">
      <w:pPr>
        <w:spacing w:after="0" w:lineRule="auto"/>
        <w:rPr>
          <w:rFonts w:ascii="Fira Code" w:cs="Fira Code" w:eastAsia="Fira Code" w:hAnsi="Fira Code"/>
        </w:rPr>
      </w:pPr>
      <w:r w:rsidDel="00000000" w:rsidR="00000000" w:rsidRPr="00000000">
        <w:rPr>
          <w:rFonts w:ascii="Fira Code" w:cs="Fira Code" w:eastAsia="Fira Code" w:hAnsi="Fira Code"/>
          <w:rtl w:val="0"/>
        </w:rPr>
        <w:t xml:space="preserve">git clone git@github.com:DataTalksClub/data-engineering-zoomcamp.git /usr/src/develop/…</w:t>
      </w:r>
    </w:p>
    <w:p w:rsidR="00000000" w:rsidDel="00000000" w:rsidP="00000000" w:rsidRDefault="00000000" w:rsidRPr="00000000" w14:paraId="000009C6">
      <w:pPr>
        <w:spacing w:after="0" w:lineRule="auto"/>
        <w:rPr>
          <w:rFonts w:ascii="Fira Code" w:cs="Fira Code" w:eastAsia="Fira Code" w:hAnsi="Fira Code"/>
        </w:rPr>
      </w:pPr>
      <w:r w:rsidDel="00000000" w:rsidR="00000000" w:rsidRPr="00000000">
        <w:rPr>
          <w:rFonts w:ascii="Fira Code" w:cs="Fira Code" w:eastAsia="Fira Code" w:hAnsi="Fira Code"/>
          <w:rtl w:val="0"/>
        </w:rPr>
        <w:t xml:space="preserve">Cloning into '/usr/src/develop/...</w:t>
      </w:r>
    </w:p>
    <w:p w:rsidR="00000000" w:rsidDel="00000000" w:rsidP="00000000" w:rsidRDefault="00000000" w:rsidRPr="00000000" w14:paraId="000009C7">
      <w:pPr>
        <w:spacing w:after="0" w:lineRule="auto"/>
        <w:rPr>
          <w:rFonts w:ascii="Fira Code" w:cs="Fira Code" w:eastAsia="Fira Code" w:hAnsi="Fira Code"/>
        </w:rPr>
      </w:pPr>
      <w:r w:rsidDel="00000000" w:rsidR="00000000" w:rsidRPr="00000000">
        <w:rPr>
          <w:rFonts w:ascii="Fira Code" w:cs="Fira Code" w:eastAsia="Fira Code" w:hAnsi="Fira Code"/>
          <w:rtl w:val="0"/>
        </w:rPr>
        <w:t xml:space="preserve">Warning: Permanently added '</w:t>
      </w:r>
      <w:hyperlink r:id="rId176">
        <w:r w:rsidDel="00000000" w:rsidR="00000000" w:rsidRPr="00000000">
          <w:rPr>
            <w:rFonts w:ascii="Fira Code" w:cs="Fira Code" w:eastAsia="Fira Code" w:hAnsi="Fira Code"/>
            <w:color w:val="1155cc"/>
            <w:u w:val="single"/>
            <w:rtl w:val="0"/>
          </w:rPr>
          <w:t xml:space="preserve">github.com</w:t>
        </w:r>
      </w:hyperlink>
      <w:r w:rsidDel="00000000" w:rsidR="00000000" w:rsidRPr="00000000">
        <w:rPr>
          <w:rFonts w:ascii="Fira Code" w:cs="Fira Code" w:eastAsia="Fira Code" w:hAnsi="Fira Code"/>
          <w:rtl w:val="0"/>
        </w:rPr>
        <w:t xml:space="preserve">,140.82.114.4' (ECDSA) to the list of known hosts.</w:t>
      </w:r>
    </w:p>
    <w:p w:rsidR="00000000" w:rsidDel="00000000" w:rsidP="00000000" w:rsidRDefault="00000000" w:rsidRPr="00000000" w14:paraId="000009C8">
      <w:pPr>
        <w:spacing w:after="0" w:lineRule="auto"/>
        <w:rPr>
          <w:rFonts w:ascii="Fira Code" w:cs="Fira Code" w:eastAsia="Fira Code" w:hAnsi="Fira Code"/>
        </w:rPr>
      </w:pPr>
      <w:r w:rsidDel="00000000" w:rsidR="00000000" w:rsidRPr="00000000">
        <w:rPr>
          <w:rFonts w:ascii="Fira Code" w:cs="Fira Code" w:eastAsia="Fira Code" w:hAnsi="Fira Code"/>
          <w:rtl w:val="0"/>
        </w:rPr>
        <w:t xml:space="preserve">git@github.com: Permission denied (publickey).</w:t>
      </w:r>
    </w:p>
    <w:p w:rsidR="00000000" w:rsidDel="00000000" w:rsidP="00000000" w:rsidRDefault="00000000" w:rsidRPr="00000000" w14:paraId="000009C9">
      <w:pPr>
        <w:spacing w:after="0" w:lineRule="auto"/>
        <w:rPr>
          <w:rFonts w:ascii="Fira Code" w:cs="Fira Code" w:eastAsia="Fira Code" w:hAnsi="Fira Code"/>
        </w:rPr>
      </w:pPr>
      <w:r w:rsidDel="00000000" w:rsidR="00000000" w:rsidRPr="00000000">
        <w:rPr>
          <w:rFonts w:ascii="Fira Code" w:cs="Fira Code" w:eastAsia="Fira Code" w:hAnsi="Fira Code"/>
          <w:rtl w:val="0"/>
        </w:rPr>
        <w:t xml:space="preserve">fatal: Could not read from remote repository.</w:t>
      </w:r>
    </w:p>
    <w:p w:rsidR="00000000" w:rsidDel="00000000" w:rsidP="00000000" w:rsidRDefault="00000000" w:rsidRPr="00000000" w14:paraId="000009CA">
      <w:pPr>
        <w:rPr>
          <w:rFonts w:ascii="Fira Code" w:cs="Fira Code" w:eastAsia="Fira Code" w:hAnsi="Fira Code"/>
        </w:rPr>
      </w:pPr>
      <w:r w:rsidDel="00000000" w:rsidR="00000000" w:rsidRPr="00000000">
        <w:rPr>
          <w:rtl w:val="0"/>
        </w:rPr>
      </w:r>
    </w:p>
    <w:p w:rsidR="00000000" w:rsidDel="00000000" w:rsidP="00000000" w:rsidRDefault="00000000" w:rsidRPr="00000000" w14:paraId="000009CB">
      <w:pPr>
        <w:rPr>
          <w:rFonts w:ascii="Fira Code" w:cs="Fira Code" w:eastAsia="Fira Code" w:hAnsi="Fira Code"/>
        </w:rPr>
      </w:pPr>
      <w:r w:rsidDel="00000000" w:rsidR="00000000" w:rsidRPr="00000000">
        <w:rPr>
          <w:rFonts w:ascii="Fira Code" w:cs="Fira Code" w:eastAsia="Fira Code" w:hAnsi="Fira Code"/>
          <w:rtl w:val="0"/>
        </w:rPr>
        <w:t xml:space="preserve">Issue: You don’t have permissions to write to DataTalksClub/data-engineering-zoomcamp.git</w:t>
      </w:r>
    </w:p>
    <w:p w:rsidR="00000000" w:rsidDel="00000000" w:rsidP="00000000" w:rsidRDefault="00000000" w:rsidRPr="00000000" w14:paraId="000009CC">
      <w:pPr>
        <w:rPr>
          <w:rFonts w:ascii="Fira Code" w:cs="Fira Code" w:eastAsia="Fira Code" w:hAnsi="Fira Code"/>
        </w:rPr>
      </w:pPr>
      <w:r w:rsidDel="00000000" w:rsidR="00000000" w:rsidRPr="00000000">
        <w:rPr>
          <w:rFonts w:ascii="Fira Code" w:cs="Fira Code" w:eastAsia="Fira Code" w:hAnsi="Fira Code"/>
          <w:rtl w:val="0"/>
        </w:rPr>
        <w:t xml:space="preserve">Solution 1: Clone the repository and use this forked repo, which contains your github username. Then, proceed to specify the path, as in:</w:t>
      </w:r>
    </w:p>
    <w:p w:rsidR="00000000" w:rsidDel="00000000" w:rsidP="00000000" w:rsidRDefault="00000000" w:rsidRPr="00000000" w14:paraId="000009CD">
      <w:pPr>
        <w:spacing w:after="0" w:lineRule="auto"/>
        <w:rPr>
          <w:rFonts w:ascii="Fira Code" w:cs="Fira Code" w:eastAsia="Fira Code" w:hAnsi="Fira Code"/>
        </w:rPr>
      </w:pPr>
      <w:r w:rsidDel="00000000" w:rsidR="00000000" w:rsidRPr="00000000">
        <w:rPr>
          <w:rFonts w:ascii="Fira Code" w:cs="Fira Code" w:eastAsia="Fira Code" w:hAnsi="Fira Code"/>
          <w:rtl w:val="0"/>
        </w:rPr>
        <w:t xml:space="preserve">[your github username]/data-engineering-zoomcamp.git</w:t>
      </w:r>
    </w:p>
    <w:p w:rsidR="00000000" w:rsidDel="00000000" w:rsidP="00000000" w:rsidRDefault="00000000" w:rsidRPr="00000000" w14:paraId="000009CE">
      <w:pPr>
        <w:rPr>
          <w:rFonts w:ascii="Fira Code" w:cs="Fira Code" w:eastAsia="Fira Code" w:hAnsi="Fira Code"/>
        </w:rPr>
      </w:pPr>
      <w:r w:rsidDel="00000000" w:rsidR="00000000" w:rsidRPr="00000000">
        <w:rPr>
          <w:rtl w:val="0"/>
        </w:rPr>
      </w:r>
    </w:p>
    <w:p w:rsidR="00000000" w:rsidDel="00000000" w:rsidP="00000000" w:rsidRDefault="00000000" w:rsidRPr="00000000" w14:paraId="000009CF">
      <w:pPr>
        <w:rPr>
          <w:rFonts w:ascii="Fira Code" w:cs="Fira Code" w:eastAsia="Fira Code" w:hAnsi="Fira Code"/>
        </w:rPr>
      </w:pPr>
      <w:r w:rsidDel="00000000" w:rsidR="00000000" w:rsidRPr="00000000">
        <w:rPr>
          <w:rFonts w:ascii="Fira Code" w:cs="Fira Code" w:eastAsia="Fira Code" w:hAnsi="Fira Code"/>
          <w:rtl w:val="0"/>
        </w:rPr>
        <w:t xml:space="preserve">Solution 2: create a fresh repo for dbt-lessons. We’d need to do branching and PRs in this lesson, so it might be a good idea to also not mess up your whole other repo. Then you don’t have to create a subfolder for the </w:t>
      </w:r>
      <w:r w:rsidDel="00000000" w:rsidR="00000000" w:rsidRPr="00000000">
        <w:rPr>
          <w:rFonts w:ascii="Fira Code" w:cs="Fira Code" w:eastAsia="Fira Code" w:hAnsi="Fira Code"/>
          <w:b w:val="1"/>
          <w:rtl w:val="0"/>
        </w:rPr>
        <w:t xml:space="preserve">dbt </w:t>
      </w:r>
      <w:r w:rsidDel="00000000" w:rsidR="00000000" w:rsidRPr="00000000">
        <w:rPr>
          <w:rFonts w:ascii="Fira Code" w:cs="Fira Code" w:eastAsia="Fira Code" w:hAnsi="Fira Code"/>
          <w:rtl w:val="0"/>
        </w:rPr>
        <w:t xml:space="preserve">project files</w:t>
      </w:r>
    </w:p>
    <w:p w:rsidR="00000000" w:rsidDel="00000000" w:rsidP="00000000" w:rsidRDefault="00000000" w:rsidRPr="00000000" w14:paraId="000009D0">
      <w:pPr>
        <w:rPr>
          <w:rFonts w:ascii="Fira Code" w:cs="Fira Code" w:eastAsia="Fira Code" w:hAnsi="Fira Code"/>
        </w:rPr>
      </w:pPr>
      <w:r w:rsidDel="00000000" w:rsidR="00000000" w:rsidRPr="00000000">
        <w:rPr>
          <w:rFonts w:ascii="Fira Code" w:cs="Fira Code" w:eastAsia="Fira Code" w:hAnsi="Fira Code"/>
          <w:rtl w:val="0"/>
        </w:rPr>
        <w:t xml:space="preserve">Solution 3: Use https link</w:t>
      </w:r>
    </w:p>
    <w:p w:rsidR="00000000" w:rsidDel="00000000" w:rsidP="00000000" w:rsidRDefault="00000000" w:rsidRPr="00000000" w14:paraId="000009D1">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76" w:lineRule="auto"/>
        <w:ind w:left="0" w:right="0" w:firstLine="0"/>
        <w:jc w:val="left"/>
        <w:rPr>
          <w:rFonts w:ascii="Fira Code" w:cs="Fira Code" w:eastAsia="Fira Code" w:hAnsi="Fira Code"/>
          <w:sz w:val="34"/>
          <w:szCs w:val="34"/>
        </w:rPr>
      </w:pPr>
      <w:bookmarkStart w:colFirst="0" w:colLast="0" w:name="_cnmh0ls82hml" w:id="281"/>
      <w:bookmarkEnd w:id="281"/>
      <w:r w:rsidDel="00000000" w:rsidR="00000000" w:rsidRPr="00000000">
        <w:rPr>
          <w:rFonts w:ascii="Fira Code" w:cs="Fira Code" w:eastAsia="Fira Code" w:hAnsi="Fira Code"/>
          <w:sz w:val="34"/>
          <w:szCs w:val="34"/>
          <w:rtl w:val="0"/>
        </w:rPr>
        <w:t xml:space="preserve">dbt job - </w:t>
      </w:r>
      <w:r w:rsidDel="00000000" w:rsidR="00000000" w:rsidRPr="00000000">
        <w:rPr>
          <w:rFonts w:ascii="Fira Code" w:cs="Fira Code" w:eastAsia="Fira Code" w:hAnsi="Fira Code"/>
          <w:sz w:val="34"/>
          <w:szCs w:val="34"/>
          <w:rtl w:val="0"/>
        </w:rPr>
        <w:t xml:space="preserve">Triggered by pull requests is disabled when I try to create a new Continuous Integration job in dbt cloud. </w:t>
      </w:r>
    </w:p>
    <w:p w:rsidR="00000000" w:rsidDel="00000000" w:rsidP="00000000" w:rsidRDefault="00000000" w:rsidRPr="00000000" w14:paraId="000009D2">
      <w:pPr>
        <w:rPr>
          <w:rFonts w:ascii="Fira Code" w:cs="Fira Code" w:eastAsia="Fira Code" w:hAnsi="Fira Code"/>
          <w:b w:val="1"/>
        </w:rPr>
      </w:pPr>
      <w:r w:rsidDel="00000000" w:rsidR="00000000" w:rsidRPr="00000000">
        <w:rPr>
          <w:rFonts w:ascii="Fira Code" w:cs="Fira Code" w:eastAsia="Fira Code" w:hAnsi="Fira Code"/>
          <w:b w:val="1"/>
          <w:rtl w:val="0"/>
        </w:rPr>
        <w:t xml:space="preserve">Solution:</w:t>
      </w:r>
    </w:p>
    <w:p w:rsidR="00000000" w:rsidDel="00000000" w:rsidP="00000000" w:rsidRDefault="00000000" w:rsidRPr="00000000" w14:paraId="000009D3">
      <w:pPr>
        <w:rPr>
          <w:rFonts w:ascii="Fira Code" w:cs="Fira Code" w:eastAsia="Fira Code" w:hAnsi="Fira Code"/>
          <w:color w:val="2b2e2f"/>
        </w:rPr>
      </w:pPr>
      <w:r w:rsidDel="00000000" w:rsidR="00000000" w:rsidRPr="00000000">
        <w:rPr>
          <w:rFonts w:ascii="Fira Code" w:cs="Fira Code" w:eastAsia="Fira Code" w:hAnsi="Fira Code"/>
          <w:rtl w:val="0"/>
        </w:rPr>
        <w:t xml:space="preserve">Check if you’re on the </w:t>
      </w:r>
      <w:r w:rsidDel="00000000" w:rsidR="00000000" w:rsidRPr="00000000">
        <w:rPr>
          <w:rFonts w:ascii="Fira Code" w:cs="Fira Code" w:eastAsia="Fira Code" w:hAnsi="Fira Code"/>
          <w:color w:val="2b2e2f"/>
          <w:rtl w:val="0"/>
        </w:rPr>
        <w:t xml:space="preserve">Developer Plan</w:t>
      </w: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color w:val="2b2e2f"/>
          <w:rtl w:val="0"/>
        </w:rPr>
        <w:t xml:space="preserve">As per the </w:t>
      </w:r>
      <w:hyperlink r:id="rId177">
        <w:r w:rsidDel="00000000" w:rsidR="00000000" w:rsidRPr="00000000">
          <w:rPr>
            <w:rFonts w:ascii="Fira Code" w:cs="Fira Code" w:eastAsia="Fira Code" w:hAnsi="Fira Code"/>
            <w:color w:val="0078d7"/>
            <w:u w:val="single"/>
            <w:rtl w:val="0"/>
          </w:rPr>
          <w:t xml:space="preserve">prerequisites</w:t>
        </w:r>
      </w:hyperlink>
      <w:r w:rsidDel="00000000" w:rsidR="00000000" w:rsidRPr="00000000">
        <w:rPr>
          <w:rFonts w:ascii="Fira Code" w:cs="Fira Code" w:eastAsia="Fira Code" w:hAnsi="Fira Code"/>
          <w:color w:val="2b2e2f"/>
          <w:rtl w:val="0"/>
        </w:rPr>
        <w:t xml:space="preserve">, you'll need to be enrolled in the Team Plan or Enterprise Plan to set up a CI Job in dbt Cloud.</w:t>
      </w:r>
    </w:p>
    <w:p w:rsidR="00000000" w:rsidDel="00000000" w:rsidP="00000000" w:rsidRDefault="00000000" w:rsidRPr="00000000" w14:paraId="000009D4">
      <w:pPr>
        <w:rPr>
          <w:rFonts w:ascii="Fira Code" w:cs="Fira Code" w:eastAsia="Fira Code" w:hAnsi="Fira Code"/>
          <w:color w:val="2b2e2f"/>
        </w:rPr>
      </w:pPr>
      <w:r w:rsidDel="00000000" w:rsidR="00000000" w:rsidRPr="00000000">
        <w:rPr>
          <w:rFonts w:ascii="Fira Code" w:cs="Fira Code" w:eastAsia="Fira Code" w:hAnsi="Fira Code"/>
          <w:color w:val="2b2e2f"/>
          <w:rtl w:val="0"/>
        </w:rPr>
        <w:t xml:space="preserve">So If you're on the Developer Plan, you'll need to upgrade to utilise CI Jobs.</w:t>
      </w:r>
    </w:p>
    <w:p w:rsidR="00000000" w:rsidDel="00000000" w:rsidP="00000000" w:rsidRDefault="00000000" w:rsidRPr="00000000" w14:paraId="000009D5">
      <w:pPr>
        <w:rPr>
          <w:rFonts w:ascii="Fira Code" w:cs="Fira Code" w:eastAsia="Fira Code" w:hAnsi="Fira Code"/>
          <w:color w:val="2b2e2f"/>
        </w:rPr>
      </w:pPr>
      <w:r w:rsidDel="00000000" w:rsidR="00000000" w:rsidRPr="00000000">
        <w:rPr>
          <w:rFonts w:ascii="Fira Code" w:cs="Fira Code" w:eastAsia="Fira Code" w:hAnsi="Fira Code"/>
          <w:i w:val="1"/>
          <w:color w:val="2b2e2f"/>
          <w:rtl w:val="0"/>
        </w:rPr>
        <w:t xml:space="preserve">Note from another user:</w:t>
      </w:r>
      <w:r w:rsidDel="00000000" w:rsidR="00000000" w:rsidRPr="00000000">
        <w:rPr>
          <w:rFonts w:ascii="Fira Code" w:cs="Fira Code" w:eastAsia="Fira Code" w:hAnsi="Fira Code"/>
          <w:color w:val="2b2e2f"/>
          <w:rtl w:val="0"/>
        </w:rPr>
        <w:t xml:space="preserve"> I’m in the Team Plan (trial period) but the option is still disabled. What worked for me instead was </w:t>
      </w:r>
      <w:hyperlink w:anchor="_e9d933xrlpdb">
        <w:r w:rsidDel="00000000" w:rsidR="00000000" w:rsidRPr="00000000">
          <w:rPr>
            <w:rFonts w:ascii="Fira Code" w:cs="Fira Code" w:eastAsia="Fira Code" w:hAnsi="Fira Code"/>
            <w:color w:val="1155cc"/>
            <w:u w:val="single"/>
            <w:rtl w:val="0"/>
          </w:rPr>
          <w:t xml:space="preserve">this</w:t>
        </w:r>
      </w:hyperlink>
      <w:r w:rsidDel="00000000" w:rsidR="00000000" w:rsidRPr="00000000">
        <w:rPr>
          <w:rFonts w:ascii="Fira Code" w:cs="Fira Code" w:eastAsia="Fira Code" w:hAnsi="Fira Code"/>
          <w:color w:val="2b2e2f"/>
          <w:rtl w:val="0"/>
        </w:rPr>
        <w:t xml:space="preserve">. It works for the Developer (free) plan.</w:t>
      </w:r>
    </w:p>
    <w:p w:rsidR="00000000" w:rsidDel="00000000" w:rsidP="00000000" w:rsidRDefault="00000000" w:rsidRPr="00000000" w14:paraId="000009D6">
      <w:pPr>
        <w:pStyle w:val="Heading2"/>
        <w:rPr>
          <w:rFonts w:ascii="Fira Code" w:cs="Fira Code" w:eastAsia="Fira Code" w:hAnsi="Fira Code"/>
        </w:rPr>
      </w:pPr>
      <w:bookmarkStart w:colFirst="0" w:colLast="0" w:name="_dwcdhy5idvhp" w:id="282"/>
      <w:bookmarkEnd w:id="282"/>
      <w:r w:rsidDel="00000000" w:rsidR="00000000" w:rsidRPr="00000000">
        <w:rPr>
          <w:rFonts w:ascii="Fira Code" w:cs="Fira Code" w:eastAsia="Fira Code" w:hAnsi="Fira Code"/>
          <w:rtl w:val="0"/>
        </w:rPr>
        <w:t xml:space="preserve">Setup - Your IDE session was unable to start. Please contact support.</w:t>
      </w:r>
    </w:p>
    <w:p w:rsidR="00000000" w:rsidDel="00000000" w:rsidP="00000000" w:rsidRDefault="00000000" w:rsidRPr="00000000" w14:paraId="000009D7">
      <w:pPr>
        <w:rPr>
          <w:rFonts w:ascii="Fira Code" w:cs="Fira Code" w:eastAsia="Fira Code" w:hAnsi="Fira Code"/>
        </w:rPr>
      </w:pPr>
      <w:r w:rsidDel="00000000" w:rsidR="00000000" w:rsidRPr="00000000">
        <w:rPr>
          <w:rFonts w:ascii="Fira Code" w:cs="Fira Code" w:eastAsia="Fira Code" w:hAnsi="Fira Code"/>
          <w:b w:val="1"/>
          <w:rtl w:val="0"/>
        </w:rPr>
        <w:t xml:space="preserve">Issue: </w:t>
      </w:r>
      <w:r w:rsidDel="00000000" w:rsidR="00000000" w:rsidRPr="00000000">
        <w:rPr>
          <w:rFonts w:ascii="Fira Code" w:cs="Fira Code" w:eastAsia="Fira Code" w:hAnsi="Fira Code"/>
          <w:rtl w:val="0"/>
        </w:rPr>
        <w:t xml:space="preserve">If the DBT cloud IDE loading indefinitely then giving you this error</w:t>
      </w:r>
    </w:p>
    <w:p w:rsidR="00000000" w:rsidDel="00000000" w:rsidP="00000000" w:rsidRDefault="00000000" w:rsidRPr="00000000" w14:paraId="000009D8">
      <w:pPr>
        <w:rPr>
          <w:rFonts w:ascii="Fira Code" w:cs="Fira Code" w:eastAsia="Fira Code" w:hAnsi="Fira Code"/>
        </w:rPr>
      </w:pPr>
      <w:r w:rsidDel="00000000" w:rsidR="00000000" w:rsidRPr="00000000">
        <w:rPr>
          <w:rtl w:val="0"/>
        </w:rPr>
      </w:r>
    </w:p>
    <w:p w:rsidR="00000000" w:rsidDel="00000000" w:rsidP="00000000" w:rsidRDefault="00000000" w:rsidRPr="00000000" w14:paraId="000009D9">
      <w:pPr>
        <w:rPr>
          <w:rFonts w:ascii="Fira Code" w:cs="Fira Code" w:eastAsia="Fira Code" w:hAnsi="Fira Code"/>
        </w:rPr>
      </w:pPr>
      <w:r w:rsidDel="00000000" w:rsidR="00000000" w:rsidRPr="00000000">
        <w:rPr>
          <w:rFonts w:ascii="Fira Code" w:cs="Fira Code" w:eastAsia="Fira Code" w:hAnsi="Fira Code"/>
          <w:b w:val="1"/>
          <w:rtl w:val="0"/>
        </w:rPr>
        <w:t xml:space="preserve">Solution: </w:t>
      </w:r>
      <w:r w:rsidDel="00000000" w:rsidR="00000000" w:rsidRPr="00000000">
        <w:rPr>
          <w:rFonts w:ascii="Fira Code" w:cs="Fira Code" w:eastAsia="Fira Code" w:hAnsi="Fira Code"/>
          <w:rtl w:val="0"/>
        </w:rPr>
        <w:t xml:space="preserve">check the </w:t>
      </w:r>
      <w:r w:rsidDel="00000000" w:rsidR="00000000" w:rsidRPr="00000000">
        <w:rPr>
          <w:rFonts w:ascii="Fira Code" w:cs="Fira Code" w:eastAsia="Fira Code" w:hAnsi="Fira Code"/>
          <w:color w:val="e6edf3"/>
          <w:shd w:fill="0d1117" w:val="clear"/>
          <w:rtl w:val="0"/>
        </w:rPr>
        <w:t xml:space="preserve">dbt_cloud_setup.md</w:t>
      </w:r>
      <w:r w:rsidDel="00000000" w:rsidR="00000000" w:rsidRPr="00000000">
        <w:rPr>
          <w:rFonts w:ascii="Fira Code" w:cs="Fira Code" w:eastAsia="Fira Code" w:hAnsi="Fira Code"/>
          <w:rtl w:val="0"/>
        </w:rPr>
        <w:t xml:space="preserve">  file and make a SSH Key and use gitclone to import repo into dbt project, copy and paste deploy key back in your repo setting.</w:t>
      </w:r>
    </w:p>
    <w:p w:rsidR="00000000" w:rsidDel="00000000" w:rsidP="00000000" w:rsidRDefault="00000000" w:rsidRPr="00000000" w14:paraId="000009DA">
      <w:pPr>
        <w:rPr>
          <w:rFonts w:ascii="Fira Code" w:cs="Fira Code" w:eastAsia="Fira Code" w:hAnsi="Fira Code"/>
          <w:b w:val="1"/>
        </w:rPr>
      </w:pPr>
      <w:r w:rsidDel="00000000" w:rsidR="00000000" w:rsidRPr="00000000">
        <w:rPr>
          <w:rtl w:val="0"/>
        </w:rPr>
      </w:r>
    </w:p>
    <w:p w:rsidR="00000000" w:rsidDel="00000000" w:rsidP="00000000" w:rsidRDefault="00000000" w:rsidRPr="00000000" w14:paraId="000009DB">
      <w:pPr>
        <w:rPr>
          <w:rFonts w:ascii="Fira Code" w:cs="Fira Code" w:eastAsia="Fira Code" w:hAnsi="Fira Code"/>
          <w:b w:val="1"/>
        </w:rPr>
      </w:pPr>
      <w:r w:rsidDel="00000000" w:rsidR="00000000" w:rsidRPr="00000000">
        <w:rPr>
          <w:rtl w:val="0"/>
        </w:rPr>
      </w:r>
    </w:p>
    <w:p w:rsidR="00000000" w:rsidDel="00000000" w:rsidP="00000000" w:rsidRDefault="00000000" w:rsidRPr="00000000" w14:paraId="000009DC">
      <w:pPr>
        <w:pStyle w:val="Heading2"/>
        <w:spacing w:after="200" w:lineRule="auto"/>
        <w:rPr>
          <w:rFonts w:ascii="Fira Code" w:cs="Fira Code" w:eastAsia="Fira Code" w:hAnsi="Fira Code"/>
          <w:sz w:val="34"/>
          <w:szCs w:val="34"/>
        </w:rPr>
      </w:pPr>
      <w:bookmarkStart w:colFirst="0" w:colLast="0" w:name="_1iixhn1fzx6c" w:id="283"/>
      <w:bookmarkEnd w:id="283"/>
      <w:r w:rsidDel="00000000" w:rsidR="00000000" w:rsidRPr="00000000">
        <w:rPr>
          <w:rFonts w:ascii="Fira Code" w:cs="Fira Code" w:eastAsia="Fira Code" w:hAnsi="Fira Code"/>
          <w:sz w:val="34"/>
          <w:szCs w:val="34"/>
          <w:rtl w:val="0"/>
        </w:rPr>
        <w:t xml:space="preserve">DBT - I am having problems with columns datatype while running DBT/BigQuery</w:t>
      </w:r>
    </w:p>
    <w:p w:rsidR="00000000" w:rsidDel="00000000" w:rsidP="00000000" w:rsidRDefault="00000000" w:rsidRPr="00000000" w14:paraId="000009DD">
      <w:pPr>
        <w:rPr>
          <w:rFonts w:ascii="Fira Code" w:cs="Fira Code" w:eastAsia="Fira Code" w:hAnsi="Fira Code"/>
        </w:rPr>
      </w:pPr>
      <w:r w:rsidDel="00000000" w:rsidR="00000000" w:rsidRPr="00000000">
        <w:rPr>
          <w:rtl w:val="0"/>
        </w:rPr>
      </w:r>
    </w:p>
    <w:p w:rsidR="00000000" w:rsidDel="00000000" w:rsidP="00000000" w:rsidRDefault="00000000" w:rsidRPr="00000000" w14:paraId="000009DE">
      <w:pPr>
        <w:rPr>
          <w:rFonts w:ascii="Fira Code" w:cs="Fira Code" w:eastAsia="Fira Code" w:hAnsi="Fira Code"/>
        </w:rPr>
      </w:pPr>
      <w:r w:rsidDel="00000000" w:rsidR="00000000" w:rsidRPr="00000000">
        <w:rPr>
          <w:rFonts w:ascii="Fira Code" w:cs="Fira Code" w:eastAsia="Fira Code" w:hAnsi="Fira Code"/>
          <w:b w:val="1"/>
          <w:rtl w:val="0"/>
        </w:rPr>
        <w:t xml:space="preserve">Issue: </w:t>
      </w:r>
      <w:r w:rsidDel="00000000" w:rsidR="00000000" w:rsidRPr="00000000">
        <w:rPr>
          <w:rFonts w:ascii="Fira Code" w:cs="Fira Code" w:eastAsia="Fira Code" w:hAnsi="Fira Code"/>
          <w:rtl w:val="0"/>
        </w:rPr>
        <w:t xml:space="preserve">If you don’t define the column format while converting from csv to parquet Python will “choose” based on the first rows.</w:t>
      </w:r>
    </w:p>
    <w:p w:rsidR="00000000" w:rsidDel="00000000" w:rsidP="00000000" w:rsidRDefault="00000000" w:rsidRPr="00000000" w14:paraId="000009DF">
      <w:pPr>
        <w:rPr>
          <w:rFonts w:ascii="Fira Code" w:cs="Fira Code" w:eastAsia="Fira Code" w:hAnsi="Fira Code"/>
        </w:rPr>
      </w:pPr>
      <w:r w:rsidDel="00000000" w:rsidR="00000000" w:rsidRPr="00000000">
        <w:rPr>
          <w:rFonts w:ascii="Fira Code" w:cs="Fira Code" w:eastAsia="Fira Code" w:hAnsi="Fira Code"/>
          <w:b w:val="1"/>
          <w:rtl w:val="0"/>
        </w:rPr>
        <w:t xml:space="preserve">✅Solution:</w:t>
      </w:r>
      <w:r w:rsidDel="00000000" w:rsidR="00000000" w:rsidRPr="00000000">
        <w:rPr>
          <w:rFonts w:ascii="Fira Code" w:cs="Fira Code" w:eastAsia="Fira Code" w:hAnsi="Fira Code"/>
          <w:rtl w:val="0"/>
        </w:rPr>
        <w:t xml:space="preserve"> Defined the schema while running </w:t>
      </w:r>
      <w:r w:rsidDel="00000000" w:rsidR="00000000" w:rsidRPr="00000000">
        <w:rPr>
          <w:rFonts w:ascii="Fira Code" w:cs="Fira Code" w:eastAsia="Fira Code" w:hAnsi="Fira Code"/>
          <w:shd w:fill="f3f3f3" w:val="clear"/>
          <w:rtl w:val="0"/>
        </w:rPr>
        <w:t xml:space="preserve">web_to_gcp.py</w:t>
      </w:r>
      <w:r w:rsidDel="00000000" w:rsidR="00000000" w:rsidRPr="00000000">
        <w:rPr>
          <w:rFonts w:ascii="Fira Code" w:cs="Fira Code" w:eastAsia="Fira Code" w:hAnsi="Fira Code"/>
          <w:rtl w:val="0"/>
        </w:rPr>
        <w:t xml:space="preserve"> pipeline.</w:t>
      </w:r>
    </w:p>
    <w:p w:rsidR="00000000" w:rsidDel="00000000" w:rsidP="00000000" w:rsidRDefault="00000000" w:rsidRPr="00000000" w14:paraId="000009E0">
      <w:pPr>
        <w:rPr>
          <w:rFonts w:ascii="Fira Code" w:cs="Fira Code" w:eastAsia="Fira Code" w:hAnsi="Fira Code"/>
        </w:rPr>
      </w:pPr>
      <w:r w:rsidDel="00000000" w:rsidR="00000000" w:rsidRPr="00000000">
        <w:rPr>
          <w:rFonts w:ascii="Fira Code" w:cs="Fira Code" w:eastAsia="Fira Code" w:hAnsi="Fira Code"/>
          <w:rtl w:val="0"/>
        </w:rPr>
        <w:t xml:space="preserve">Sebastian adapted the script:</w:t>
      </w:r>
    </w:p>
    <w:p w:rsidR="00000000" w:rsidDel="00000000" w:rsidP="00000000" w:rsidRDefault="00000000" w:rsidRPr="00000000" w14:paraId="000009E1">
      <w:pPr>
        <w:rPr>
          <w:rFonts w:ascii="Fira Code" w:cs="Fira Code" w:eastAsia="Fira Code" w:hAnsi="Fira Code"/>
        </w:rPr>
      </w:pPr>
      <w:hyperlink r:id="rId178">
        <w:r w:rsidDel="00000000" w:rsidR="00000000" w:rsidRPr="00000000">
          <w:rPr>
            <w:rFonts w:ascii="Fira Code" w:cs="Fira Code" w:eastAsia="Fira Code" w:hAnsi="Fira Code"/>
            <w:u w:val="single"/>
            <w:rtl w:val="0"/>
          </w:rPr>
          <w:t xml:space="preserve">https://github.com/sebastian2296/data-engineering-zoomcamp/blob/main/week_4_analytics_engineering/web_to_gcs.py</w:t>
        </w:r>
      </w:hyperlink>
      <w:r w:rsidDel="00000000" w:rsidR="00000000" w:rsidRPr="00000000">
        <w:rPr>
          <w:rFonts w:ascii="Fira Code" w:cs="Fira Code" w:eastAsia="Fira Code" w:hAnsi="Fira Code"/>
          <w:rtl w:val="0"/>
        </w:rPr>
        <w:t xml:space="preserve"> </w:t>
      </w:r>
    </w:p>
    <w:p w:rsidR="00000000" w:rsidDel="00000000" w:rsidP="00000000" w:rsidRDefault="00000000" w:rsidRPr="00000000" w14:paraId="000009E2">
      <w:pPr>
        <w:rPr>
          <w:rFonts w:ascii="Fira Code" w:cs="Fira Code" w:eastAsia="Fira Code" w:hAnsi="Fira Code"/>
        </w:rPr>
      </w:pPr>
      <w:r w:rsidDel="00000000" w:rsidR="00000000" w:rsidRPr="00000000">
        <w:rPr>
          <w:rFonts w:ascii="Fira Code" w:cs="Fira Code" w:eastAsia="Fira Code" w:hAnsi="Fira Code"/>
          <w:rtl w:val="0"/>
        </w:rPr>
        <w:t xml:space="preserve">Need a quick change to make the file work with gz files, added the following lines (and don’t forget to delete the file at the end of each iteration of the loop to avoid any problem of disk space) </w:t>
      </w:r>
    </w:p>
    <w:p w:rsidR="00000000" w:rsidDel="00000000" w:rsidP="00000000" w:rsidRDefault="00000000" w:rsidRPr="00000000" w14:paraId="000009E3">
      <w:pPr>
        <w:shd w:fill="1f1f1f" w:val="clear"/>
        <w:spacing w:line="325.71428571428567" w:lineRule="auto"/>
        <w:rPr>
          <w:rFonts w:ascii="Fira Code" w:cs="Fira Code" w:eastAsia="Fira Code" w:hAnsi="Fira Code"/>
          <w:color w:val="9cdcfe"/>
          <w:sz w:val="21"/>
          <w:szCs w:val="21"/>
        </w:rPr>
      </w:pPr>
      <w:r w:rsidDel="00000000" w:rsidR="00000000" w:rsidRPr="00000000">
        <w:rPr>
          <w:rtl w:val="0"/>
        </w:rPr>
      </w:r>
    </w:p>
    <w:p w:rsidR="00000000" w:rsidDel="00000000" w:rsidP="00000000" w:rsidRDefault="00000000" w:rsidRPr="00000000" w14:paraId="000009E4">
      <w:pPr>
        <w:shd w:fill="1f1f1f" w:val="clear"/>
        <w:spacing w:line="325.71428571428567" w:lineRule="auto"/>
        <w:rPr>
          <w:rFonts w:ascii="Fira Code" w:cs="Fira Code" w:eastAsia="Fira Code" w:hAnsi="Fira Code"/>
          <w:color w:val="ce9178"/>
          <w:sz w:val="21"/>
          <w:szCs w:val="21"/>
        </w:rPr>
      </w:pPr>
      <w:r w:rsidDel="00000000" w:rsidR="00000000" w:rsidRPr="00000000">
        <w:rPr>
          <w:rFonts w:ascii="Fira Code" w:cs="Fira Code" w:eastAsia="Fira Code" w:hAnsi="Fira Code"/>
          <w:color w:val="cccccc"/>
          <w:sz w:val="21"/>
          <w:szCs w:val="21"/>
          <w:rtl w:val="0"/>
        </w:rPr>
        <w:t xml:space="preserve">            </w:t>
      </w:r>
      <w:r w:rsidDel="00000000" w:rsidR="00000000" w:rsidRPr="00000000">
        <w:rPr>
          <w:rFonts w:ascii="Fira Code" w:cs="Fira Code" w:eastAsia="Fira Code" w:hAnsi="Fira Code"/>
          <w:color w:val="9cdcfe"/>
          <w:sz w:val="21"/>
          <w:szCs w:val="21"/>
          <w:rtl w:val="0"/>
        </w:rPr>
        <w:t xml:space="preserve">file_name_gz</w:t>
      </w:r>
      <w:r w:rsidDel="00000000" w:rsidR="00000000" w:rsidRPr="00000000">
        <w:rPr>
          <w:rFonts w:ascii="Fira Code" w:cs="Fira Code" w:eastAsia="Fira Code" w:hAnsi="Fira Code"/>
          <w:color w:val="cccccc"/>
          <w:sz w:val="21"/>
          <w:szCs w:val="21"/>
          <w:rtl w:val="0"/>
        </w:rPr>
        <w:t xml:space="preserve"> </w:t>
      </w:r>
      <w:r w:rsidDel="00000000" w:rsidR="00000000" w:rsidRPr="00000000">
        <w:rPr>
          <w:rFonts w:ascii="Fira Code" w:cs="Fira Code" w:eastAsia="Fira Code" w:hAnsi="Fira Code"/>
          <w:color w:val="d4d4d4"/>
          <w:sz w:val="21"/>
          <w:szCs w:val="21"/>
          <w:rtl w:val="0"/>
        </w:rPr>
        <w:t xml:space="preserve">=</w:t>
      </w:r>
      <w:r w:rsidDel="00000000" w:rsidR="00000000" w:rsidRPr="00000000">
        <w:rPr>
          <w:rFonts w:ascii="Fira Code" w:cs="Fira Code" w:eastAsia="Fira Code" w:hAnsi="Fira Code"/>
          <w:color w:val="cccccc"/>
          <w:sz w:val="21"/>
          <w:szCs w:val="21"/>
          <w:rtl w:val="0"/>
        </w:rPr>
        <w:t xml:space="preserve"> </w:t>
      </w:r>
      <w:r w:rsidDel="00000000" w:rsidR="00000000" w:rsidRPr="00000000">
        <w:rPr>
          <w:rFonts w:ascii="Fira Code" w:cs="Fira Code" w:eastAsia="Fira Code" w:hAnsi="Fira Code"/>
          <w:color w:val="569cd6"/>
          <w:sz w:val="21"/>
          <w:szCs w:val="21"/>
          <w:rtl w:val="0"/>
        </w:rPr>
        <w:t xml:space="preserve">f</w:t>
      </w:r>
      <w:r w:rsidDel="00000000" w:rsidR="00000000" w:rsidRPr="00000000">
        <w:rPr>
          <w:rFonts w:ascii="Fira Code" w:cs="Fira Code" w:eastAsia="Fira Code" w:hAnsi="Fira Code"/>
          <w:color w:val="ce9178"/>
          <w:sz w:val="21"/>
          <w:szCs w:val="21"/>
          <w:rtl w:val="0"/>
        </w:rPr>
        <w:t xml:space="preserve">"</w:t>
      </w:r>
      <w:r w:rsidDel="00000000" w:rsidR="00000000" w:rsidRPr="00000000">
        <w:rPr>
          <w:rFonts w:ascii="Fira Code" w:cs="Fira Code" w:eastAsia="Fira Code" w:hAnsi="Fira Code"/>
          <w:color w:val="569cd6"/>
          <w:sz w:val="21"/>
          <w:szCs w:val="21"/>
          <w:rtl w:val="0"/>
        </w:rPr>
        <w:t xml:space="preserve">{</w:t>
      </w:r>
      <w:r w:rsidDel="00000000" w:rsidR="00000000" w:rsidRPr="00000000">
        <w:rPr>
          <w:rFonts w:ascii="Fira Code" w:cs="Fira Code" w:eastAsia="Fira Code" w:hAnsi="Fira Code"/>
          <w:color w:val="9cdcfe"/>
          <w:sz w:val="21"/>
          <w:szCs w:val="21"/>
          <w:rtl w:val="0"/>
        </w:rPr>
        <w:t xml:space="preserve">service</w:t>
      </w:r>
      <w:r w:rsidDel="00000000" w:rsidR="00000000" w:rsidRPr="00000000">
        <w:rPr>
          <w:rFonts w:ascii="Fira Code" w:cs="Fira Code" w:eastAsia="Fira Code" w:hAnsi="Fira Code"/>
          <w:color w:val="569cd6"/>
          <w:sz w:val="21"/>
          <w:szCs w:val="21"/>
          <w:rtl w:val="0"/>
        </w:rPr>
        <w:t xml:space="preserve">}</w:t>
      </w:r>
      <w:r w:rsidDel="00000000" w:rsidR="00000000" w:rsidRPr="00000000">
        <w:rPr>
          <w:rFonts w:ascii="Fira Code" w:cs="Fira Code" w:eastAsia="Fira Code" w:hAnsi="Fira Code"/>
          <w:color w:val="ce9178"/>
          <w:sz w:val="21"/>
          <w:szCs w:val="21"/>
          <w:rtl w:val="0"/>
        </w:rPr>
        <w:t xml:space="preserve">_tripdata_</w:t>
      </w:r>
      <w:r w:rsidDel="00000000" w:rsidR="00000000" w:rsidRPr="00000000">
        <w:rPr>
          <w:rFonts w:ascii="Fira Code" w:cs="Fira Code" w:eastAsia="Fira Code" w:hAnsi="Fira Code"/>
          <w:color w:val="569cd6"/>
          <w:sz w:val="21"/>
          <w:szCs w:val="21"/>
          <w:rtl w:val="0"/>
        </w:rPr>
        <w:t xml:space="preserve">{</w:t>
      </w:r>
      <w:r w:rsidDel="00000000" w:rsidR="00000000" w:rsidRPr="00000000">
        <w:rPr>
          <w:rFonts w:ascii="Fira Code" w:cs="Fira Code" w:eastAsia="Fira Code" w:hAnsi="Fira Code"/>
          <w:color w:val="9cdcfe"/>
          <w:sz w:val="21"/>
          <w:szCs w:val="21"/>
          <w:rtl w:val="0"/>
        </w:rPr>
        <w:t xml:space="preserve">year</w:t>
      </w:r>
      <w:r w:rsidDel="00000000" w:rsidR="00000000" w:rsidRPr="00000000">
        <w:rPr>
          <w:rFonts w:ascii="Fira Code" w:cs="Fira Code" w:eastAsia="Fira Code" w:hAnsi="Fira Code"/>
          <w:color w:val="569cd6"/>
          <w:sz w:val="21"/>
          <w:szCs w:val="21"/>
          <w:rtl w:val="0"/>
        </w:rPr>
        <w:t xml:space="preserve">}</w:t>
      </w:r>
      <w:r w:rsidDel="00000000" w:rsidR="00000000" w:rsidRPr="00000000">
        <w:rPr>
          <w:rFonts w:ascii="Fira Code" w:cs="Fira Code" w:eastAsia="Fira Code" w:hAnsi="Fira Code"/>
          <w:color w:val="ce9178"/>
          <w:sz w:val="21"/>
          <w:szCs w:val="21"/>
          <w:rtl w:val="0"/>
        </w:rPr>
        <w:t xml:space="preserve">-</w:t>
      </w:r>
      <w:r w:rsidDel="00000000" w:rsidR="00000000" w:rsidRPr="00000000">
        <w:rPr>
          <w:rFonts w:ascii="Fira Code" w:cs="Fira Code" w:eastAsia="Fira Code" w:hAnsi="Fira Code"/>
          <w:color w:val="569cd6"/>
          <w:sz w:val="21"/>
          <w:szCs w:val="21"/>
          <w:rtl w:val="0"/>
        </w:rPr>
        <w:t xml:space="preserve">{</w:t>
      </w:r>
      <w:r w:rsidDel="00000000" w:rsidR="00000000" w:rsidRPr="00000000">
        <w:rPr>
          <w:rFonts w:ascii="Fira Code" w:cs="Fira Code" w:eastAsia="Fira Code" w:hAnsi="Fira Code"/>
          <w:color w:val="9cdcfe"/>
          <w:sz w:val="21"/>
          <w:szCs w:val="21"/>
          <w:rtl w:val="0"/>
        </w:rPr>
        <w:t xml:space="preserve">month</w:t>
      </w:r>
      <w:r w:rsidDel="00000000" w:rsidR="00000000" w:rsidRPr="00000000">
        <w:rPr>
          <w:rFonts w:ascii="Fira Code" w:cs="Fira Code" w:eastAsia="Fira Code" w:hAnsi="Fira Code"/>
          <w:color w:val="569cd6"/>
          <w:sz w:val="21"/>
          <w:szCs w:val="21"/>
          <w:rtl w:val="0"/>
        </w:rPr>
        <w:t xml:space="preserve">}</w:t>
      </w:r>
      <w:r w:rsidDel="00000000" w:rsidR="00000000" w:rsidRPr="00000000">
        <w:rPr>
          <w:rFonts w:ascii="Fira Code" w:cs="Fira Code" w:eastAsia="Fira Code" w:hAnsi="Fira Code"/>
          <w:color w:val="ce9178"/>
          <w:sz w:val="21"/>
          <w:szCs w:val="21"/>
          <w:rtl w:val="0"/>
        </w:rPr>
        <w:t xml:space="preserve">.csv.gz"</w:t>
      </w:r>
    </w:p>
    <w:p w:rsidR="00000000" w:rsidDel="00000000" w:rsidP="00000000" w:rsidRDefault="00000000" w:rsidRPr="00000000" w14:paraId="000009E5">
      <w:pPr>
        <w:shd w:fill="1f1f1f" w:val="clear"/>
        <w:spacing w:line="325.71428571428567" w:lineRule="auto"/>
        <w:rPr>
          <w:rFonts w:ascii="Fira Code" w:cs="Fira Code" w:eastAsia="Fira Code" w:hAnsi="Fira Code"/>
          <w:color w:val="cccccc"/>
          <w:sz w:val="21"/>
          <w:szCs w:val="21"/>
        </w:rPr>
      </w:pPr>
      <w:r w:rsidDel="00000000" w:rsidR="00000000" w:rsidRPr="00000000">
        <w:rPr>
          <w:rFonts w:ascii="Fira Code" w:cs="Fira Code" w:eastAsia="Fira Code" w:hAnsi="Fira Code"/>
          <w:color w:val="cccccc"/>
          <w:sz w:val="21"/>
          <w:szCs w:val="21"/>
          <w:rtl w:val="0"/>
        </w:rPr>
        <w:t xml:space="preserve">            </w:t>
      </w:r>
      <w:r w:rsidDel="00000000" w:rsidR="00000000" w:rsidRPr="00000000">
        <w:rPr>
          <w:rFonts w:ascii="Fira Code" w:cs="Fira Code" w:eastAsia="Fira Code" w:hAnsi="Fira Code"/>
          <w:color w:val="dcdcaa"/>
          <w:sz w:val="21"/>
          <w:szCs w:val="21"/>
          <w:rtl w:val="0"/>
        </w:rPr>
        <w:t xml:space="preserve">open</w:t>
      </w:r>
      <w:r w:rsidDel="00000000" w:rsidR="00000000" w:rsidRPr="00000000">
        <w:rPr>
          <w:rFonts w:ascii="Fira Code" w:cs="Fira Code" w:eastAsia="Fira Code" w:hAnsi="Fira Code"/>
          <w:color w:val="cccccc"/>
          <w:sz w:val="21"/>
          <w:szCs w:val="21"/>
          <w:rtl w:val="0"/>
        </w:rPr>
        <w:t xml:space="preserve">(</w:t>
      </w:r>
      <w:r w:rsidDel="00000000" w:rsidR="00000000" w:rsidRPr="00000000">
        <w:rPr>
          <w:rFonts w:ascii="Fira Code" w:cs="Fira Code" w:eastAsia="Fira Code" w:hAnsi="Fira Code"/>
          <w:color w:val="9cdcfe"/>
          <w:sz w:val="21"/>
          <w:szCs w:val="21"/>
          <w:rtl w:val="0"/>
        </w:rPr>
        <w:t xml:space="preserve">file_name_gz</w:t>
      </w:r>
      <w:r w:rsidDel="00000000" w:rsidR="00000000" w:rsidRPr="00000000">
        <w:rPr>
          <w:rFonts w:ascii="Fira Code" w:cs="Fira Code" w:eastAsia="Fira Code" w:hAnsi="Fira Code"/>
          <w:color w:val="cccccc"/>
          <w:sz w:val="21"/>
          <w:szCs w:val="21"/>
          <w:rtl w:val="0"/>
        </w:rPr>
        <w:t xml:space="preserve">, </w:t>
      </w:r>
      <w:r w:rsidDel="00000000" w:rsidR="00000000" w:rsidRPr="00000000">
        <w:rPr>
          <w:rFonts w:ascii="Fira Code" w:cs="Fira Code" w:eastAsia="Fira Code" w:hAnsi="Fira Code"/>
          <w:color w:val="ce9178"/>
          <w:sz w:val="21"/>
          <w:szCs w:val="21"/>
          <w:rtl w:val="0"/>
        </w:rPr>
        <w:t xml:space="preserve">'wb'</w:t>
      </w:r>
      <w:r w:rsidDel="00000000" w:rsidR="00000000" w:rsidRPr="00000000">
        <w:rPr>
          <w:rFonts w:ascii="Fira Code" w:cs="Fira Code" w:eastAsia="Fira Code" w:hAnsi="Fira Code"/>
          <w:color w:val="cccccc"/>
          <w:sz w:val="21"/>
          <w:szCs w:val="21"/>
          <w:rtl w:val="0"/>
        </w:rPr>
        <w:t xml:space="preserve">).</w:t>
      </w:r>
      <w:r w:rsidDel="00000000" w:rsidR="00000000" w:rsidRPr="00000000">
        <w:rPr>
          <w:rFonts w:ascii="Fira Code" w:cs="Fira Code" w:eastAsia="Fira Code" w:hAnsi="Fira Code"/>
          <w:color w:val="dcdcaa"/>
          <w:sz w:val="21"/>
          <w:szCs w:val="21"/>
          <w:rtl w:val="0"/>
        </w:rPr>
        <w:t xml:space="preserve">write</w:t>
      </w:r>
      <w:r w:rsidDel="00000000" w:rsidR="00000000" w:rsidRPr="00000000">
        <w:rPr>
          <w:rFonts w:ascii="Fira Code" w:cs="Fira Code" w:eastAsia="Fira Code" w:hAnsi="Fira Code"/>
          <w:color w:val="cccccc"/>
          <w:sz w:val="21"/>
          <w:szCs w:val="21"/>
          <w:rtl w:val="0"/>
        </w:rPr>
        <w:t xml:space="preserve">(</w:t>
      </w:r>
      <w:r w:rsidDel="00000000" w:rsidR="00000000" w:rsidRPr="00000000">
        <w:rPr>
          <w:rFonts w:ascii="Fira Code" w:cs="Fira Code" w:eastAsia="Fira Code" w:hAnsi="Fira Code"/>
          <w:color w:val="9cdcfe"/>
          <w:sz w:val="21"/>
          <w:szCs w:val="21"/>
          <w:rtl w:val="0"/>
        </w:rPr>
        <w:t xml:space="preserve">r</w:t>
      </w:r>
      <w:r w:rsidDel="00000000" w:rsidR="00000000" w:rsidRPr="00000000">
        <w:rPr>
          <w:rFonts w:ascii="Fira Code" w:cs="Fira Code" w:eastAsia="Fira Code" w:hAnsi="Fira Code"/>
          <w:color w:val="cccccc"/>
          <w:sz w:val="21"/>
          <w:szCs w:val="21"/>
          <w:rtl w:val="0"/>
        </w:rPr>
        <w:t xml:space="preserve">.</w:t>
      </w:r>
      <w:r w:rsidDel="00000000" w:rsidR="00000000" w:rsidRPr="00000000">
        <w:rPr>
          <w:rFonts w:ascii="Fira Code" w:cs="Fira Code" w:eastAsia="Fira Code" w:hAnsi="Fira Code"/>
          <w:color w:val="9cdcfe"/>
          <w:sz w:val="21"/>
          <w:szCs w:val="21"/>
          <w:rtl w:val="0"/>
        </w:rPr>
        <w:t xml:space="preserve">content</w:t>
      </w:r>
      <w:r w:rsidDel="00000000" w:rsidR="00000000" w:rsidRPr="00000000">
        <w:rPr>
          <w:rFonts w:ascii="Fira Code" w:cs="Fira Code" w:eastAsia="Fira Code" w:hAnsi="Fira Code"/>
          <w:color w:val="cccccc"/>
          <w:sz w:val="21"/>
          <w:szCs w:val="21"/>
          <w:rtl w:val="0"/>
        </w:rPr>
        <w:t xml:space="preserve">)</w:t>
      </w:r>
    </w:p>
    <w:p w:rsidR="00000000" w:rsidDel="00000000" w:rsidP="00000000" w:rsidRDefault="00000000" w:rsidRPr="00000000" w14:paraId="000009E6">
      <w:pPr>
        <w:shd w:fill="1f1f1f" w:val="clear"/>
        <w:spacing w:line="325.71428571428567" w:lineRule="auto"/>
        <w:rPr>
          <w:rFonts w:ascii="Fira Code" w:cs="Fira Code" w:eastAsia="Fira Code" w:hAnsi="Fira Code"/>
          <w:color w:val="cccccc"/>
          <w:sz w:val="21"/>
          <w:szCs w:val="21"/>
        </w:rPr>
      </w:pPr>
      <w:r w:rsidDel="00000000" w:rsidR="00000000" w:rsidRPr="00000000">
        <w:rPr>
          <w:rFonts w:ascii="Fira Code" w:cs="Fira Code" w:eastAsia="Fira Code" w:hAnsi="Fira Code"/>
          <w:color w:val="cccccc"/>
          <w:sz w:val="21"/>
          <w:szCs w:val="21"/>
          <w:rtl w:val="0"/>
        </w:rPr>
        <w:t xml:space="preserve">            </w:t>
      </w:r>
      <w:r w:rsidDel="00000000" w:rsidR="00000000" w:rsidRPr="00000000">
        <w:rPr>
          <w:rFonts w:ascii="Fira Code" w:cs="Fira Code" w:eastAsia="Fira Code" w:hAnsi="Fira Code"/>
          <w:color w:val="4ec9b0"/>
          <w:sz w:val="21"/>
          <w:szCs w:val="21"/>
          <w:rtl w:val="0"/>
        </w:rPr>
        <w:t xml:space="preserve">os</w:t>
      </w:r>
      <w:r w:rsidDel="00000000" w:rsidR="00000000" w:rsidRPr="00000000">
        <w:rPr>
          <w:rFonts w:ascii="Fira Code" w:cs="Fira Code" w:eastAsia="Fira Code" w:hAnsi="Fira Code"/>
          <w:color w:val="cccccc"/>
          <w:sz w:val="21"/>
          <w:szCs w:val="21"/>
          <w:rtl w:val="0"/>
        </w:rPr>
        <w:t xml:space="preserve">.</w:t>
      </w:r>
      <w:r w:rsidDel="00000000" w:rsidR="00000000" w:rsidRPr="00000000">
        <w:rPr>
          <w:rFonts w:ascii="Fira Code" w:cs="Fira Code" w:eastAsia="Fira Code" w:hAnsi="Fira Code"/>
          <w:color w:val="dcdcaa"/>
          <w:sz w:val="21"/>
          <w:szCs w:val="21"/>
          <w:rtl w:val="0"/>
        </w:rPr>
        <w:t xml:space="preserve">system</w:t>
      </w:r>
      <w:r w:rsidDel="00000000" w:rsidR="00000000" w:rsidRPr="00000000">
        <w:rPr>
          <w:rFonts w:ascii="Fira Code" w:cs="Fira Code" w:eastAsia="Fira Code" w:hAnsi="Fira Code"/>
          <w:color w:val="cccccc"/>
          <w:sz w:val="21"/>
          <w:szCs w:val="21"/>
          <w:rtl w:val="0"/>
        </w:rPr>
        <w:t xml:space="preserve">(</w:t>
      </w:r>
      <w:r w:rsidDel="00000000" w:rsidR="00000000" w:rsidRPr="00000000">
        <w:rPr>
          <w:rFonts w:ascii="Fira Code" w:cs="Fira Code" w:eastAsia="Fira Code" w:hAnsi="Fira Code"/>
          <w:color w:val="569cd6"/>
          <w:sz w:val="21"/>
          <w:szCs w:val="21"/>
          <w:rtl w:val="0"/>
        </w:rPr>
        <w:t xml:space="preserve">f</w:t>
      </w:r>
      <w:r w:rsidDel="00000000" w:rsidR="00000000" w:rsidRPr="00000000">
        <w:rPr>
          <w:rFonts w:ascii="Fira Code" w:cs="Fira Code" w:eastAsia="Fira Code" w:hAnsi="Fira Code"/>
          <w:color w:val="ce9178"/>
          <w:sz w:val="21"/>
          <w:szCs w:val="21"/>
          <w:rtl w:val="0"/>
        </w:rPr>
        <w:t xml:space="preserve">"gzip -d </w:t>
      </w:r>
      <w:r w:rsidDel="00000000" w:rsidR="00000000" w:rsidRPr="00000000">
        <w:rPr>
          <w:rFonts w:ascii="Fira Code" w:cs="Fira Code" w:eastAsia="Fira Code" w:hAnsi="Fira Code"/>
          <w:color w:val="569cd6"/>
          <w:sz w:val="21"/>
          <w:szCs w:val="21"/>
          <w:rtl w:val="0"/>
        </w:rPr>
        <w:t xml:space="preserve">{</w:t>
      </w:r>
      <w:r w:rsidDel="00000000" w:rsidR="00000000" w:rsidRPr="00000000">
        <w:rPr>
          <w:rFonts w:ascii="Fira Code" w:cs="Fira Code" w:eastAsia="Fira Code" w:hAnsi="Fira Code"/>
          <w:color w:val="9cdcfe"/>
          <w:sz w:val="21"/>
          <w:szCs w:val="21"/>
          <w:rtl w:val="0"/>
        </w:rPr>
        <w:t xml:space="preserve">file_name_gz</w:t>
      </w:r>
      <w:r w:rsidDel="00000000" w:rsidR="00000000" w:rsidRPr="00000000">
        <w:rPr>
          <w:rFonts w:ascii="Fira Code" w:cs="Fira Code" w:eastAsia="Fira Code" w:hAnsi="Fira Code"/>
          <w:color w:val="569cd6"/>
          <w:sz w:val="21"/>
          <w:szCs w:val="21"/>
          <w:rtl w:val="0"/>
        </w:rPr>
        <w:t xml:space="preserve">}</w:t>
      </w:r>
      <w:r w:rsidDel="00000000" w:rsidR="00000000" w:rsidRPr="00000000">
        <w:rPr>
          <w:rFonts w:ascii="Fira Code" w:cs="Fira Code" w:eastAsia="Fira Code" w:hAnsi="Fira Code"/>
          <w:color w:val="ce9178"/>
          <w:sz w:val="21"/>
          <w:szCs w:val="21"/>
          <w:rtl w:val="0"/>
        </w:rPr>
        <w:t xml:space="preserve">"</w:t>
      </w:r>
      <w:r w:rsidDel="00000000" w:rsidR="00000000" w:rsidRPr="00000000">
        <w:rPr>
          <w:rFonts w:ascii="Fira Code" w:cs="Fira Code" w:eastAsia="Fira Code" w:hAnsi="Fira Code"/>
          <w:color w:val="cccccc"/>
          <w:sz w:val="21"/>
          <w:szCs w:val="21"/>
          <w:rtl w:val="0"/>
        </w:rPr>
        <w:t xml:space="preserve">)</w:t>
      </w:r>
    </w:p>
    <w:p w:rsidR="00000000" w:rsidDel="00000000" w:rsidP="00000000" w:rsidRDefault="00000000" w:rsidRPr="00000000" w14:paraId="000009E7">
      <w:pPr>
        <w:shd w:fill="1f1f1f" w:val="clear"/>
        <w:spacing w:line="325.71428571428567" w:lineRule="auto"/>
        <w:rPr>
          <w:rFonts w:ascii="Fira Code" w:cs="Fira Code" w:eastAsia="Fira Code" w:hAnsi="Fira Code"/>
          <w:color w:val="cccccc"/>
          <w:sz w:val="21"/>
          <w:szCs w:val="21"/>
        </w:rPr>
      </w:pPr>
      <w:r w:rsidDel="00000000" w:rsidR="00000000" w:rsidRPr="00000000">
        <w:rPr>
          <w:rFonts w:ascii="Fira Code" w:cs="Fira Code" w:eastAsia="Fira Code" w:hAnsi="Fira Code"/>
          <w:color w:val="cccccc"/>
          <w:sz w:val="21"/>
          <w:szCs w:val="21"/>
          <w:rtl w:val="0"/>
        </w:rPr>
        <w:t xml:space="preserve">            </w:t>
      </w:r>
      <w:r w:rsidDel="00000000" w:rsidR="00000000" w:rsidRPr="00000000">
        <w:rPr>
          <w:rFonts w:ascii="Fira Code" w:cs="Fira Code" w:eastAsia="Fira Code" w:hAnsi="Fira Code"/>
          <w:color w:val="4ec9b0"/>
          <w:sz w:val="21"/>
          <w:szCs w:val="21"/>
          <w:rtl w:val="0"/>
        </w:rPr>
        <w:t xml:space="preserve">os</w:t>
      </w:r>
      <w:r w:rsidDel="00000000" w:rsidR="00000000" w:rsidRPr="00000000">
        <w:rPr>
          <w:rFonts w:ascii="Fira Code" w:cs="Fira Code" w:eastAsia="Fira Code" w:hAnsi="Fira Code"/>
          <w:color w:val="cccccc"/>
          <w:sz w:val="21"/>
          <w:szCs w:val="21"/>
          <w:rtl w:val="0"/>
        </w:rPr>
        <w:t xml:space="preserve">.</w:t>
      </w:r>
      <w:r w:rsidDel="00000000" w:rsidR="00000000" w:rsidRPr="00000000">
        <w:rPr>
          <w:rFonts w:ascii="Fira Code" w:cs="Fira Code" w:eastAsia="Fira Code" w:hAnsi="Fira Code"/>
          <w:color w:val="dcdcaa"/>
          <w:sz w:val="21"/>
          <w:szCs w:val="21"/>
          <w:rtl w:val="0"/>
        </w:rPr>
        <w:t xml:space="preserve">system</w:t>
      </w:r>
      <w:r w:rsidDel="00000000" w:rsidR="00000000" w:rsidRPr="00000000">
        <w:rPr>
          <w:rFonts w:ascii="Fira Code" w:cs="Fira Code" w:eastAsia="Fira Code" w:hAnsi="Fira Code"/>
          <w:color w:val="cccccc"/>
          <w:sz w:val="21"/>
          <w:szCs w:val="21"/>
          <w:rtl w:val="0"/>
        </w:rPr>
        <w:t xml:space="preserve">(</w:t>
      </w:r>
      <w:r w:rsidDel="00000000" w:rsidR="00000000" w:rsidRPr="00000000">
        <w:rPr>
          <w:rFonts w:ascii="Fira Code" w:cs="Fira Code" w:eastAsia="Fira Code" w:hAnsi="Fira Code"/>
          <w:color w:val="569cd6"/>
          <w:sz w:val="21"/>
          <w:szCs w:val="21"/>
          <w:rtl w:val="0"/>
        </w:rPr>
        <w:t xml:space="preserve">f</w:t>
      </w:r>
      <w:r w:rsidDel="00000000" w:rsidR="00000000" w:rsidRPr="00000000">
        <w:rPr>
          <w:rFonts w:ascii="Fira Code" w:cs="Fira Code" w:eastAsia="Fira Code" w:hAnsi="Fira Code"/>
          <w:color w:val="ce9178"/>
          <w:sz w:val="21"/>
          <w:szCs w:val="21"/>
          <w:rtl w:val="0"/>
        </w:rPr>
        <w:t xml:space="preserve">"rm </w:t>
      </w:r>
      <w:r w:rsidDel="00000000" w:rsidR="00000000" w:rsidRPr="00000000">
        <w:rPr>
          <w:rFonts w:ascii="Fira Code" w:cs="Fira Code" w:eastAsia="Fira Code" w:hAnsi="Fira Code"/>
          <w:color w:val="569cd6"/>
          <w:sz w:val="21"/>
          <w:szCs w:val="21"/>
          <w:rtl w:val="0"/>
        </w:rPr>
        <w:t xml:space="preserve">{</w:t>
      </w:r>
      <w:r w:rsidDel="00000000" w:rsidR="00000000" w:rsidRPr="00000000">
        <w:rPr>
          <w:rFonts w:ascii="Fira Code" w:cs="Fira Code" w:eastAsia="Fira Code" w:hAnsi="Fira Code"/>
          <w:color w:val="9cdcfe"/>
          <w:sz w:val="21"/>
          <w:szCs w:val="21"/>
          <w:rtl w:val="0"/>
        </w:rPr>
        <w:t xml:space="preserve">file_name_init</w:t>
      </w:r>
      <w:r w:rsidDel="00000000" w:rsidR="00000000" w:rsidRPr="00000000">
        <w:rPr>
          <w:rFonts w:ascii="Fira Code" w:cs="Fira Code" w:eastAsia="Fira Code" w:hAnsi="Fira Code"/>
          <w:color w:val="569cd6"/>
          <w:sz w:val="21"/>
          <w:szCs w:val="21"/>
          <w:rtl w:val="0"/>
        </w:rPr>
        <w:t xml:space="preserve">}.*</w:t>
      </w:r>
      <w:r w:rsidDel="00000000" w:rsidR="00000000" w:rsidRPr="00000000">
        <w:rPr>
          <w:rFonts w:ascii="Fira Code" w:cs="Fira Code" w:eastAsia="Fira Code" w:hAnsi="Fira Code"/>
          <w:color w:val="ce9178"/>
          <w:sz w:val="21"/>
          <w:szCs w:val="21"/>
          <w:rtl w:val="0"/>
        </w:rPr>
        <w:t xml:space="preserve">"</w:t>
      </w:r>
      <w:r w:rsidDel="00000000" w:rsidR="00000000" w:rsidRPr="00000000">
        <w:rPr>
          <w:rFonts w:ascii="Fira Code" w:cs="Fira Code" w:eastAsia="Fira Code" w:hAnsi="Fira Code"/>
          <w:color w:val="cccccc"/>
          <w:sz w:val="21"/>
          <w:szCs w:val="21"/>
          <w:rtl w:val="0"/>
        </w:rPr>
        <w:t xml:space="preserve">)</w:t>
      </w:r>
    </w:p>
    <w:p w:rsidR="00000000" w:rsidDel="00000000" w:rsidP="00000000" w:rsidRDefault="00000000" w:rsidRPr="00000000" w14:paraId="000009E8">
      <w:pPr>
        <w:rPr>
          <w:rFonts w:ascii="Fira Code" w:cs="Fira Code" w:eastAsia="Fira Code" w:hAnsi="Fira Code"/>
        </w:rPr>
      </w:pPr>
      <w:r w:rsidDel="00000000" w:rsidR="00000000" w:rsidRPr="00000000">
        <w:rPr>
          <w:rtl w:val="0"/>
        </w:rPr>
      </w:r>
    </w:p>
    <w:p w:rsidR="00000000" w:rsidDel="00000000" w:rsidP="00000000" w:rsidRDefault="00000000" w:rsidRPr="00000000" w14:paraId="000009E9">
      <w:pPr>
        <w:rPr>
          <w:rFonts w:ascii="Fira Code" w:cs="Fira Code" w:eastAsia="Fira Code" w:hAnsi="Fira Code"/>
        </w:rPr>
      </w:pPr>
      <w:r w:rsidDel="00000000" w:rsidR="00000000" w:rsidRPr="00000000">
        <w:rPr>
          <w:rtl w:val="0"/>
        </w:rPr>
      </w:r>
    </w:p>
    <w:p w:rsidR="00000000" w:rsidDel="00000000" w:rsidP="00000000" w:rsidRDefault="00000000" w:rsidRPr="00000000" w14:paraId="000009EA">
      <w:pPr>
        <w:rPr>
          <w:rFonts w:ascii="Fira Code" w:cs="Fira Code" w:eastAsia="Fira Code" w:hAnsi="Fira Code"/>
          <w:sz w:val="25"/>
          <w:szCs w:val="25"/>
          <w:highlight w:val="white"/>
        </w:rPr>
      </w:pPr>
      <w:r w:rsidDel="00000000" w:rsidR="00000000" w:rsidRPr="00000000">
        <w:rPr>
          <w:rFonts w:ascii="Fira Code" w:cs="Fira Code" w:eastAsia="Fira Code" w:hAnsi="Fira Code"/>
          <w:b w:val="1"/>
          <w:sz w:val="25"/>
          <w:szCs w:val="25"/>
          <w:highlight w:val="white"/>
          <w:rtl w:val="0"/>
        </w:rPr>
        <w:t xml:space="preserve">Same ERROR - When running dbt run for fact_trips.sql, the task failed with error:</w:t>
      </w:r>
      <w:r w:rsidDel="00000000" w:rsidR="00000000" w:rsidRPr="00000000">
        <w:rPr>
          <w:rtl w:val="0"/>
        </w:rPr>
      </w:r>
    </w:p>
    <w:p w:rsidR="00000000" w:rsidDel="00000000" w:rsidP="00000000" w:rsidRDefault="00000000" w:rsidRPr="00000000" w14:paraId="000009EB">
      <w:pPr>
        <w:rPr>
          <w:rFonts w:ascii="Fira Code" w:cs="Fira Code" w:eastAsia="Fira Code" w:hAnsi="Fira Code"/>
          <w:highlight w:val="white"/>
        </w:rPr>
      </w:pPr>
      <w:r w:rsidDel="00000000" w:rsidR="00000000" w:rsidRPr="00000000">
        <w:rPr>
          <w:rFonts w:ascii="Fira Code" w:cs="Fira Code" w:eastAsia="Fira Code" w:hAnsi="Fira Code"/>
          <w:highlight w:val="white"/>
          <w:rtl w:val="0"/>
        </w:rPr>
        <w:t xml:space="preserve">“Parquet column '</w:t>
      </w:r>
      <w:r w:rsidDel="00000000" w:rsidR="00000000" w:rsidRPr="00000000">
        <w:rPr>
          <w:rFonts w:ascii="Fira Code" w:cs="Fira Code" w:eastAsia="Fira Code" w:hAnsi="Fira Code"/>
          <w:rtl w:val="0"/>
        </w:rPr>
        <w:t xml:space="preserve">ehail_fee</w:t>
      </w:r>
      <w:r w:rsidDel="00000000" w:rsidR="00000000" w:rsidRPr="00000000">
        <w:rPr>
          <w:rFonts w:ascii="Fira Code" w:cs="Fira Code" w:eastAsia="Fira Code" w:hAnsi="Fira Code"/>
          <w:highlight w:val="white"/>
          <w:rtl w:val="0"/>
        </w:rPr>
        <w:t xml:space="preserve">' has type DOUBLE which does not match the target cpp_type INT64”</w:t>
      </w:r>
    </w:p>
    <w:p w:rsidR="00000000" w:rsidDel="00000000" w:rsidP="00000000" w:rsidRDefault="00000000" w:rsidRPr="00000000" w14:paraId="000009EC">
      <w:pPr>
        <w:rPr>
          <w:rFonts w:ascii="Fira Code" w:cs="Fira Code" w:eastAsia="Fira Code" w:hAnsi="Fira Code"/>
          <w:color w:val="1155cc"/>
          <w:sz w:val="20"/>
          <w:szCs w:val="20"/>
          <w:highlight w:val="white"/>
        </w:rPr>
      </w:pPr>
      <w:r w:rsidDel="00000000" w:rsidR="00000000" w:rsidRPr="00000000">
        <w:fldChar w:fldCharType="begin"/>
        <w:instrText xml:space="preserve"> HYPERLINK "https://docs.google.com/document/d/19bnYs80DwuUimHM65UV3sylsCn2j1vziPOwzBwQrebw/edit#" </w:instrText>
        <w:fldChar w:fldCharType="separate"/>
      </w:r>
      <w:r w:rsidDel="00000000" w:rsidR="00000000" w:rsidRPr="00000000">
        <w:rPr>
          <w:rFonts w:ascii="Fira Code" w:cs="Fira Code" w:eastAsia="Fira Code" w:hAnsi="Fira Code"/>
          <w:color w:val="1155cc"/>
          <w:sz w:val="20"/>
          <w:szCs w:val="20"/>
          <w:highlight w:val="white"/>
          <w:rtl w:val="0"/>
        </w:rPr>
        <w:t xml:space="preserve">开启屏幕阅读器支持</w:t>
      </w:r>
    </w:p>
    <w:p w:rsidR="00000000" w:rsidDel="00000000" w:rsidP="00000000" w:rsidRDefault="00000000" w:rsidRPr="00000000" w14:paraId="000009ED">
      <w:pPr>
        <w:rPr>
          <w:rFonts w:ascii="Fira Code" w:cs="Fira Code" w:eastAsia="Fira Code" w:hAnsi="Fira Code"/>
          <w:sz w:val="20"/>
          <w:szCs w:val="20"/>
          <w:highlight w:val="white"/>
        </w:rPr>
      </w:pPr>
      <w:r w:rsidDel="00000000" w:rsidR="00000000" w:rsidRPr="00000000">
        <w:fldChar w:fldCharType="end"/>
      </w:r>
      <w:r w:rsidDel="00000000" w:rsidR="00000000" w:rsidRPr="00000000">
        <w:rPr>
          <w:rFonts w:ascii="Fira Code" w:cs="Fira Code" w:eastAsia="Fira Code" w:hAnsi="Fira Code"/>
          <w:sz w:val="20"/>
          <w:szCs w:val="20"/>
          <w:highlight w:val="white"/>
          <w:rtl w:val="0"/>
        </w:rPr>
        <w:t xml:space="preserve">要启用屏幕阅读器支持，请按Ctrl+Alt+Z。要了解键盘快捷键，请按Ctrl+斜杠。</w:t>
      </w:r>
    </w:p>
    <w:p w:rsidR="00000000" w:rsidDel="00000000" w:rsidP="00000000" w:rsidRDefault="00000000" w:rsidRPr="00000000" w14:paraId="000009EE">
      <w:pPr>
        <w:shd w:fill="ffffff" w:val="clear"/>
        <w:spacing w:after="240" w:line="432" w:lineRule="auto"/>
        <w:rPr>
          <w:rFonts w:ascii="Fira Code" w:cs="Fira Code" w:eastAsia="Fira Code" w:hAnsi="Fira Code"/>
          <w:color w:val="202124"/>
          <w:sz w:val="33"/>
          <w:szCs w:val="33"/>
          <w:highlight w:val="white"/>
        </w:rPr>
      </w:pPr>
      <w:r w:rsidDel="00000000" w:rsidR="00000000" w:rsidRPr="00000000">
        <w:rPr>
          <w:rFonts w:ascii="Fira Code" w:cs="Fira Code" w:eastAsia="Fira Code" w:hAnsi="Fira Code"/>
          <w:color w:val="202124"/>
          <w:sz w:val="33"/>
          <w:szCs w:val="33"/>
          <w:highlight w:val="white"/>
          <w:rtl w:val="0"/>
        </w:rPr>
        <w:t xml:space="preserve">查找和替换</w:t>
      </w:r>
    </w:p>
    <w:tbl>
      <w:tblPr>
        <w:tblStyle w:val="Table1"/>
        <w:tblW w:w="57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50"/>
        <w:tblGridChange w:id="0">
          <w:tblGrid>
            <w:gridCol w:w="5750"/>
          </w:tblGrid>
        </w:tblGridChange>
      </w:tblGrid>
      <w:tr>
        <w:trPr>
          <w:cantSplit w:val="0"/>
          <w:trHeight w:val="8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EF">
            <w:pPr>
              <w:rPr>
                <w:rFonts w:ascii="Fira Code" w:cs="Fira Code" w:eastAsia="Fira Code" w:hAnsi="Fira Code"/>
                <w:color w:val="202124"/>
                <w:sz w:val="33"/>
                <w:szCs w:val="33"/>
                <w:highlight w:val="white"/>
              </w:rPr>
            </w:pPr>
            <w:r w:rsidDel="00000000" w:rsidR="00000000" w:rsidRPr="00000000">
              <w:rPr>
                <w:rtl w:val="0"/>
              </w:rPr>
            </w:r>
          </w:p>
          <w:tbl>
            <w:tblPr>
              <w:tblStyle w:val="Table2"/>
              <w:tblW w:w="55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0.625"/>
              <w:gridCol w:w="5109.375"/>
              <w:tblGridChange w:id="0">
                <w:tblGrid>
                  <w:gridCol w:w="440.625"/>
                  <w:gridCol w:w="5109.375"/>
                </w:tblGrid>
              </w:tblGridChange>
            </w:tblGrid>
            <w:tr>
              <w:trPr>
                <w:cantSplit w:val="0"/>
                <w:trHeight w:val="74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0.0" w:type="dxa"/>
                    <w:right w:w="100.0" w:type="dxa"/>
                  </w:tcMar>
                  <w:vAlign w:val="top"/>
                </w:tcPr>
                <w:p w:rsidR="00000000" w:rsidDel="00000000" w:rsidP="00000000" w:rsidRDefault="00000000" w:rsidRPr="00000000" w14:paraId="000009F0">
                  <w:pPr>
                    <w:rPr>
                      <w:rFonts w:ascii="Fira Code" w:cs="Fira Code" w:eastAsia="Fira Code" w:hAnsi="Fira Code"/>
                      <w:color w:val="3c4043"/>
                      <w:sz w:val="21"/>
                      <w:szCs w:val="21"/>
                      <w:highlight w:val="white"/>
                    </w:rPr>
                  </w:pPr>
                  <w:r w:rsidDel="00000000" w:rsidR="00000000" w:rsidRPr="00000000">
                    <w:rPr>
                      <w:rFonts w:ascii="Fira Code" w:cs="Fira Code" w:eastAsia="Fira Code" w:hAnsi="Fira Code"/>
                      <w:color w:val="3c4043"/>
                      <w:sz w:val="21"/>
                      <w:szCs w:val="21"/>
                      <w:highlight w:val="white"/>
                      <w:rtl w:val="0"/>
                    </w:rPr>
                    <w:t xml:space="preserve">查找</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0.0" w:type="dxa"/>
                    <w:right w:w="100.0" w:type="dxa"/>
                  </w:tcMar>
                  <w:vAlign w:val="top"/>
                </w:tcPr>
                <w:p w:rsidR="00000000" w:rsidDel="00000000" w:rsidP="00000000" w:rsidRDefault="00000000" w:rsidRPr="00000000" w14:paraId="000009F1">
                  <w:pPr>
                    <w:rPr>
                      <w:rFonts w:ascii="Fira Code" w:cs="Fira Code" w:eastAsia="Fira Code" w:hAnsi="Fira Code"/>
                      <w:color w:val="3c4043"/>
                      <w:sz w:val="21"/>
                      <w:szCs w:val="21"/>
                      <w:highlight w:val="white"/>
                    </w:rPr>
                  </w:pPr>
                  <w:r w:rsidDel="00000000" w:rsidR="00000000" w:rsidRPr="00000000">
                    <w:rPr>
                      <w:rtl w:val="0"/>
                    </w:rPr>
                  </w:r>
                </w:p>
                <w:tbl>
                  <w:tblPr>
                    <w:tblStyle w:val="Table3"/>
                    <w:tblW w:w="4590.0390625" w:type="dxa"/>
                    <w:jc w:val="left"/>
                    <w:tblBorders>
                      <w:top w:color="dadce0" w:space="0" w:sz="5" w:val="single"/>
                      <w:left w:color="dadce0" w:space="0" w:sz="5" w:val="single"/>
                      <w:bottom w:color="dadce0" w:space="0" w:sz="5" w:val="single"/>
                      <w:right w:color="dadce0" w:space="0" w:sz="5" w:val="single"/>
                      <w:insideH w:color="dadce0" w:space="0" w:sz="5" w:val="single"/>
                      <w:insideV w:color="dadce0" w:space="0" w:sz="5" w:val="single"/>
                    </w:tblBorders>
                    <w:tblLayout w:type="fixed"/>
                    <w:tblLook w:val="0600"/>
                  </w:tblPr>
                  <w:tblGrid>
                    <w:gridCol w:w="3894.8486802184466"/>
                    <w:gridCol w:w="695.1903822815534"/>
                    <w:tblGridChange w:id="0">
                      <w:tblGrid>
                        <w:gridCol w:w="3894.8486802184466"/>
                        <w:gridCol w:w="695.1903822815534"/>
                      </w:tblGrid>
                    </w:tblGridChange>
                  </w:tblGrid>
                  <w:tr>
                    <w:trPr>
                      <w:cantSplit w:val="0"/>
                      <w:trHeight w:val="68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F2">
                        <w:pPr>
                          <w:spacing w:after="0" w:lineRule="auto"/>
                          <w:rPr>
                            <w:rFonts w:ascii="Fira Code" w:cs="Fira Code" w:eastAsia="Fira Code" w:hAnsi="Fira Code"/>
                            <w:color w:val="3c4043"/>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60.0" w:type="dxa"/>
                          <w:bottom w:w="0.0" w:type="dxa"/>
                          <w:right w:w="120.0" w:type="dxa"/>
                        </w:tcMar>
                        <w:vAlign w:val="top"/>
                      </w:tcPr>
                      <w:p w:rsidR="00000000" w:rsidDel="00000000" w:rsidP="00000000" w:rsidRDefault="00000000" w:rsidRPr="00000000" w14:paraId="000009F3">
                        <w:pPr>
                          <w:spacing w:after="0" w:lineRule="auto"/>
                          <w:jc w:val="right"/>
                          <w:rPr>
                            <w:rFonts w:ascii="Fira Code" w:cs="Fira Code" w:eastAsia="Fira Code" w:hAnsi="Fira Code"/>
                            <w:color w:val="3c4043"/>
                            <w:sz w:val="21"/>
                            <w:szCs w:val="21"/>
                            <w:highlight w:val="white"/>
                          </w:rPr>
                        </w:pPr>
                        <w:r w:rsidDel="00000000" w:rsidR="00000000" w:rsidRPr="00000000">
                          <w:rPr>
                            <w:rFonts w:ascii="Fira Code" w:cs="Fira Code" w:eastAsia="Fira Code" w:hAnsi="Fira Code"/>
                            <w:color w:val="5f6368"/>
                            <w:sz w:val="21"/>
                            <w:szCs w:val="21"/>
                            <w:highlight w:val="white"/>
                            <w:rtl w:val="0"/>
                          </w:rPr>
                          <w:t xml:space="preserve">1 / 10</w:t>
                        </w:r>
                        <w:r w:rsidDel="00000000" w:rsidR="00000000" w:rsidRPr="00000000">
                          <w:rPr>
                            <w:rtl w:val="0"/>
                          </w:rPr>
                        </w:r>
                      </w:p>
                    </w:tc>
                  </w:tr>
                </w:tbl>
                <w:p w:rsidR="00000000" w:rsidDel="00000000" w:rsidP="00000000" w:rsidRDefault="00000000" w:rsidRPr="00000000" w14:paraId="000009F4">
                  <w:pPr>
                    <w:rPr>
                      <w:rFonts w:ascii="Fira Code" w:cs="Fira Code" w:eastAsia="Fira Code" w:hAnsi="Fira Code"/>
                      <w:color w:val="3c4043"/>
                      <w:sz w:val="21"/>
                      <w:szCs w:val="21"/>
                      <w:highlight w:val="white"/>
                    </w:rPr>
                  </w:pPr>
                  <w:r w:rsidDel="00000000" w:rsidR="00000000" w:rsidRPr="00000000">
                    <w:rPr>
                      <w:rFonts w:ascii="Fira Code" w:cs="Fira Code" w:eastAsia="Fira Code" w:hAnsi="Fira Code"/>
                      <w:color w:val="3c4043"/>
                      <w:sz w:val="21"/>
                      <w:szCs w:val="21"/>
                      <w:highlight w:val="white"/>
                      <w:rtl w:val="0"/>
                    </w:rPr>
                    <w:t xml:space="preserve">Same ERROR - When running dbt run for fact_trips.sql, the task</w:t>
                  </w:r>
                </w:p>
              </w:tc>
            </w:tr>
          </w:tbl>
          <w:p w:rsidR="00000000" w:rsidDel="00000000" w:rsidP="00000000" w:rsidRDefault="00000000" w:rsidRPr="00000000" w14:paraId="000009F5">
            <w:pPr>
              <w:rPr>
                <w:rFonts w:ascii="Fira Code" w:cs="Fira Code" w:eastAsia="Fira Code" w:hAnsi="Fira Code"/>
                <w:color w:val="3c4043"/>
                <w:sz w:val="21"/>
                <w:szCs w:val="21"/>
                <w:highlight w:val="white"/>
              </w:rPr>
            </w:pPr>
            <w:r w:rsidDel="00000000" w:rsidR="00000000" w:rsidRPr="00000000">
              <w:rPr>
                <w:rtl w:val="0"/>
              </w:rPr>
            </w:r>
          </w:p>
        </w:tc>
      </w:tr>
    </w:tbl>
    <w:p w:rsidR="00000000" w:rsidDel="00000000" w:rsidP="00000000" w:rsidRDefault="00000000" w:rsidRPr="00000000" w14:paraId="000009F6">
      <w:pPr>
        <w:rPr>
          <w:rFonts w:ascii="Fira Code" w:cs="Fira Code" w:eastAsia="Fira Code" w:hAnsi="Fira Code"/>
          <w:highlight w:val="white"/>
        </w:rPr>
      </w:pPr>
      <w:r w:rsidDel="00000000" w:rsidR="00000000" w:rsidRPr="00000000">
        <w:rPr>
          <w:rtl w:val="0"/>
        </w:rPr>
      </w:r>
    </w:p>
    <w:p w:rsidR="00000000" w:rsidDel="00000000" w:rsidP="00000000" w:rsidRDefault="00000000" w:rsidRPr="00000000" w14:paraId="000009F7">
      <w:pPr>
        <w:rPr>
          <w:rFonts w:ascii="Fira Code" w:cs="Fira Code" w:eastAsia="Fira Code" w:hAnsi="Fira Code"/>
          <w:sz w:val="25"/>
          <w:szCs w:val="25"/>
          <w:highlight w:val="white"/>
        </w:rPr>
      </w:pPr>
      <w:r w:rsidDel="00000000" w:rsidR="00000000" w:rsidRPr="00000000">
        <w:rPr>
          <w:rFonts w:ascii="Fira Code" w:cs="Fira Code" w:eastAsia="Fira Code" w:hAnsi="Fira Code"/>
          <w:b w:val="1"/>
          <w:highlight w:val="white"/>
          <w:rtl w:val="0"/>
        </w:rPr>
        <w:t xml:space="preserve">Reason:</w:t>
      </w:r>
      <w:r w:rsidDel="00000000" w:rsidR="00000000" w:rsidRPr="00000000">
        <w:rPr>
          <w:rFonts w:ascii="Fira Code" w:cs="Fira Code" w:eastAsia="Fira Code" w:hAnsi="Fira Code"/>
          <w:highlight w:val="white"/>
          <w:rtl w:val="0"/>
        </w:rPr>
        <w:t xml:space="preserve"> Parquet files have their own schema. Some parquet files for green data have records with decimals in ehail_fee column.</w:t>
      </w:r>
      <w:r w:rsidDel="00000000" w:rsidR="00000000" w:rsidRPr="00000000">
        <w:rPr>
          <w:rtl w:val="0"/>
        </w:rPr>
      </w:r>
    </w:p>
    <w:p w:rsidR="00000000" w:rsidDel="00000000" w:rsidP="00000000" w:rsidRDefault="00000000" w:rsidRPr="00000000" w14:paraId="000009F8">
      <w:pPr>
        <w:rPr>
          <w:rFonts w:ascii="Fira Code" w:cs="Fira Code" w:eastAsia="Fira Code" w:hAnsi="Fira Code"/>
          <w:sz w:val="25"/>
          <w:szCs w:val="25"/>
          <w:highlight w:val="white"/>
        </w:rPr>
      </w:pPr>
      <w:r w:rsidDel="00000000" w:rsidR="00000000" w:rsidRPr="00000000">
        <w:rPr>
          <w:rFonts w:ascii="Fira Code" w:cs="Fira Code" w:eastAsia="Fira Code" w:hAnsi="Fira Code"/>
          <w:sz w:val="25"/>
          <w:szCs w:val="25"/>
          <w:highlight w:val="white"/>
          <w:rtl w:val="0"/>
        </w:rPr>
        <w:t xml:space="preserve">There are some possible fixes:</w:t>
      </w:r>
    </w:p>
    <w:p w:rsidR="00000000" w:rsidDel="00000000" w:rsidP="00000000" w:rsidRDefault="00000000" w:rsidRPr="00000000" w14:paraId="000009F9">
      <w:pPr>
        <w:rPr>
          <w:rFonts w:ascii="Fira Code" w:cs="Fira Code" w:eastAsia="Fira Code" w:hAnsi="Fira Code"/>
          <w:sz w:val="25"/>
          <w:szCs w:val="25"/>
          <w:highlight w:val="white"/>
        </w:rPr>
      </w:pPr>
      <w:r w:rsidDel="00000000" w:rsidR="00000000" w:rsidRPr="00000000">
        <w:rPr>
          <w:rFonts w:ascii="Fira Code" w:cs="Fira Code" w:eastAsia="Fira Code" w:hAnsi="Fira Code"/>
          <w:sz w:val="25"/>
          <w:szCs w:val="25"/>
          <w:highlight w:val="white"/>
          <w:rtl w:val="0"/>
        </w:rPr>
        <w:t xml:space="preserve">Drop ehail_feel column since it is not really used. For instance when creating a partitioned table from the external table in BigQuery </w:t>
      </w:r>
    </w:p>
    <w:p w:rsidR="00000000" w:rsidDel="00000000" w:rsidP="00000000" w:rsidRDefault="00000000" w:rsidRPr="00000000" w14:paraId="000009FA">
      <w:pPr>
        <w:ind w:left="720" w:firstLine="0"/>
        <w:rPr>
          <w:rFonts w:ascii="Fira Code" w:cs="Fira Code" w:eastAsia="Fira Code" w:hAnsi="Fira Code"/>
          <w:highlight w:val="white"/>
        </w:rPr>
      </w:pPr>
      <w:r w:rsidDel="00000000" w:rsidR="00000000" w:rsidRPr="00000000">
        <w:rPr>
          <w:rFonts w:ascii="Fira Code" w:cs="Fira Code" w:eastAsia="Fira Code" w:hAnsi="Fira Code"/>
          <w:shd w:fill="f3f3f3" w:val="clear"/>
          <w:rtl w:val="0"/>
        </w:rPr>
        <w:t xml:space="preserve">SELECT * EXCEPT (ehail_fee) FROM…</w:t>
      </w:r>
      <w:r w:rsidDel="00000000" w:rsidR="00000000" w:rsidRPr="00000000">
        <w:rPr>
          <w:rFonts w:ascii="Fira Code" w:cs="Fira Code" w:eastAsia="Fira Code" w:hAnsi="Fira Code"/>
          <w:highlight w:val="white"/>
          <w:rtl w:val="0"/>
        </w:rPr>
        <w:t xml:space="preserve"> </w:t>
      </w:r>
    </w:p>
    <w:p w:rsidR="00000000" w:rsidDel="00000000" w:rsidP="00000000" w:rsidRDefault="00000000" w:rsidRPr="00000000" w14:paraId="000009FB">
      <w:pPr>
        <w:rPr>
          <w:rFonts w:ascii="Fira Code" w:cs="Fira Code" w:eastAsia="Fira Code" w:hAnsi="Fira Code"/>
          <w:sz w:val="25"/>
          <w:szCs w:val="25"/>
          <w:highlight w:val="white"/>
        </w:rPr>
      </w:pPr>
      <w:r w:rsidDel="00000000" w:rsidR="00000000" w:rsidRPr="00000000">
        <w:rPr>
          <w:rFonts w:ascii="Fira Code" w:cs="Fira Code" w:eastAsia="Fira Code" w:hAnsi="Fira Code"/>
          <w:sz w:val="25"/>
          <w:szCs w:val="25"/>
          <w:highlight w:val="white"/>
          <w:rtl w:val="0"/>
        </w:rPr>
        <w:t xml:space="preserve">Modify stg_green_tripdata.sql model using this line cast(0 as numeric) as ehail_fee.</w:t>
      </w:r>
    </w:p>
    <w:p w:rsidR="00000000" w:rsidDel="00000000" w:rsidP="00000000" w:rsidRDefault="00000000" w:rsidRPr="00000000" w14:paraId="000009FC">
      <w:pPr>
        <w:rPr>
          <w:rFonts w:ascii="Fira Code" w:cs="Fira Code" w:eastAsia="Fira Code" w:hAnsi="Fira Code"/>
          <w:sz w:val="25"/>
          <w:szCs w:val="25"/>
          <w:highlight w:val="white"/>
        </w:rPr>
      </w:pPr>
      <w:r w:rsidDel="00000000" w:rsidR="00000000" w:rsidRPr="00000000">
        <w:rPr>
          <w:rFonts w:ascii="Fira Code" w:cs="Fira Code" w:eastAsia="Fira Code" w:hAnsi="Fira Code"/>
          <w:sz w:val="25"/>
          <w:szCs w:val="25"/>
          <w:highlight w:val="white"/>
          <w:rtl w:val="0"/>
        </w:rPr>
        <w:t xml:space="preserve">Modify Airflow dag to make the conversion and avoid the error. </w:t>
      </w:r>
    </w:p>
    <w:p w:rsidR="00000000" w:rsidDel="00000000" w:rsidP="00000000" w:rsidRDefault="00000000" w:rsidRPr="00000000" w14:paraId="000009FD">
      <w:pPr>
        <w:ind w:left="720" w:firstLine="0"/>
        <w:rPr>
          <w:rFonts w:ascii="Fira Code" w:cs="Fira Code" w:eastAsia="Fira Code" w:hAnsi="Fira Code"/>
          <w:shd w:fill="f3f3f3" w:val="clear"/>
        </w:rPr>
      </w:pPr>
      <w:r w:rsidDel="00000000" w:rsidR="00000000" w:rsidRPr="00000000">
        <w:rPr>
          <w:rFonts w:ascii="Fira Code" w:cs="Fira Code" w:eastAsia="Fira Code" w:hAnsi="Fira Code"/>
          <w:shd w:fill="f3f3f3" w:val="clear"/>
          <w:rtl w:val="0"/>
        </w:rPr>
        <w:t xml:space="preserve">pv.read_csv(src_file, convert_options=pv.ConvertOptions(column_types = {'ehail_fee': 'float64'}))</w:t>
      </w:r>
    </w:p>
    <w:p w:rsidR="00000000" w:rsidDel="00000000" w:rsidP="00000000" w:rsidRDefault="00000000" w:rsidRPr="00000000" w14:paraId="000009FE">
      <w:pPr>
        <w:rPr>
          <w:rFonts w:ascii="Fira Code" w:cs="Fira Code" w:eastAsia="Fira Code" w:hAnsi="Fira Code"/>
          <w:b w:val="1"/>
          <w:sz w:val="25"/>
          <w:szCs w:val="25"/>
          <w:highlight w:val="white"/>
        </w:rPr>
      </w:pPr>
      <w:r w:rsidDel="00000000" w:rsidR="00000000" w:rsidRPr="00000000">
        <w:rPr>
          <w:rFonts w:ascii="Fira Code" w:cs="Fira Code" w:eastAsia="Fira Code" w:hAnsi="Fira Code"/>
          <w:b w:val="1"/>
          <w:sz w:val="25"/>
          <w:szCs w:val="25"/>
          <w:highlight w:val="white"/>
          <w:rtl w:val="0"/>
        </w:rPr>
        <w:t xml:space="preserve">Same type of ERROR - parquet files with different data types - Fix it with pandas</w:t>
      </w:r>
    </w:p>
    <w:p w:rsidR="00000000" w:rsidDel="00000000" w:rsidP="00000000" w:rsidRDefault="00000000" w:rsidRPr="00000000" w14:paraId="000009FF">
      <w:pPr>
        <w:rPr>
          <w:rFonts w:ascii="Fira Code" w:cs="Fira Code" w:eastAsia="Fira Code" w:hAnsi="Fira Code"/>
          <w:sz w:val="25"/>
          <w:szCs w:val="25"/>
          <w:highlight w:val="white"/>
        </w:rPr>
      </w:pPr>
      <w:r w:rsidDel="00000000" w:rsidR="00000000" w:rsidRPr="00000000">
        <w:rPr>
          <w:rFonts w:ascii="Fira Code" w:cs="Fira Code" w:eastAsia="Fira Code" w:hAnsi="Fira Code"/>
          <w:sz w:val="25"/>
          <w:szCs w:val="25"/>
          <w:highlight w:val="white"/>
          <w:rtl w:val="0"/>
        </w:rPr>
        <w:t xml:space="preserve">Here is another possibility that could be interesting:</w:t>
      </w:r>
    </w:p>
    <w:p w:rsidR="00000000" w:rsidDel="00000000" w:rsidP="00000000" w:rsidRDefault="00000000" w:rsidRPr="00000000" w14:paraId="00000A00">
      <w:pPr>
        <w:rPr>
          <w:rFonts w:ascii="Fira Code" w:cs="Fira Code" w:eastAsia="Fira Code" w:hAnsi="Fira Code"/>
          <w:sz w:val="25"/>
          <w:szCs w:val="25"/>
          <w:highlight w:val="white"/>
        </w:rPr>
      </w:pPr>
      <w:r w:rsidDel="00000000" w:rsidR="00000000" w:rsidRPr="00000000">
        <w:rPr>
          <w:rFonts w:ascii="Fira Code" w:cs="Fira Code" w:eastAsia="Fira Code" w:hAnsi="Fira Code"/>
          <w:sz w:val="25"/>
          <w:szCs w:val="25"/>
          <w:highlight w:val="white"/>
          <w:rtl w:val="0"/>
        </w:rPr>
        <w:t xml:space="preserve">You can specify the dtypes when importing the file from csv to a dataframe with pandas </w:t>
      </w:r>
    </w:p>
    <w:p w:rsidR="00000000" w:rsidDel="00000000" w:rsidP="00000000" w:rsidRDefault="00000000" w:rsidRPr="00000000" w14:paraId="00000A01">
      <w:pPr>
        <w:rPr>
          <w:rFonts w:ascii="Fira Code" w:cs="Fira Code" w:eastAsia="Fira Code" w:hAnsi="Fira Code"/>
          <w:sz w:val="25"/>
          <w:szCs w:val="25"/>
          <w:highlight w:val="white"/>
        </w:rPr>
      </w:pPr>
      <w:r w:rsidDel="00000000" w:rsidR="00000000" w:rsidRPr="00000000">
        <w:rPr>
          <w:rFonts w:ascii="Fira Code" w:cs="Fira Code" w:eastAsia="Fira Code" w:hAnsi="Fira Code"/>
          <w:sz w:val="25"/>
          <w:szCs w:val="25"/>
          <w:highlight w:val="white"/>
          <w:rtl w:val="0"/>
        </w:rPr>
        <w:t xml:space="preserve">pd.from_csv(..., dtype=type_dict)</w:t>
      </w:r>
    </w:p>
    <w:p w:rsidR="00000000" w:rsidDel="00000000" w:rsidP="00000000" w:rsidRDefault="00000000" w:rsidRPr="00000000" w14:paraId="00000A02">
      <w:pPr>
        <w:rPr>
          <w:rFonts w:ascii="Fira Code" w:cs="Fira Code" w:eastAsia="Fira Code" w:hAnsi="Fira Code"/>
          <w:sz w:val="25"/>
          <w:szCs w:val="25"/>
          <w:highlight w:val="white"/>
        </w:rPr>
      </w:pPr>
      <w:r w:rsidDel="00000000" w:rsidR="00000000" w:rsidRPr="00000000">
        <w:rPr>
          <w:rFonts w:ascii="Fira Code" w:cs="Fira Code" w:eastAsia="Fira Code" w:hAnsi="Fira Code"/>
          <w:sz w:val="25"/>
          <w:szCs w:val="25"/>
          <w:highlight w:val="white"/>
          <w:rtl w:val="0"/>
        </w:rPr>
        <w:t xml:space="preserve">One obstacle is that the regular int64 pandas use (I think this is from the numpy library) does not accept null values (NaN, not a number). But you can use the pandas Int64 instead, notice capital ‘I’. The type_dict is a python dictionary mapping the column names to the dtypes.</w:t>
      </w:r>
    </w:p>
    <w:p w:rsidR="00000000" w:rsidDel="00000000" w:rsidP="00000000" w:rsidRDefault="00000000" w:rsidRPr="00000000" w14:paraId="00000A03">
      <w:pPr>
        <w:rPr>
          <w:rFonts w:ascii="Fira Code" w:cs="Fira Code" w:eastAsia="Fira Code" w:hAnsi="Fira Code"/>
          <w:sz w:val="25"/>
          <w:szCs w:val="25"/>
          <w:highlight w:val="white"/>
        </w:rPr>
      </w:pPr>
      <w:r w:rsidDel="00000000" w:rsidR="00000000" w:rsidRPr="00000000">
        <w:rPr>
          <w:rFonts w:ascii="Fira Code" w:cs="Fira Code" w:eastAsia="Fira Code" w:hAnsi="Fira Code"/>
          <w:sz w:val="25"/>
          <w:szCs w:val="25"/>
          <w:highlight w:val="white"/>
          <w:rtl w:val="0"/>
        </w:rPr>
        <w:t xml:space="preserve">Sources:</w:t>
      </w:r>
    </w:p>
    <w:p w:rsidR="00000000" w:rsidDel="00000000" w:rsidP="00000000" w:rsidRDefault="00000000" w:rsidRPr="00000000" w14:paraId="00000A04">
      <w:pPr>
        <w:rPr>
          <w:rFonts w:ascii="Fira Code" w:cs="Fira Code" w:eastAsia="Fira Code" w:hAnsi="Fira Code"/>
          <w:sz w:val="25"/>
          <w:szCs w:val="25"/>
          <w:highlight w:val="white"/>
        </w:rPr>
      </w:pPr>
      <w:hyperlink r:id="rId179">
        <w:r w:rsidDel="00000000" w:rsidR="00000000" w:rsidRPr="00000000">
          <w:rPr>
            <w:rFonts w:ascii="Fira Code" w:cs="Fira Code" w:eastAsia="Fira Code" w:hAnsi="Fira Code"/>
            <w:sz w:val="25"/>
            <w:szCs w:val="25"/>
            <w:highlight w:val="white"/>
            <w:u w:val="single"/>
            <w:rtl w:val="0"/>
          </w:rPr>
          <w:t xml:space="preserve">https://pandas.pydata.org/docs/reference/api/pandas.read_csv.html</w:t>
        </w:r>
      </w:hyperlink>
      <w:r w:rsidDel="00000000" w:rsidR="00000000" w:rsidRPr="00000000">
        <w:rPr>
          <w:rtl w:val="0"/>
        </w:rPr>
      </w:r>
    </w:p>
    <w:p w:rsidR="00000000" w:rsidDel="00000000" w:rsidP="00000000" w:rsidRDefault="00000000" w:rsidRPr="00000000" w14:paraId="00000A05">
      <w:pPr>
        <w:rPr>
          <w:rFonts w:ascii="Fira Code" w:cs="Fira Code" w:eastAsia="Fira Code" w:hAnsi="Fira Code"/>
          <w:sz w:val="34"/>
          <w:szCs w:val="34"/>
        </w:rPr>
      </w:pPr>
      <w:hyperlink r:id="rId180">
        <w:r w:rsidDel="00000000" w:rsidR="00000000" w:rsidRPr="00000000">
          <w:rPr>
            <w:rFonts w:ascii="Fira Code" w:cs="Fira Code" w:eastAsia="Fira Code" w:hAnsi="Fira Code"/>
            <w:sz w:val="25"/>
            <w:szCs w:val="25"/>
            <w:highlight w:val="white"/>
            <w:u w:val="single"/>
            <w:rtl w:val="0"/>
          </w:rPr>
          <w:t xml:space="preserve">Nullable integer data type — pandas 1.5.3 documentation</w:t>
        </w:r>
      </w:hyperlink>
      <w:r w:rsidDel="00000000" w:rsidR="00000000" w:rsidRPr="00000000">
        <w:rPr>
          <w:rtl w:val="0"/>
        </w:rPr>
      </w:r>
    </w:p>
    <w:p w:rsidR="00000000" w:rsidDel="00000000" w:rsidP="00000000" w:rsidRDefault="00000000" w:rsidRPr="00000000" w14:paraId="00000A06">
      <w:pPr>
        <w:rPr>
          <w:rFonts w:ascii="Fira Code" w:cs="Fira Code" w:eastAsia="Fira Code" w:hAnsi="Fira Code"/>
          <w:sz w:val="34"/>
          <w:szCs w:val="34"/>
        </w:rPr>
      </w:pPr>
      <w:r w:rsidDel="00000000" w:rsidR="00000000" w:rsidRPr="00000000">
        <w:rPr>
          <w:rtl w:val="0"/>
        </w:rPr>
      </w:r>
    </w:p>
    <w:p w:rsidR="00000000" w:rsidDel="00000000" w:rsidP="00000000" w:rsidRDefault="00000000" w:rsidRPr="00000000" w14:paraId="00000A07">
      <w:pPr>
        <w:pStyle w:val="Heading2"/>
        <w:spacing w:after="200" w:line="276" w:lineRule="auto"/>
        <w:rPr>
          <w:rFonts w:ascii="Fira Code" w:cs="Fira Code" w:eastAsia="Fira Code" w:hAnsi="Fira Code"/>
          <w:sz w:val="34"/>
          <w:szCs w:val="34"/>
        </w:rPr>
      </w:pPr>
      <w:bookmarkStart w:colFirst="0" w:colLast="0" w:name="_cgvgw5n5wwyx" w:id="284"/>
      <w:bookmarkEnd w:id="284"/>
      <w:r w:rsidDel="00000000" w:rsidR="00000000" w:rsidRPr="00000000">
        <w:rPr>
          <w:rFonts w:ascii="Fira Code" w:cs="Fira Code" w:eastAsia="Fira Code" w:hAnsi="Fira Code"/>
          <w:sz w:val="34"/>
          <w:szCs w:val="34"/>
          <w:rtl w:val="0"/>
        </w:rPr>
        <w:t xml:space="preserve">Ingestion: When attempting to use the provided quick script to load trip data into GCS, you receive error Access Denied from the S3 bucket</w:t>
      </w:r>
    </w:p>
    <w:p w:rsidR="00000000" w:rsidDel="00000000" w:rsidP="00000000" w:rsidRDefault="00000000" w:rsidRPr="00000000" w14:paraId="00000A08">
      <w:pPr>
        <w:spacing w:after="200"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the provided URL isn’t working for you (https://nyc-tlc.s3.amazonaws.com/trip+data/):</w:t>
      </w:r>
    </w:p>
    <w:p w:rsidR="00000000" w:rsidDel="00000000" w:rsidP="00000000" w:rsidRDefault="00000000" w:rsidRPr="00000000" w14:paraId="00000A09">
      <w:pPr>
        <w:spacing w:after="200"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We can use the GitHub CLI to easily download the needed trip data from https://github.com/DataTalksClub/nyc-tlc-data, and manually upload to a GCS bucket.</w:t>
      </w:r>
    </w:p>
    <w:p w:rsidR="00000000" w:rsidDel="00000000" w:rsidP="00000000" w:rsidRDefault="00000000" w:rsidRPr="00000000" w14:paraId="00000A0A">
      <w:pPr>
        <w:spacing w:after="200"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Instructions on how to download the CLI here: https://github.com/cli/cli</w:t>
      </w:r>
    </w:p>
    <w:p w:rsidR="00000000" w:rsidDel="00000000" w:rsidP="00000000" w:rsidRDefault="00000000" w:rsidRPr="00000000" w14:paraId="00000A0B">
      <w:pPr>
        <w:spacing w:after="200"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Commands to use:</w:t>
      </w:r>
    </w:p>
    <w:p w:rsidR="00000000" w:rsidDel="00000000" w:rsidP="00000000" w:rsidRDefault="00000000" w:rsidRPr="00000000" w14:paraId="00000A0C">
      <w:pPr>
        <w:spacing w:after="200"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gh auth login</w:t>
      </w:r>
    </w:p>
    <w:p w:rsidR="00000000" w:rsidDel="00000000" w:rsidP="00000000" w:rsidRDefault="00000000" w:rsidRPr="00000000" w14:paraId="00000A0D">
      <w:pPr>
        <w:spacing w:after="200"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gh release list -R DataTalksClub/nyc-tlc-data</w:t>
      </w:r>
    </w:p>
    <w:p w:rsidR="00000000" w:rsidDel="00000000" w:rsidP="00000000" w:rsidRDefault="00000000" w:rsidRPr="00000000" w14:paraId="00000A0E">
      <w:pPr>
        <w:spacing w:after="200"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gh release download yellow -R DataTalksClub/nyc-tlc-data</w:t>
      </w:r>
    </w:p>
    <w:p w:rsidR="00000000" w:rsidDel="00000000" w:rsidP="00000000" w:rsidRDefault="00000000" w:rsidRPr="00000000" w14:paraId="00000A0F">
      <w:pPr>
        <w:spacing w:after="200"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gh release download green -R DataTalksClub/nyc-tlc-data</w:t>
      </w:r>
    </w:p>
    <w:p w:rsidR="00000000" w:rsidDel="00000000" w:rsidP="00000000" w:rsidRDefault="00000000" w:rsidRPr="00000000" w14:paraId="00000A10">
      <w:pPr>
        <w:spacing w:after="200"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etc.</w:t>
      </w:r>
    </w:p>
    <w:p w:rsidR="00000000" w:rsidDel="00000000" w:rsidP="00000000" w:rsidRDefault="00000000" w:rsidRPr="00000000" w14:paraId="00000A11">
      <w:pPr>
        <w:spacing w:after="200"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Now you can upload the files to a GCS bucket using the GUI.</w:t>
      </w:r>
      <w:r w:rsidDel="00000000" w:rsidR="00000000" w:rsidRPr="00000000">
        <w:rPr>
          <w:rtl w:val="0"/>
        </w:rPr>
      </w:r>
    </w:p>
    <w:p w:rsidR="00000000" w:rsidDel="00000000" w:rsidP="00000000" w:rsidRDefault="00000000" w:rsidRPr="00000000" w14:paraId="00000A12">
      <w:pPr>
        <w:pStyle w:val="Heading2"/>
        <w:rPr>
          <w:rFonts w:ascii="Fira Code" w:cs="Fira Code" w:eastAsia="Fira Code" w:hAnsi="Fira Code"/>
        </w:rPr>
      </w:pPr>
      <w:bookmarkStart w:colFirst="0" w:colLast="0" w:name="_t60i6xqcjw3c" w:id="285"/>
      <w:bookmarkEnd w:id="285"/>
      <w:r w:rsidDel="00000000" w:rsidR="00000000" w:rsidRPr="00000000">
        <w:rPr>
          <w:rFonts w:ascii="Fira Code" w:cs="Fira Code" w:eastAsia="Fira Code" w:hAnsi="Fira Code"/>
          <w:rtl w:val="0"/>
        </w:rPr>
        <w:t xml:space="preserve">Ingestion - Error thrown by format_to_parquet_task when converting fhv_tripdata_2020-01.csv using Airflow</w:t>
      </w:r>
    </w:p>
    <w:p w:rsidR="00000000" w:rsidDel="00000000" w:rsidP="00000000" w:rsidRDefault="00000000" w:rsidRPr="00000000" w14:paraId="00000A13">
      <w:pPr>
        <w:rPr>
          <w:rFonts w:ascii="Fira Code" w:cs="Fira Code" w:eastAsia="Fira Code" w:hAnsi="Fira Code"/>
        </w:rPr>
      </w:pPr>
      <w:r w:rsidDel="00000000" w:rsidR="00000000" w:rsidRPr="00000000">
        <w:rPr>
          <w:rtl w:val="0"/>
        </w:rPr>
      </w:r>
    </w:p>
    <w:p w:rsidR="00000000" w:rsidDel="00000000" w:rsidP="00000000" w:rsidRDefault="00000000" w:rsidRPr="00000000" w14:paraId="00000A14">
      <w:pPr>
        <w:rPr>
          <w:rFonts w:ascii="Fira Code" w:cs="Fira Code" w:eastAsia="Fira Code" w:hAnsi="Fira Code"/>
        </w:rPr>
      </w:pPr>
      <w:r w:rsidDel="00000000" w:rsidR="00000000" w:rsidRPr="00000000">
        <w:rPr>
          <w:rFonts w:ascii="Fira Code" w:cs="Fira Code" w:eastAsia="Fira Code" w:hAnsi="Fira Code"/>
          <w:rtl w:val="0"/>
        </w:rPr>
        <w:t xml:space="preserve">R: This conversion is needed for the question 3 of homework, in order to process files for fhv data. The error is:</w:t>
      </w:r>
    </w:p>
    <w:p w:rsidR="00000000" w:rsidDel="00000000" w:rsidP="00000000" w:rsidRDefault="00000000" w:rsidRPr="00000000" w14:paraId="00000A15">
      <w:pPr>
        <w:rPr>
          <w:rFonts w:ascii="Fira Code" w:cs="Fira Code" w:eastAsia="Fira Code" w:hAnsi="Fira Code"/>
        </w:rPr>
      </w:pPr>
      <w:r w:rsidDel="00000000" w:rsidR="00000000" w:rsidRPr="00000000">
        <w:rPr>
          <w:rFonts w:ascii="Fira Code" w:cs="Fira Code" w:eastAsia="Fira Code" w:hAnsi="Fira Code"/>
          <w:shd w:fill="f3f3f3" w:val="clear"/>
          <w:rtl w:val="0"/>
        </w:rPr>
        <w:t xml:space="preserve">pyarrow.lib.ArrowInvalid: CSV parse error: Expected 7 columns, got 1: B02765</w:t>
      </w:r>
      <w:r w:rsidDel="00000000" w:rsidR="00000000" w:rsidRPr="00000000">
        <w:rPr>
          <w:rtl w:val="0"/>
        </w:rPr>
      </w:r>
    </w:p>
    <w:p w:rsidR="00000000" w:rsidDel="00000000" w:rsidP="00000000" w:rsidRDefault="00000000" w:rsidRPr="00000000" w14:paraId="00000A16">
      <w:pPr>
        <w:rPr>
          <w:rFonts w:ascii="Fira Code" w:cs="Fira Code" w:eastAsia="Fira Code" w:hAnsi="Fira Code"/>
        </w:rPr>
      </w:pPr>
      <w:r w:rsidDel="00000000" w:rsidR="00000000" w:rsidRPr="00000000">
        <w:rPr>
          <w:rFonts w:ascii="Fira Code" w:cs="Fira Code" w:eastAsia="Fira Code" w:hAnsi="Fira Code"/>
          <w:rtl w:val="0"/>
        </w:rPr>
        <w:t xml:space="preserve">Cause: Some random line breaks in this particular file.</w:t>
      </w:r>
    </w:p>
    <w:p w:rsidR="00000000" w:rsidDel="00000000" w:rsidP="00000000" w:rsidRDefault="00000000" w:rsidRPr="00000000" w14:paraId="00000A17">
      <w:pPr>
        <w:rPr>
          <w:rFonts w:ascii="Fira Code" w:cs="Fira Code" w:eastAsia="Fira Code" w:hAnsi="Fira Code"/>
        </w:rPr>
      </w:pPr>
      <w:r w:rsidDel="00000000" w:rsidR="00000000" w:rsidRPr="00000000">
        <w:rPr>
          <w:rFonts w:ascii="Fira Code" w:cs="Fira Code" w:eastAsia="Fira Code" w:hAnsi="Fira Code"/>
          <w:rtl w:val="0"/>
        </w:rPr>
        <w:t xml:space="preserve">Fixed by opening a bash in the container executing the dag and manually running the following command that deletes all \n not preceded by \r.</w:t>
      </w:r>
    </w:p>
    <w:p w:rsidR="00000000" w:rsidDel="00000000" w:rsidP="00000000" w:rsidRDefault="00000000" w:rsidRPr="00000000" w14:paraId="00000A18">
      <w:pPr>
        <w:rPr>
          <w:rFonts w:ascii="Fira Code" w:cs="Fira Code" w:eastAsia="Fira Code" w:hAnsi="Fira Code"/>
          <w:shd w:fill="f3f3f3" w:val="clear"/>
        </w:rPr>
      </w:pPr>
      <w:r w:rsidDel="00000000" w:rsidR="00000000" w:rsidRPr="00000000">
        <w:rPr>
          <w:rFonts w:ascii="Fira Code" w:cs="Fira Code" w:eastAsia="Fira Code" w:hAnsi="Fira Code"/>
          <w:shd w:fill="f3f3f3" w:val="clear"/>
          <w:rtl w:val="0"/>
        </w:rPr>
        <w:t xml:space="preserve">perl -i -pe 's/(?&lt;!\r)\n/\1/g' fhv_tripdata_2020-01.csv</w:t>
      </w:r>
    </w:p>
    <w:p w:rsidR="00000000" w:rsidDel="00000000" w:rsidP="00000000" w:rsidRDefault="00000000" w:rsidRPr="00000000" w14:paraId="00000A19">
      <w:pPr>
        <w:rPr>
          <w:rFonts w:ascii="Fira Code" w:cs="Fira Code" w:eastAsia="Fira Code" w:hAnsi="Fira Code"/>
        </w:rPr>
      </w:pPr>
      <w:r w:rsidDel="00000000" w:rsidR="00000000" w:rsidRPr="00000000">
        <w:rPr>
          <w:rFonts w:ascii="Fira Code" w:cs="Fira Code" w:eastAsia="Fira Code" w:hAnsi="Fira Code"/>
          <w:rtl w:val="0"/>
        </w:rPr>
        <w:t xml:space="preserve">After that, clear the failed task in Airflow to force re-execution.</w:t>
      </w:r>
    </w:p>
    <w:p w:rsidR="00000000" w:rsidDel="00000000" w:rsidP="00000000" w:rsidRDefault="00000000" w:rsidRPr="00000000" w14:paraId="00000A1A">
      <w:pPr>
        <w:pStyle w:val="Heading2"/>
        <w:rPr>
          <w:rFonts w:ascii="Fira Code" w:cs="Fira Code" w:eastAsia="Fira Code" w:hAnsi="Fira Code"/>
          <w:sz w:val="34"/>
          <w:szCs w:val="34"/>
        </w:rPr>
      </w:pPr>
      <w:bookmarkStart w:colFirst="0" w:colLast="0" w:name="_6pmmy5kns8sc" w:id="286"/>
      <w:bookmarkEnd w:id="286"/>
      <w:r w:rsidDel="00000000" w:rsidR="00000000" w:rsidRPr="00000000">
        <w:rPr>
          <w:rFonts w:ascii="Fira Code" w:cs="Fira Code" w:eastAsia="Fira Code" w:hAnsi="Fira Code"/>
          <w:sz w:val="34"/>
          <w:szCs w:val="34"/>
          <w:rtl w:val="0"/>
        </w:rPr>
        <w:t xml:space="preserve">Hack to load yellow and green trip data for 2019 and 2020</w:t>
      </w:r>
    </w:p>
    <w:p w:rsidR="00000000" w:rsidDel="00000000" w:rsidP="00000000" w:rsidRDefault="00000000" w:rsidRPr="00000000" w14:paraId="00000A1B">
      <w:pPr>
        <w:rPr>
          <w:rFonts w:ascii="Fira Code" w:cs="Fira Code" w:eastAsia="Fira Code" w:hAnsi="Fira Code"/>
        </w:rPr>
      </w:pPr>
      <w:r w:rsidDel="00000000" w:rsidR="00000000" w:rsidRPr="00000000">
        <w:rPr>
          <w:rFonts w:ascii="Fira Code" w:cs="Fira Code" w:eastAsia="Fira Code" w:hAnsi="Fira Code"/>
          <w:rtl w:val="0"/>
        </w:rPr>
        <w:t xml:space="preserve">I initially followed </w:t>
      </w:r>
      <w:hyperlink r:id="rId181">
        <w:r w:rsidDel="00000000" w:rsidR="00000000" w:rsidRPr="00000000">
          <w:rPr>
            <w:rFonts w:ascii="Fira Code" w:cs="Fira Code" w:eastAsia="Fira Code" w:hAnsi="Fira Code"/>
            <w:color w:val="1155cc"/>
            <w:u w:val="single"/>
            <w:rtl w:val="0"/>
          </w:rPr>
          <w:t xml:space="preserve">data-engineering-zoomcamp/03-data-warehouse/extras/web_to_gcs.py at main · DataTalksClub/data-engineering-bootcamp (github.com)</w:t>
        </w:r>
      </w:hyperlink>
      <w:r w:rsidDel="00000000" w:rsidR="00000000" w:rsidRPr="00000000">
        <w:rPr>
          <w:rtl w:val="0"/>
        </w:rPr>
      </w:r>
    </w:p>
    <w:p w:rsidR="00000000" w:rsidDel="00000000" w:rsidP="00000000" w:rsidRDefault="00000000" w:rsidRPr="00000000" w14:paraId="00000A1C">
      <w:pPr>
        <w:rPr>
          <w:rFonts w:ascii="Fira Code" w:cs="Fira Code" w:eastAsia="Fira Code" w:hAnsi="Fira Code"/>
        </w:rPr>
      </w:pPr>
      <w:r w:rsidDel="00000000" w:rsidR="00000000" w:rsidRPr="00000000">
        <w:rPr>
          <w:rFonts w:ascii="Fira Code" w:cs="Fira Code" w:eastAsia="Fira Code" w:hAnsi="Fira Code"/>
          <w:rtl w:val="0"/>
        </w:rPr>
        <w:t xml:space="preserve">But it was taking forever for the yellow trip data and when I tried to download and upload the parquet files directly to GCS, that works fine but when creating the Bigquery table, there was a schema inconsistency issue</w:t>
      </w:r>
    </w:p>
    <w:p w:rsidR="00000000" w:rsidDel="00000000" w:rsidP="00000000" w:rsidRDefault="00000000" w:rsidRPr="00000000" w14:paraId="00000A1D">
      <w:pPr>
        <w:rPr>
          <w:rFonts w:ascii="Fira Code" w:cs="Fira Code" w:eastAsia="Fira Code" w:hAnsi="Fira Code"/>
        </w:rPr>
      </w:pPr>
      <w:r w:rsidDel="00000000" w:rsidR="00000000" w:rsidRPr="00000000">
        <w:rPr>
          <w:rFonts w:ascii="Fira Code" w:cs="Fira Code" w:eastAsia="Fira Code" w:hAnsi="Fira Code"/>
          <w:rtl w:val="0"/>
        </w:rPr>
        <w:t xml:space="preserve">Then I found another hack shared in the slack which was suggested by Victoria. </w:t>
      </w:r>
    </w:p>
    <w:p w:rsidR="00000000" w:rsidDel="00000000" w:rsidP="00000000" w:rsidRDefault="00000000" w:rsidRPr="00000000" w14:paraId="00000A1E">
      <w:pPr>
        <w:rPr>
          <w:rFonts w:ascii="Fira Code" w:cs="Fira Code" w:eastAsia="Fira Code" w:hAnsi="Fira Code"/>
        </w:rPr>
      </w:pPr>
      <w:hyperlink r:id="rId182">
        <w:r w:rsidDel="00000000" w:rsidR="00000000" w:rsidRPr="00000000">
          <w:rPr>
            <w:rFonts w:ascii="Fira Code" w:cs="Fira Code" w:eastAsia="Fira Code" w:hAnsi="Fira Code"/>
            <w:color w:val="1155cc"/>
            <w:u w:val="single"/>
            <w:rtl w:val="0"/>
          </w:rPr>
          <w:t xml:space="preserve">[Optional] Hack for loading data to BigQuery for Week 4 - YouTube</w:t>
        </w:r>
      </w:hyperlink>
      <w:r w:rsidDel="00000000" w:rsidR="00000000" w:rsidRPr="00000000">
        <w:rPr>
          <w:rtl w:val="0"/>
        </w:rPr>
      </w:r>
    </w:p>
    <w:p w:rsidR="00000000" w:rsidDel="00000000" w:rsidP="00000000" w:rsidRDefault="00000000" w:rsidRPr="00000000" w14:paraId="00000A1F">
      <w:pPr>
        <w:rPr>
          <w:rFonts w:ascii="Fira Code" w:cs="Fira Code" w:eastAsia="Fira Code" w:hAnsi="Fira Code"/>
        </w:rPr>
      </w:pPr>
      <w:r w:rsidDel="00000000" w:rsidR="00000000" w:rsidRPr="00000000">
        <w:rPr>
          <w:rFonts w:ascii="Fira Code" w:cs="Fira Code" w:eastAsia="Fira Code" w:hAnsi="Fira Code"/>
          <w:rtl w:val="0"/>
        </w:rPr>
        <w:t xml:space="preserve">Please watch until the end as there is few schema changes required to be done</w:t>
      </w:r>
    </w:p>
    <w:p w:rsidR="00000000" w:rsidDel="00000000" w:rsidP="00000000" w:rsidRDefault="00000000" w:rsidRPr="00000000" w14:paraId="00000A20">
      <w:pPr>
        <w:rPr>
          <w:rFonts w:ascii="Fira Code" w:cs="Fira Code" w:eastAsia="Fira Code" w:hAnsi="Fira Code"/>
        </w:rPr>
      </w:pPr>
      <w:r w:rsidDel="00000000" w:rsidR="00000000" w:rsidRPr="00000000">
        <w:rPr>
          <w:rtl w:val="0"/>
        </w:rPr>
      </w:r>
    </w:p>
    <w:p w:rsidR="00000000" w:rsidDel="00000000" w:rsidP="00000000" w:rsidRDefault="00000000" w:rsidRPr="00000000" w14:paraId="00000A21">
      <w:pPr>
        <w:pStyle w:val="Heading2"/>
        <w:rPr>
          <w:rFonts w:ascii="Fira Code" w:cs="Fira Code" w:eastAsia="Fira Code" w:hAnsi="Fira Code"/>
        </w:rPr>
      </w:pPr>
      <w:bookmarkStart w:colFirst="0" w:colLast="0" w:name="_bcnaelwxlkdt" w:id="287"/>
      <w:bookmarkEnd w:id="287"/>
      <w:r w:rsidDel="00000000" w:rsidR="00000000" w:rsidRPr="00000000">
        <w:rPr>
          <w:rFonts w:ascii="Fira Code" w:cs="Fira Code" w:eastAsia="Fira Code" w:hAnsi="Fira Code"/>
          <w:rtl w:val="0"/>
        </w:rPr>
        <w:t xml:space="preserve">Move many files (more than one) from Google cloud storage bucket to Big query</w:t>
      </w:r>
    </w:p>
    <w:p w:rsidR="00000000" w:rsidDel="00000000" w:rsidP="00000000" w:rsidRDefault="00000000" w:rsidRPr="00000000" w14:paraId="00000A22">
      <w:pPr>
        <w:rPr>
          <w:rFonts w:ascii="Fira Code" w:cs="Fira Code" w:eastAsia="Fira Code" w:hAnsi="Fira Code"/>
        </w:rPr>
      </w:pPr>
      <w:r w:rsidDel="00000000" w:rsidR="00000000" w:rsidRPr="00000000">
        <w:rPr>
          <w:rtl w:val="0"/>
        </w:rPr>
      </w:r>
    </w:p>
    <w:p w:rsidR="00000000" w:rsidDel="00000000" w:rsidP="00000000" w:rsidRDefault="00000000" w:rsidRPr="00000000" w14:paraId="00000A23">
      <w:pPr>
        <w:rPr>
          <w:rFonts w:ascii="Fira Code" w:cs="Fira Code" w:eastAsia="Fira Code" w:hAnsi="Fira Code"/>
        </w:rPr>
      </w:pPr>
      <w:r w:rsidDel="00000000" w:rsidR="00000000" w:rsidRPr="00000000">
        <w:rPr>
          <w:rFonts w:ascii="Fira Code" w:cs="Fira Code" w:eastAsia="Fira Code" w:hAnsi="Fira Code"/>
          <w:rtl w:val="0"/>
        </w:rPr>
        <w:t xml:space="preserve">“gs\storage_link\*.parquet” need to be added in destination folder</w:t>
      </w:r>
    </w:p>
    <w:p w:rsidR="00000000" w:rsidDel="00000000" w:rsidP="00000000" w:rsidRDefault="00000000" w:rsidRPr="00000000" w14:paraId="00000A24">
      <w:pPr>
        <w:rPr>
          <w:rFonts w:ascii="Fira Code" w:cs="Fira Code" w:eastAsia="Fira Code" w:hAnsi="Fira Code"/>
        </w:rPr>
      </w:pPr>
      <w:r w:rsidDel="00000000" w:rsidR="00000000" w:rsidRPr="00000000">
        <w:rPr>
          <w:rtl w:val="0"/>
        </w:rPr>
      </w:r>
    </w:p>
    <w:p w:rsidR="00000000" w:rsidDel="00000000" w:rsidP="00000000" w:rsidRDefault="00000000" w:rsidRPr="00000000" w14:paraId="00000A25">
      <w:pPr>
        <w:pStyle w:val="Heading2"/>
        <w:rPr>
          <w:rFonts w:ascii="Fira Code" w:cs="Fira Code" w:eastAsia="Fira Code" w:hAnsi="Fira Code"/>
          <w:sz w:val="34"/>
          <w:szCs w:val="34"/>
        </w:rPr>
      </w:pPr>
      <w:bookmarkStart w:colFirst="0" w:colLast="0" w:name="_76fhdlafwlse" w:id="288"/>
      <w:bookmarkEnd w:id="288"/>
      <w:r w:rsidDel="00000000" w:rsidR="00000000" w:rsidRPr="00000000">
        <w:rPr>
          <w:rFonts w:ascii="Fira Code" w:cs="Fira Code" w:eastAsia="Fira Code" w:hAnsi="Fira Code"/>
          <w:sz w:val="34"/>
          <w:szCs w:val="34"/>
          <w:rtl w:val="0"/>
        </w:rPr>
        <w:t xml:space="preserve">GCP VM - All of sudden ssh stopped working for my VM after my last restart</w:t>
      </w:r>
    </w:p>
    <w:p w:rsidR="00000000" w:rsidDel="00000000" w:rsidP="00000000" w:rsidRDefault="00000000" w:rsidRPr="00000000" w14:paraId="00000A26">
      <w:pPr>
        <w:rPr>
          <w:rFonts w:ascii="Fira Code" w:cs="Fira Code" w:eastAsia="Fira Code" w:hAnsi="Fira Code"/>
          <w:sz w:val="25"/>
          <w:szCs w:val="25"/>
          <w:shd w:fill="f8f8f8" w:val="clear"/>
        </w:rPr>
      </w:pPr>
      <w:r w:rsidDel="00000000" w:rsidR="00000000" w:rsidRPr="00000000">
        <w:rPr>
          <w:rFonts w:ascii="Fira Code" w:cs="Fira Code" w:eastAsia="Fira Code" w:hAnsi="Fira Code"/>
          <w:sz w:val="25"/>
          <w:szCs w:val="25"/>
          <w:shd w:fill="f8f8f8" w:val="clear"/>
          <w:rtl w:val="0"/>
        </w:rPr>
        <w:t xml:space="preserve">One common cause experienced is lack of space after running prefect several times. When running prefect, check the folder ‘.prefect/storage’ and delete the logs now and then to avoid the problem. </w:t>
      </w:r>
    </w:p>
    <w:p w:rsidR="00000000" w:rsidDel="00000000" w:rsidP="00000000" w:rsidRDefault="00000000" w:rsidRPr="00000000" w14:paraId="00000A27">
      <w:pPr>
        <w:pStyle w:val="Heading2"/>
        <w:spacing w:after="200" w:lineRule="auto"/>
        <w:rPr>
          <w:rFonts w:ascii="Fira Code" w:cs="Fira Code" w:eastAsia="Fira Code" w:hAnsi="Fira Code"/>
          <w:sz w:val="34"/>
          <w:szCs w:val="34"/>
        </w:rPr>
      </w:pPr>
      <w:bookmarkStart w:colFirst="0" w:colLast="0" w:name="_eneyqxhf3dbe" w:id="289"/>
      <w:bookmarkEnd w:id="289"/>
      <w:r w:rsidDel="00000000" w:rsidR="00000000" w:rsidRPr="00000000">
        <w:rPr>
          <w:rtl w:val="0"/>
        </w:rPr>
      </w:r>
    </w:p>
    <w:p w:rsidR="00000000" w:rsidDel="00000000" w:rsidP="00000000" w:rsidRDefault="00000000" w:rsidRPr="00000000" w14:paraId="00000A28">
      <w:pPr>
        <w:pStyle w:val="Heading2"/>
        <w:rPr>
          <w:rFonts w:ascii="Fira Code" w:cs="Fira Code" w:eastAsia="Fira Code" w:hAnsi="Fira Code"/>
          <w:sz w:val="34"/>
          <w:szCs w:val="34"/>
        </w:rPr>
      </w:pPr>
      <w:bookmarkStart w:colFirst="0" w:colLast="0" w:name="_gr1o1h3hglco" w:id="290"/>
      <w:bookmarkEnd w:id="290"/>
      <w:r w:rsidDel="00000000" w:rsidR="00000000" w:rsidRPr="00000000">
        <w:rPr>
          <w:rFonts w:ascii="Fira Code" w:cs="Fira Code" w:eastAsia="Fira Code" w:hAnsi="Fira Code"/>
          <w:sz w:val="34"/>
          <w:szCs w:val="34"/>
          <w:rtl w:val="0"/>
        </w:rPr>
        <w:t xml:space="preserve">GCP VM - </w:t>
      </w:r>
      <w:r w:rsidDel="00000000" w:rsidR="00000000" w:rsidRPr="00000000">
        <w:rPr>
          <w:rFonts w:ascii="Fira Code" w:cs="Fira Code" w:eastAsia="Fira Code" w:hAnsi="Fira Code"/>
          <w:sz w:val="34"/>
          <w:szCs w:val="34"/>
          <w:rtl w:val="0"/>
        </w:rPr>
        <w:t xml:space="preserve">If you have lost SSH access to your machine due to lack of space. Permission denied (publickey)</w:t>
      </w:r>
    </w:p>
    <w:p w:rsidR="00000000" w:rsidDel="00000000" w:rsidP="00000000" w:rsidRDefault="00000000" w:rsidRPr="00000000" w14:paraId="00000A29">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can try to do this steps:</w:t>
      </w:r>
    </w:p>
    <w:p w:rsidR="00000000" w:rsidDel="00000000" w:rsidP="00000000" w:rsidRDefault="00000000" w:rsidRPr="00000000" w14:paraId="00000A2A">
      <w:pPr>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6029325" cy="7610475"/>
            <wp:effectExtent b="0" l="0" r="0" t="0"/>
            <wp:docPr id="74" name="image73.png"/>
            <a:graphic>
              <a:graphicData uri="http://schemas.openxmlformats.org/drawingml/2006/picture">
                <pic:pic>
                  <pic:nvPicPr>
                    <pic:cNvPr id="0" name="image73.png"/>
                    <pic:cNvPicPr preferRelativeResize="0"/>
                  </pic:nvPicPr>
                  <pic:blipFill>
                    <a:blip r:embed="rId183"/>
                    <a:srcRect b="0" l="0" r="0" t="0"/>
                    <a:stretch>
                      <a:fillRect/>
                    </a:stretch>
                  </pic:blipFill>
                  <pic:spPr>
                    <a:xfrm>
                      <a:off x="0" y="0"/>
                      <a:ext cx="6029325" cy="7610475"/>
                    </a:xfrm>
                    <a:prstGeom prst="rect"/>
                    <a:ln/>
                  </pic:spPr>
                </pic:pic>
              </a:graphicData>
            </a:graphic>
          </wp:inline>
        </w:drawing>
      </w:r>
      <w:r w:rsidDel="00000000" w:rsidR="00000000" w:rsidRPr="00000000">
        <w:rPr>
          <w:rtl w:val="0"/>
        </w:rPr>
      </w:r>
    </w:p>
    <w:p w:rsidR="00000000" w:rsidDel="00000000" w:rsidP="00000000" w:rsidRDefault="00000000" w:rsidRPr="00000000" w14:paraId="00000A2B">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2C">
      <w:pPr>
        <w:pStyle w:val="Heading2"/>
        <w:spacing w:after="200" w:line="276" w:lineRule="auto"/>
        <w:rPr>
          <w:rFonts w:ascii="Fira Code" w:cs="Fira Code" w:eastAsia="Fira Code" w:hAnsi="Fira Code"/>
          <w:b w:val="1"/>
          <w:sz w:val="34"/>
          <w:szCs w:val="34"/>
        </w:rPr>
      </w:pPr>
      <w:bookmarkStart w:colFirst="0" w:colLast="0" w:name="_xdwo41mql7gt" w:id="291"/>
      <w:bookmarkEnd w:id="291"/>
      <w:r w:rsidDel="00000000" w:rsidR="00000000" w:rsidRPr="00000000">
        <w:rPr>
          <w:rFonts w:ascii="Fira Code" w:cs="Fira Code" w:eastAsia="Fira Code" w:hAnsi="Fira Code"/>
          <w:b w:val="1"/>
          <w:sz w:val="34"/>
          <w:szCs w:val="34"/>
          <w:rtl w:val="0"/>
        </w:rPr>
        <w:t xml:space="preserve">DBT - </w:t>
      </w:r>
      <w:r w:rsidDel="00000000" w:rsidR="00000000" w:rsidRPr="00000000">
        <w:rPr>
          <w:rFonts w:ascii="Fira Code" w:cs="Fira Code" w:eastAsia="Fira Code" w:hAnsi="Fira Code"/>
          <w:b w:val="1"/>
          <w:sz w:val="34"/>
          <w:szCs w:val="34"/>
          <w:rtl w:val="0"/>
        </w:rPr>
        <w:t xml:space="preserve">When running your first dbt model, if it fails with an error: </w:t>
      </w:r>
    </w:p>
    <w:p w:rsidR="00000000" w:rsidDel="00000000" w:rsidP="00000000" w:rsidRDefault="00000000" w:rsidRPr="00000000" w14:paraId="00000A2D">
      <w:pPr>
        <w:pStyle w:val="Heading2"/>
        <w:numPr>
          <w:ilvl w:val="0"/>
          <w:numId w:val="25"/>
        </w:numPr>
        <w:spacing w:after="0" w:afterAutospacing="0" w:line="276" w:lineRule="auto"/>
        <w:ind w:left="720" w:hanging="360"/>
        <w:rPr>
          <w:rFonts w:ascii="Fira Code" w:cs="Fira Code" w:eastAsia="Fira Code" w:hAnsi="Fira Code"/>
          <w:sz w:val="34"/>
          <w:szCs w:val="34"/>
        </w:rPr>
      </w:pPr>
      <w:bookmarkStart w:colFirst="0" w:colLast="0" w:name="_bn4j00m1udb3" w:id="292"/>
      <w:bookmarkEnd w:id="292"/>
      <w:r w:rsidDel="00000000" w:rsidR="00000000" w:rsidRPr="00000000">
        <w:rPr>
          <w:rFonts w:ascii="Fira Code" w:cs="Fira Code" w:eastAsia="Fira Code" w:hAnsi="Fira Code"/>
          <w:sz w:val="34"/>
          <w:szCs w:val="34"/>
          <w:rtl w:val="0"/>
        </w:rPr>
        <w:t xml:space="preserve">404 Not found: Dataset was not found in location US</w:t>
      </w:r>
    </w:p>
    <w:p w:rsidR="00000000" w:rsidDel="00000000" w:rsidP="00000000" w:rsidRDefault="00000000" w:rsidRPr="00000000" w14:paraId="00000A2E">
      <w:pPr>
        <w:pStyle w:val="Heading2"/>
        <w:numPr>
          <w:ilvl w:val="0"/>
          <w:numId w:val="25"/>
        </w:numPr>
        <w:spacing w:after="200" w:before="0" w:beforeAutospacing="0" w:line="276" w:lineRule="auto"/>
        <w:ind w:left="720" w:hanging="360"/>
        <w:rPr>
          <w:rFonts w:ascii="Fira Code" w:cs="Fira Code" w:eastAsia="Fira Code" w:hAnsi="Fira Code"/>
          <w:sz w:val="34"/>
          <w:szCs w:val="34"/>
        </w:rPr>
      </w:pPr>
      <w:bookmarkStart w:colFirst="0" w:colLast="0" w:name="_7e5jss5qvn22" w:id="293"/>
      <w:bookmarkEnd w:id="293"/>
      <w:r w:rsidDel="00000000" w:rsidR="00000000" w:rsidRPr="00000000">
        <w:rPr>
          <w:rFonts w:ascii="Fira Code" w:cs="Fira Code" w:eastAsia="Fira Code" w:hAnsi="Fira Code"/>
          <w:sz w:val="34"/>
          <w:szCs w:val="34"/>
          <w:rtl w:val="0"/>
        </w:rPr>
        <w:t xml:space="preserve">404 Not found: Dataset eighth-zenith-372015:trip_data_all was not found in location us-west1</w:t>
      </w:r>
      <w:r w:rsidDel="00000000" w:rsidR="00000000" w:rsidRPr="00000000">
        <w:rPr>
          <w:rtl w:val="0"/>
        </w:rPr>
      </w:r>
    </w:p>
    <w:p w:rsidR="00000000" w:rsidDel="00000000" w:rsidP="00000000" w:rsidRDefault="00000000" w:rsidRPr="00000000" w14:paraId="00000A2F">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30">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R:</w:t>
      </w:r>
      <w:r w:rsidDel="00000000" w:rsidR="00000000" w:rsidRPr="00000000">
        <w:rPr>
          <w:rFonts w:ascii="Fira Code" w:cs="Fira Code" w:eastAsia="Fira Code" w:hAnsi="Fira Code"/>
          <w:sz w:val="24"/>
          <w:szCs w:val="24"/>
          <w:rtl w:val="0"/>
        </w:rPr>
        <w:t xml:space="preserve"> Go to BigQuery, and check the location of BOTH</w:t>
      </w:r>
    </w:p>
    <w:p w:rsidR="00000000" w:rsidDel="00000000" w:rsidP="00000000" w:rsidRDefault="00000000" w:rsidRPr="00000000" w14:paraId="00000A31">
      <w:pPr>
        <w:numPr>
          <w:ilvl w:val="0"/>
          <w:numId w:val="19"/>
        </w:numPr>
        <w:spacing w:after="200" w:line="276"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source dataset (trips_data_all), and</w:t>
      </w:r>
    </w:p>
    <w:p w:rsidR="00000000" w:rsidDel="00000000" w:rsidP="00000000" w:rsidRDefault="00000000" w:rsidRPr="00000000" w14:paraId="00000A32">
      <w:pPr>
        <w:numPr>
          <w:ilvl w:val="0"/>
          <w:numId w:val="19"/>
        </w:numPr>
        <w:spacing w:after="200" w:line="276"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schema you’re trying to write to (name should be </w:t>
        <w:tab/>
        <w:t xml:space="preserve">dbt_&lt;first initial&gt;&lt;last name&gt; (if you didn’t change the default settings at the end when setting up your project))</w:t>
      </w:r>
    </w:p>
    <w:p w:rsidR="00000000" w:rsidDel="00000000" w:rsidP="00000000" w:rsidRDefault="00000000" w:rsidRPr="00000000" w14:paraId="00000A33">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Likely, your source data will be in your region, but the write location will be a multi-regional location (US in this example). Delete these datasets, and recreate them with your specified region and the correct naming format.</w:t>
      </w:r>
    </w:p>
    <w:p w:rsidR="00000000" w:rsidDel="00000000" w:rsidP="00000000" w:rsidRDefault="00000000" w:rsidRPr="00000000" w14:paraId="00000A34">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Alternatively, instead of removing datasets, you can specify the single-region location you are using. E.g. instead of </w:t>
      </w:r>
      <w:r w:rsidDel="00000000" w:rsidR="00000000" w:rsidRPr="00000000">
        <w:rPr>
          <w:rFonts w:ascii="Fira Code" w:cs="Fira Code" w:eastAsia="Fira Code" w:hAnsi="Fira Code"/>
          <w:sz w:val="24"/>
          <w:szCs w:val="24"/>
          <w:shd w:fill="f3f3f3" w:val="clear"/>
          <w:rtl w:val="0"/>
        </w:rPr>
        <w:t xml:space="preserve">‘location: US</w:t>
      </w:r>
      <w:r w:rsidDel="00000000" w:rsidR="00000000" w:rsidRPr="00000000">
        <w:rPr>
          <w:rFonts w:ascii="Fira Code" w:cs="Fira Code" w:eastAsia="Fira Code" w:hAnsi="Fira Code"/>
          <w:sz w:val="24"/>
          <w:szCs w:val="24"/>
          <w:rtl w:val="0"/>
        </w:rPr>
        <w:t xml:space="preserve">’, specify the region, so </w:t>
      </w:r>
      <w:r w:rsidDel="00000000" w:rsidR="00000000" w:rsidRPr="00000000">
        <w:rPr>
          <w:rFonts w:ascii="Fira Code" w:cs="Fira Code" w:eastAsia="Fira Code" w:hAnsi="Fira Code"/>
          <w:sz w:val="24"/>
          <w:szCs w:val="24"/>
          <w:shd w:fill="f3f3f3" w:val="clear"/>
          <w:rtl w:val="0"/>
        </w:rPr>
        <w:t xml:space="preserve">‘location: US-east1</w:t>
      </w:r>
      <w:r w:rsidDel="00000000" w:rsidR="00000000" w:rsidRPr="00000000">
        <w:rPr>
          <w:rFonts w:ascii="Fira Code" w:cs="Fira Code" w:eastAsia="Fira Code" w:hAnsi="Fira Code"/>
          <w:sz w:val="24"/>
          <w:szCs w:val="24"/>
          <w:rtl w:val="0"/>
        </w:rPr>
        <w:t xml:space="preserve">’. See </w:t>
      </w:r>
      <w:hyperlink r:id="rId184">
        <w:r w:rsidDel="00000000" w:rsidR="00000000" w:rsidRPr="00000000">
          <w:rPr>
            <w:rFonts w:ascii="Fira Code" w:cs="Fira Code" w:eastAsia="Fira Code" w:hAnsi="Fira Code"/>
            <w:sz w:val="24"/>
            <w:szCs w:val="24"/>
            <w:u w:val="single"/>
            <w:rtl w:val="0"/>
          </w:rPr>
          <w:t xml:space="preserve">this Github comment</w:t>
        </w:r>
      </w:hyperlink>
      <w:r w:rsidDel="00000000" w:rsidR="00000000" w:rsidRPr="00000000">
        <w:rPr>
          <w:rFonts w:ascii="Fira Code" w:cs="Fira Code" w:eastAsia="Fira Code" w:hAnsi="Fira Code"/>
          <w:sz w:val="24"/>
          <w:szCs w:val="24"/>
          <w:rtl w:val="0"/>
        </w:rPr>
        <w:t xml:space="preserve"> for more detail. </w:t>
      </w:r>
      <w:r w:rsidDel="00000000" w:rsidR="00000000" w:rsidRPr="00000000">
        <w:rPr>
          <w:rFonts w:ascii="Fira Code" w:cs="Fira Code" w:eastAsia="Fira Code" w:hAnsi="Fira Code"/>
          <w:sz w:val="24"/>
          <w:szCs w:val="24"/>
          <w:rtl w:val="0"/>
        </w:rPr>
        <w:t xml:space="preserve">Additionally please see </w:t>
      </w:r>
      <w:hyperlink r:id="rId185">
        <w:r w:rsidDel="00000000" w:rsidR="00000000" w:rsidRPr="00000000">
          <w:rPr>
            <w:rFonts w:ascii="Fira Code" w:cs="Fira Code" w:eastAsia="Fira Code" w:hAnsi="Fira Code"/>
            <w:sz w:val="24"/>
            <w:szCs w:val="24"/>
            <w:u w:val="single"/>
            <w:rtl w:val="0"/>
          </w:rPr>
          <w:t xml:space="preserve">this post of Sandy</w:t>
        </w:r>
      </w:hyperlink>
      <w:r w:rsidDel="00000000" w:rsidR="00000000" w:rsidRPr="00000000">
        <w:rPr>
          <w:rtl w:val="0"/>
        </w:rPr>
      </w:r>
    </w:p>
    <w:p w:rsidR="00000000" w:rsidDel="00000000" w:rsidP="00000000" w:rsidRDefault="00000000" w:rsidRPr="00000000" w14:paraId="00000A35">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36">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In </w:t>
      </w:r>
      <w:r w:rsidDel="00000000" w:rsidR="00000000" w:rsidRPr="00000000">
        <w:rPr>
          <w:rFonts w:ascii="Fira Code" w:cs="Fira Code" w:eastAsia="Fira Code" w:hAnsi="Fira Code"/>
          <w:b w:val="1"/>
          <w:i w:val="1"/>
          <w:sz w:val="30"/>
          <w:szCs w:val="30"/>
          <w:rtl w:val="0"/>
        </w:rPr>
        <w:t xml:space="preserve">DBT cloud</w:t>
      </w:r>
      <w:r w:rsidDel="00000000" w:rsidR="00000000" w:rsidRPr="00000000">
        <w:rPr>
          <w:rFonts w:ascii="Fira Code" w:cs="Fira Code" w:eastAsia="Fira Code" w:hAnsi="Fira Code"/>
          <w:sz w:val="24"/>
          <w:szCs w:val="24"/>
          <w:rtl w:val="0"/>
        </w:rPr>
        <w:t xml:space="preserve"> you can actually specify the location using the following steps:</w:t>
      </w:r>
    </w:p>
    <w:p w:rsidR="00000000" w:rsidDel="00000000" w:rsidP="00000000" w:rsidRDefault="00000000" w:rsidRPr="00000000" w14:paraId="00000A37">
      <w:pPr>
        <w:numPr>
          <w:ilvl w:val="0"/>
          <w:numId w:val="70"/>
        </w:numPr>
        <w:spacing w:after="200" w:line="276" w:lineRule="auto"/>
        <w:ind w:left="720" w:hanging="360"/>
        <w:rPr>
          <w:sz w:val="24"/>
          <w:szCs w:val="24"/>
        </w:rPr>
      </w:pPr>
      <w:r w:rsidDel="00000000" w:rsidR="00000000" w:rsidRPr="00000000">
        <w:rPr>
          <w:rFonts w:ascii="Fira Code" w:cs="Fira Code" w:eastAsia="Fira Code" w:hAnsi="Fira Code"/>
          <w:b w:val="1"/>
          <w:sz w:val="24"/>
          <w:szCs w:val="24"/>
          <w:rtl w:val="0"/>
        </w:rPr>
        <w:t xml:space="preserve">GPo </w:t>
      </w:r>
      <w:r w:rsidDel="00000000" w:rsidR="00000000" w:rsidRPr="00000000">
        <w:rPr>
          <w:rFonts w:ascii="Fira Code" w:cs="Fira Code" w:eastAsia="Fira Code" w:hAnsi="Fira Code"/>
          <w:sz w:val="24"/>
          <w:szCs w:val="24"/>
          <w:rtl w:val="0"/>
        </w:rPr>
        <w:t xml:space="preserve">to your profile page (top right drop-down --&gt; profile)</w:t>
      </w:r>
    </w:p>
    <w:p w:rsidR="00000000" w:rsidDel="00000000" w:rsidP="00000000" w:rsidRDefault="00000000" w:rsidRPr="00000000" w14:paraId="00000A38">
      <w:pPr>
        <w:numPr>
          <w:ilvl w:val="0"/>
          <w:numId w:val="70"/>
        </w:numPr>
        <w:spacing w:after="200" w:before="0" w:line="276" w:lineRule="auto"/>
        <w:ind w:left="720" w:hanging="360"/>
        <w:rPr>
          <w:sz w:val="24"/>
          <w:szCs w:val="24"/>
        </w:rPr>
      </w:pPr>
      <w:r w:rsidDel="00000000" w:rsidR="00000000" w:rsidRPr="00000000">
        <w:rPr>
          <w:rFonts w:ascii="Fira Code" w:cs="Fira Code" w:eastAsia="Fira Code" w:hAnsi="Fira Code"/>
          <w:sz w:val="24"/>
          <w:szCs w:val="24"/>
          <w:rtl w:val="0"/>
        </w:rPr>
        <w:t xml:space="preserve">Then </w:t>
      </w:r>
      <w:r w:rsidDel="00000000" w:rsidR="00000000" w:rsidRPr="00000000">
        <w:rPr>
          <w:rFonts w:ascii="Fira Code" w:cs="Fira Code" w:eastAsia="Fira Code" w:hAnsi="Fira Code"/>
          <w:b w:val="1"/>
          <w:sz w:val="24"/>
          <w:szCs w:val="24"/>
          <w:rtl w:val="0"/>
        </w:rPr>
        <w:t xml:space="preserve">go </w:t>
      </w:r>
      <w:r w:rsidDel="00000000" w:rsidR="00000000" w:rsidRPr="00000000">
        <w:rPr>
          <w:rFonts w:ascii="Fira Code" w:cs="Fira Code" w:eastAsia="Fira Code" w:hAnsi="Fira Code"/>
          <w:sz w:val="24"/>
          <w:szCs w:val="24"/>
          <w:rtl w:val="0"/>
        </w:rPr>
        <w:t xml:space="preserve">to under Credentials --&gt; Analytics (you may have customised this name)</w:t>
      </w:r>
    </w:p>
    <w:p w:rsidR="00000000" w:rsidDel="00000000" w:rsidP="00000000" w:rsidRDefault="00000000" w:rsidRPr="00000000" w14:paraId="00000A39">
      <w:pPr>
        <w:numPr>
          <w:ilvl w:val="0"/>
          <w:numId w:val="70"/>
        </w:numPr>
        <w:spacing w:after="200" w:before="0" w:line="276" w:lineRule="auto"/>
        <w:ind w:left="720" w:hanging="360"/>
        <w:rPr>
          <w:sz w:val="24"/>
          <w:szCs w:val="24"/>
        </w:rPr>
      </w:pPr>
      <w:r w:rsidDel="00000000" w:rsidR="00000000" w:rsidRPr="00000000">
        <w:rPr>
          <w:rFonts w:ascii="Fira Code" w:cs="Fira Code" w:eastAsia="Fira Code" w:hAnsi="Fira Code"/>
          <w:b w:val="1"/>
          <w:sz w:val="24"/>
          <w:szCs w:val="24"/>
          <w:rtl w:val="0"/>
        </w:rPr>
        <w:t xml:space="preserve">Click </w:t>
      </w:r>
      <w:r w:rsidDel="00000000" w:rsidR="00000000" w:rsidRPr="00000000">
        <w:rPr>
          <w:rFonts w:ascii="Fira Code" w:cs="Fira Code" w:eastAsia="Fira Code" w:hAnsi="Fira Code"/>
          <w:sz w:val="24"/>
          <w:szCs w:val="24"/>
          <w:rtl w:val="0"/>
        </w:rPr>
        <w:t xml:space="preserve">on Bigquery &gt;</w:t>
      </w:r>
    </w:p>
    <w:p w:rsidR="00000000" w:rsidDel="00000000" w:rsidP="00000000" w:rsidRDefault="00000000" w:rsidRPr="00000000" w14:paraId="00000A3A">
      <w:pPr>
        <w:numPr>
          <w:ilvl w:val="0"/>
          <w:numId w:val="70"/>
        </w:numPr>
        <w:spacing w:after="200" w:before="0" w:line="276" w:lineRule="auto"/>
        <w:ind w:left="720" w:hanging="360"/>
        <w:rPr>
          <w:sz w:val="24"/>
          <w:szCs w:val="24"/>
        </w:rPr>
      </w:pPr>
      <w:r w:rsidDel="00000000" w:rsidR="00000000" w:rsidRPr="00000000">
        <w:rPr>
          <w:rFonts w:ascii="Fira Code" w:cs="Fira Code" w:eastAsia="Fira Code" w:hAnsi="Fira Code"/>
          <w:b w:val="1"/>
          <w:sz w:val="24"/>
          <w:szCs w:val="24"/>
          <w:rtl w:val="0"/>
        </w:rPr>
        <w:t xml:space="preserve">Hit </w:t>
      </w:r>
      <w:r w:rsidDel="00000000" w:rsidR="00000000" w:rsidRPr="00000000">
        <w:rPr>
          <w:rFonts w:ascii="Fira Code" w:cs="Fira Code" w:eastAsia="Fira Code" w:hAnsi="Fira Code"/>
          <w:sz w:val="24"/>
          <w:szCs w:val="24"/>
          <w:rtl w:val="0"/>
        </w:rPr>
        <w:t xml:space="preserve">Edit</w:t>
      </w:r>
    </w:p>
    <w:p w:rsidR="00000000" w:rsidDel="00000000" w:rsidP="00000000" w:rsidRDefault="00000000" w:rsidRPr="00000000" w14:paraId="00000A3B">
      <w:pPr>
        <w:numPr>
          <w:ilvl w:val="0"/>
          <w:numId w:val="70"/>
        </w:numPr>
        <w:spacing w:after="200" w:line="276" w:lineRule="auto"/>
        <w:ind w:left="720" w:hanging="360"/>
        <w:rPr>
          <w:sz w:val="24"/>
          <w:szCs w:val="24"/>
        </w:rPr>
      </w:pPr>
      <w:r w:rsidDel="00000000" w:rsidR="00000000" w:rsidRPr="00000000">
        <w:rPr>
          <w:rFonts w:ascii="Fira Code" w:cs="Fira Code" w:eastAsia="Fira Code" w:hAnsi="Fira Code"/>
          <w:b w:val="1"/>
          <w:sz w:val="24"/>
          <w:szCs w:val="24"/>
          <w:rtl w:val="0"/>
        </w:rPr>
        <w:t xml:space="preserve">Update </w:t>
      </w:r>
      <w:r w:rsidDel="00000000" w:rsidR="00000000" w:rsidRPr="00000000">
        <w:rPr>
          <w:rFonts w:ascii="Fira Code" w:cs="Fira Code" w:eastAsia="Fira Code" w:hAnsi="Fira Code"/>
          <w:sz w:val="24"/>
          <w:szCs w:val="24"/>
          <w:rtl w:val="0"/>
        </w:rPr>
        <w:t xml:space="preserve">your location, you may need to re-upload your service account JSON to re-fetch your private key, and </w:t>
      </w:r>
      <w:r w:rsidDel="00000000" w:rsidR="00000000" w:rsidRPr="00000000">
        <w:rPr>
          <w:rFonts w:ascii="Fira Code" w:cs="Fira Code" w:eastAsia="Fira Code" w:hAnsi="Fira Code"/>
          <w:b w:val="1"/>
          <w:sz w:val="24"/>
          <w:szCs w:val="24"/>
          <w:rtl w:val="0"/>
        </w:rPr>
        <w:t xml:space="preserve">save. (NOTE: </w:t>
      </w:r>
      <w:r w:rsidDel="00000000" w:rsidR="00000000" w:rsidRPr="00000000">
        <w:rPr>
          <w:rFonts w:ascii="Fira Code" w:cs="Fira Code" w:eastAsia="Fira Code" w:hAnsi="Fira Code"/>
          <w:sz w:val="24"/>
          <w:szCs w:val="24"/>
          <w:rtl w:val="0"/>
        </w:rPr>
        <w:t xml:space="preserve">be sure to exactly copy the region BigQuery specifies your dataset is in.</w:t>
      </w:r>
      <w:r w:rsidDel="00000000" w:rsidR="00000000" w:rsidRPr="00000000">
        <w:rPr>
          <w:rFonts w:ascii="Fira Code" w:cs="Fira Code" w:eastAsia="Fira Code" w:hAnsi="Fira Code"/>
          <w:b w:val="1"/>
          <w:sz w:val="24"/>
          <w:szCs w:val="24"/>
          <w:rtl w:val="0"/>
        </w:rPr>
        <w:t xml:space="preserve">)</w:t>
      </w:r>
    </w:p>
    <w:p w:rsidR="00000000" w:rsidDel="00000000" w:rsidP="00000000" w:rsidRDefault="00000000" w:rsidRPr="00000000" w14:paraId="00000A3C">
      <w:pPr>
        <w:spacing w:after="200" w:line="276" w:lineRule="auto"/>
        <w:ind w:left="0" w:firstLine="0"/>
        <w:rPr>
          <w:rFonts w:ascii="Fira Code" w:cs="Fira Code" w:eastAsia="Fira Code" w:hAnsi="Fira Code"/>
          <w:b w:val="1"/>
        </w:rPr>
      </w:pPr>
      <w:r w:rsidDel="00000000" w:rsidR="00000000" w:rsidRPr="00000000">
        <w:rPr>
          <w:rtl w:val="0"/>
        </w:rPr>
      </w:r>
    </w:p>
    <w:p w:rsidR="00000000" w:rsidDel="00000000" w:rsidP="00000000" w:rsidRDefault="00000000" w:rsidRPr="00000000" w14:paraId="00000A3D">
      <w:pPr>
        <w:pStyle w:val="Heading2"/>
        <w:spacing w:after="200" w:lineRule="auto"/>
        <w:rPr>
          <w:rFonts w:ascii="Fira Code" w:cs="Fira Code" w:eastAsia="Fira Code" w:hAnsi="Fira Code"/>
          <w:sz w:val="34"/>
          <w:szCs w:val="34"/>
        </w:rPr>
      </w:pPr>
      <w:bookmarkStart w:colFirst="0" w:colLast="0" w:name="_aijeiwkjqsxe" w:id="294"/>
      <w:bookmarkEnd w:id="294"/>
      <w:ins w:author="Sylvia Schmitt" w:id="1" w:date="2024-02-18T10:28:50Z">
        <w:r w:rsidDel="00000000" w:rsidR="00000000" w:rsidRPr="00000000">
          <w:rPr>
            <w:rFonts w:ascii="Fira Code" w:cs="Fira Code" w:eastAsia="Fira Code" w:hAnsi="Fira Code"/>
            <w:rtl w:val="0"/>
          </w:rPr>
          <w:t xml:space="preserve">DBT - </w:t>
        </w:r>
      </w:ins>
      <w:r w:rsidDel="00000000" w:rsidR="00000000" w:rsidRPr="00000000">
        <w:rPr>
          <w:rFonts w:ascii="Fira Code" w:cs="Fira Code" w:eastAsia="Fira Code" w:hAnsi="Fira Code"/>
          <w:sz w:val="34"/>
          <w:szCs w:val="34"/>
          <w:rtl w:val="0"/>
        </w:rPr>
        <w:t xml:space="preserve">When executing dbt run after installing dbt-utils latest version i.e., 1.0.0 warning has generated</w:t>
      </w:r>
    </w:p>
    <w:p w:rsidR="00000000" w:rsidDel="00000000" w:rsidP="00000000" w:rsidRDefault="00000000" w:rsidRPr="00000000" w14:paraId="00000A3E">
      <w:pPr>
        <w:rPr>
          <w:rFonts w:ascii="Fira Code" w:cs="Fira Code" w:eastAsia="Fira Code" w:hAnsi="Fira Code"/>
          <w:color w:val="ffffff"/>
          <w:sz w:val="20"/>
          <w:szCs w:val="20"/>
          <w:shd w:fill="111827" w:val="clear"/>
        </w:rPr>
      </w:pPr>
      <w:r w:rsidDel="00000000" w:rsidR="00000000" w:rsidRPr="00000000">
        <w:rPr>
          <w:rFonts w:ascii="Fira Code" w:cs="Fira Code" w:eastAsia="Fira Code" w:hAnsi="Fira Code"/>
          <w:sz w:val="24"/>
          <w:szCs w:val="24"/>
          <w:rtl w:val="0"/>
        </w:rPr>
        <w:t xml:space="preserve">Error: </w:t>
      </w:r>
      <w:r w:rsidDel="00000000" w:rsidR="00000000" w:rsidRPr="00000000">
        <w:rPr>
          <w:rFonts w:ascii="Fira Code" w:cs="Fira Code" w:eastAsia="Fira Code" w:hAnsi="Fira Code"/>
          <w:color w:val="ffffff"/>
          <w:sz w:val="20"/>
          <w:szCs w:val="20"/>
          <w:shd w:fill="111827" w:val="clear"/>
          <w:rtl w:val="0"/>
        </w:rPr>
        <w:t xml:space="preserve">`dbt_utils.surrogate_key` has been replaced by `dbt_utils.generate_surrogate_key`</w:t>
      </w:r>
    </w:p>
    <w:p w:rsidR="00000000" w:rsidDel="00000000" w:rsidP="00000000" w:rsidRDefault="00000000" w:rsidRPr="00000000" w14:paraId="00000A3F">
      <w:pPr>
        <w:rPr>
          <w:rFonts w:ascii="Fira Code" w:cs="Fira Code" w:eastAsia="Fira Code" w:hAnsi="Fira Code"/>
          <w:sz w:val="20"/>
          <w:szCs w:val="20"/>
          <w:shd w:fill="111827" w:val="clear"/>
        </w:rPr>
      </w:pPr>
      <w:r w:rsidDel="00000000" w:rsidR="00000000" w:rsidRPr="00000000">
        <w:rPr>
          <w:rtl w:val="0"/>
        </w:rPr>
      </w:r>
    </w:p>
    <w:p w:rsidR="00000000" w:rsidDel="00000000" w:rsidP="00000000" w:rsidRDefault="00000000" w:rsidRPr="00000000" w14:paraId="00000A40">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Fix:</w:t>
      </w:r>
    </w:p>
    <w:p w:rsidR="00000000" w:rsidDel="00000000" w:rsidP="00000000" w:rsidRDefault="00000000" w:rsidRPr="00000000" w14:paraId="00000A41">
      <w:pPr>
        <w:spacing w:after="200" w:line="276" w:lineRule="auto"/>
        <w:rPr>
          <w:rFonts w:ascii="Fira Code" w:cs="Fira Code" w:eastAsia="Fira Code" w:hAnsi="Fira Code"/>
          <w:color w:val="374151"/>
          <w:shd w:fill="f9fafb" w:val="clear"/>
        </w:rPr>
      </w:pPr>
      <w:r w:rsidDel="00000000" w:rsidR="00000000" w:rsidRPr="00000000">
        <w:rPr>
          <w:rFonts w:ascii="Fira Code" w:cs="Fira Code" w:eastAsia="Fira Code" w:hAnsi="Fira Code"/>
          <w:sz w:val="24"/>
          <w:szCs w:val="24"/>
          <w:rtl w:val="0"/>
        </w:rPr>
        <w:t xml:space="preserve">Replace </w:t>
      </w:r>
      <w:r w:rsidDel="00000000" w:rsidR="00000000" w:rsidRPr="00000000">
        <w:rPr>
          <w:rFonts w:ascii="Fira Code" w:cs="Fira Code" w:eastAsia="Fira Code" w:hAnsi="Fira Code"/>
          <w:color w:val="ffffff"/>
          <w:sz w:val="20"/>
          <w:szCs w:val="20"/>
          <w:shd w:fill="111827" w:val="clear"/>
          <w:rtl w:val="0"/>
        </w:rPr>
        <w:t xml:space="preserve">dbt_utils.surrogate_key </w:t>
      </w:r>
      <w:r w:rsidDel="00000000" w:rsidR="00000000" w:rsidRPr="00000000">
        <w:rPr>
          <w:rFonts w:ascii="Fira Code" w:cs="Fira Code" w:eastAsia="Fira Code" w:hAnsi="Fira Code"/>
          <w:sz w:val="24"/>
          <w:szCs w:val="24"/>
          <w:rtl w:val="0"/>
        </w:rPr>
        <w:t xml:space="preserve"> with </w:t>
      </w:r>
      <w:r w:rsidDel="00000000" w:rsidR="00000000" w:rsidRPr="00000000">
        <w:rPr>
          <w:rFonts w:ascii="Fira Code" w:cs="Fira Code" w:eastAsia="Fira Code" w:hAnsi="Fira Code"/>
          <w:color w:val="ffffff"/>
          <w:sz w:val="20"/>
          <w:szCs w:val="20"/>
          <w:shd w:fill="111827" w:val="clear"/>
          <w:rtl w:val="0"/>
        </w:rPr>
        <w:t xml:space="preserve">dbt_utils.generate_surrogate_key</w:t>
      </w: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rtl w:val="0"/>
        </w:rPr>
        <w:t xml:space="preserve">in </w:t>
      </w:r>
      <w:r w:rsidDel="00000000" w:rsidR="00000000" w:rsidRPr="00000000">
        <w:rPr>
          <w:rFonts w:ascii="Fira Code" w:cs="Fira Code" w:eastAsia="Fira Code" w:hAnsi="Fira Code"/>
          <w:color w:val="374151"/>
          <w:shd w:fill="f9fafb" w:val="clear"/>
          <w:rtl w:val="0"/>
        </w:rPr>
        <w:t xml:space="preserve">stg_green_tripdata.sql</w:t>
      </w:r>
    </w:p>
    <w:p w:rsidR="00000000" w:rsidDel="00000000" w:rsidP="00000000" w:rsidRDefault="00000000" w:rsidRPr="00000000" w14:paraId="00000A42">
      <w:pPr>
        <w:rPr>
          <w:rFonts w:ascii="Fira Code" w:cs="Fira Code" w:eastAsia="Fira Code" w:hAnsi="Fira Code"/>
        </w:rPr>
      </w:pPr>
      <w:r w:rsidDel="00000000" w:rsidR="00000000" w:rsidRPr="00000000">
        <w:rPr>
          <w:rtl w:val="0"/>
        </w:rPr>
      </w:r>
    </w:p>
    <w:p w:rsidR="00000000" w:rsidDel="00000000" w:rsidP="00000000" w:rsidRDefault="00000000" w:rsidRPr="00000000" w14:paraId="00000A43">
      <w:pPr>
        <w:spacing w:after="200" w:line="276" w:lineRule="auto"/>
        <w:rPr>
          <w:rFonts w:ascii="Fira Code" w:cs="Fira Code" w:eastAsia="Fira Code" w:hAnsi="Fira Code"/>
          <w:b w:val="1"/>
          <w:sz w:val="34"/>
          <w:szCs w:val="34"/>
        </w:rPr>
      </w:pPr>
      <w:r w:rsidDel="00000000" w:rsidR="00000000" w:rsidRPr="00000000">
        <w:rPr>
          <w:rtl w:val="0"/>
        </w:rPr>
      </w:r>
    </w:p>
    <w:p w:rsidR="00000000" w:rsidDel="00000000" w:rsidP="00000000" w:rsidRDefault="00000000" w:rsidRPr="00000000" w14:paraId="00000A44">
      <w:pPr>
        <w:spacing w:after="200" w:line="276" w:lineRule="auto"/>
        <w:rPr>
          <w:rFonts w:ascii="Fira Code" w:cs="Fira Code" w:eastAsia="Fira Code" w:hAnsi="Fira Code"/>
          <w:sz w:val="34"/>
          <w:szCs w:val="34"/>
        </w:rPr>
      </w:pPr>
      <w:r w:rsidDel="00000000" w:rsidR="00000000" w:rsidRPr="00000000">
        <w:rPr>
          <w:rFonts w:ascii="Fira Code" w:cs="Fira Code" w:eastAsia="Fira Code" w:hAnsi="Fira Code"/>
          <w:b w:val="1"/>
          <w:sz w:val="34"/>
          <w:szCs w:val="34"/>
          <w:rtl w:val="0"/>
        </w:rPr>
        <w:t xml:space="preserve">When executing dbt run after fact_trips.sql has been created, the task failed with error:</w:t>
      </w:r>
      <w:r w:rsidDel="00000000" w:rsidR="00000000" w:rsidRPr="00000000">
        <w:rPr>
          <w:rFonts w:ascii="Fira Code" w:cs="Fira Code" w:eastAsia="Fira Code" w:hAnsi="Fira Code"/>
          <w:sz w:val="34"/>
          <w:szCs w:val="34"/>
          <w:rtl w:val="0"/>
        </w:rPr>
        <w:t xml:space="preserve"> </w:t>
      </w:r>
      <w:r w:rsidDel="00000000" w:rsidR="00000000" w:rsidRPr="00000000">
        <w:rPr>
          <w:rtl w:val="0"/>
        </w:rPr>
      </w:r>
    </w:p>
    <w:p w:rsidR="00000000" w:rsidDel="00000000" w:rsidP="00000000" w:rsidRDefault="00000000" w:rsidRPr="00000000" w14:paraId="00000A45">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R:</w:t>
      </w:r>
      <w:r w:rsidDel="00000000" w:rsidR="00000000" w:rsidRPr="00000000">
        <w:rPr>
          <w:rFonts w:ascii="Fira Code" w:cs="Fira Code" w:eastAsia="Fira Code" w:hAnsi="Fira Code"/>
          <w:sz w:val="24"/>
          <w:szCs w:val="24"/>
          <w:rtl w:val="0"/>
        </w:rPr>
        <w:t xml:space="preserve"> “Access Denied: BigQuery BigQuery: Permission denied while globbing file pattern.”</w:t>
      </w:r>
    </w:p>
    <w:p w:rsidR="00000000" w:rsidDel="00000000" w:rsidP="00000000" w:rsidRDefault="00000000" w:rsidRPr="00000000" w14:paraId="00000A46">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1. Fixed by adding the Storage Object Viewer role to the service account in use in BigQuery.</w:t>
      </w:r>
    </w:p>
    <w:p w:rsidR="00000000" w:rsidDel="00000000" w:rsidP="00000000" w:rsidRDefault="00000000" w:rsidRPr="00000000" w14:paraId="00000A47">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2. Add the related roles to the service account in use in GCS.</w:t>
      </w:r>
    </w:p>
    <w:p w:rsidR="00000000" w:rsidDel="00000000" w:rsidP="00000000" w:rsidRDefault="00000000" w:rsidRPr="00000000" w14:paraId="00000A48">
      <w:pPr>
        <w:spacing w:after="200" w:line="276" w:lineRule="auto"/>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Pr>
        <w:drawing>
          <wp:inline distB="114300" distT="114300" distL="114300" distR="114300">
            <wp:extent cx="19507200" cy="9963150"/>
            <wp:effectExtent b="0" l="0" r="0" t="0"/>
            <wp:docPr id="33" name="image25.png"/>
            <a:graphic>
              <a:graphicData uri="http://schemas.openxmlformats.org/drawingml/2006/picture">
                <pic:pic>
                  <pic:nvPicPr>
                    <pic:cNvPr id="0" name="image25.png"/>
                    <pic:cNvPicPr preferRelativeResize="0"/>
                  </pic:nvPicPr>
                  <pic:blipFill>
                    <a:blip r:embed="rId186"/>
                    <a:srcRect b="0" l="0" r="0" t="0"/>
                    <a:stretch>
                      <a:fillRect/>
                    </a:stretch>
                  </pic:blipFill>
                  <pic:spPr>
                    <a:xfrm>
                      <a:off x="0" y="0"/>
                      <a:ext cx="19507200" cy="9963150"/>
                    </a:xfrm>
                    <a:prstGeom prst="rect"/>
                    <a:ln/>
                  </pic:spPr>
                </pic:pic>
              </a:graphicData>
            </a:graphic>
          </wp:inline>
        </w:drawing>
      </w:r>
      <w:r w:rsidDel="00000000" w:rsidR="00000000" w:rsidRPr="00000000">
        <w:rPr>
          <w:rtl w:val="0"/>
        </w:rPr>
      </w:r>
    </w:p>
    <w:p w:rsidR="00000000" w:rsidDel="00000000" w:rsidP="00000000" w:rsidRDefault="00000000" w:rsidRPr="00000000" w14:paraId="00000A49">
      <w:pPr>
        <w:spacing w:after="200" w:line="276" w:lineRule="auto"/>
        <w:ind w:left="0" w:firstLine="0"/>
        <w:rPr>
          <w:rFonts w:ascii="Fira Code" w:cs="Fira Code" w:eastAsia="Fira Code" w:hAnsi="Fira Code"/>
          <w:sz w:val="24"/>
          <w:szCs w:val="24"/>
          <w:highlight w:val="white"/>
        </w:rPr>
      </w:pPr>
      <w:r w:rsidDel="00000000" w:rsidR="00000000" w:rsidRPr="00000000">
        <w:rPr>
          <w:rtl w:val="0"/>
        </w:rPr>
      </w:r>
    </w:p>
    <w:p w:rsidR="00000000" w:rsidDel="00000000" w:rsidP="00000000" w:rsidRDefault="00000000" w:rsidRPr="00000000" w14:paraId="00000A4A">
      <w:pPr>
        <w:pStyle w:val="Heading2"/>
        <w:spacing w:after="200" w:lineRule="auto"/>
        <w:rPr>
          <w:rFonts w:ascii="Fira Code" w:cs="Fira Code" w:eastAsia="Fira Code" w:hAnsi="Fira Code"/>
          <w:sz w:val="34"/>
          <w:szCs w:val="34"/>
        </w:rPr>
      </w:pPr>
      <w:bookmarkStart w:colFirst="0" w:colLast="0" w:name="_kzb1xlzgem62" w:id="295"/>
      <w:bookmarkEnd w:id="295"/>
      <w:ins w:author="Sylvia Schmitt" w:id="2" w:date="2024-02-18T10:30:29Z">
        <w:r w:rsidDel="00000000" w:rsidR="00000000" w:rsidRPr="00000000">
          <w:rPr>
            <w:rFonts w:ascii="Fira Code" w:cs="Fira Code" w:eastAsia="Fira Code" w:hAnsi="Fira Code"/>
            <w:sz w:val="24"/>
            <w:szCs w:val="24"/>
            <w:highlight w:val="white"/>
            <w:rtl w:val="0"/>
          </w:rPr>
          <w:t xml:space="preserve">DBT macros - </w:t>
        </w:r>
      </w:ins>
      <w:r w:rsidDel="00000000" w:rsidR="00000000" w:rsidRPr="00000000">
        <w:rPr>
          <w:rFonts w:ascii="Fira Code" w:cs="Fira Code" w:eastAsia="Fira Code" w:hAnsi="Fira Code"/>
          <w:sz w:val="34"/>
          <w:szCs w:val="34"/>
          <w:rtl w:val="0"/>
        </w:rPr>
        <w:t xml:space="preserve">When</w:t>
      </w:r>
      <w:r w:rsidDel="00000000" w:rsidR="00000000" w:rsidRPr="00000000">
        <w:rPr>
          <w:rFonts w:ascii="Fira Code" w:cs="Fira Code" w:eastAsia="Fira Code" w:hAnsi="Fira Code"/>
          <w:sz w:val="34"/>
          <w:szCs w:val="34"/>
          <w:rtl w:val="0"/>
        </w:rPr>
        <w:t xml:space="preserve"> You are getting error dbt_utils not found</w:t>
      </w:r>
    </w:p>
    <w:p w:rsidR="00000000" w:rsidDel="00000000" w:rsidP="00000000" w:rsidRDefault="00000000" w:rsidRPr="00000000" w14:paraId="00000A4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need to create packages.yml file in main project directory and add packages’ meta data: </w:t>
      </w:r>
    </w:p>
    <w:p w:rsidR="00000000" w:rsidDel="00000000" w:rsidP="00000000" w:rsidRDefault="00000000" w:rsidRPr="00000000" w14:paraId="00000A4C">
      <w:pPr>
        <w:shd w:fill="111827" w:val="clear"/>
        <w:spacing w:line="360" w:lineRule="auto"/>
        <w:rPr>
          <w:rFonts w:ascii="Fira Code" w:cs="Fira Code" w:eastAsia="Fira Code" w:hAnsi="Fira Code"/>
          <w:color w:val="ffffff"/>
          <w:sz w:val="20"/>
          <w:szCs w:val="20"/>
        </w:rPr>
      </w:pPr>
      <w:r w:rsidDel="00000000" w:rsidR="00000000" w:rsidRPr="00000000">
        <w:rPr>
          <w:rFonts w:ascii="Fira Code" w:cs="Fira Code" w:eastAsia="Fira Code" w:hAnsi="Fira Code"/>
          <w:color w:val="ffffff"/>
          <w:sz w:val="20"/>
          <w:szCs w:val="20"/>
          <w:rtl w:val="0"/>
        </w:rPr>
        <w:t xml:space="preserve">packages:</w:t>
      </w:r>
    </w:p>
    <w:p w:rsidR="00000000" w:rsidDel="00000000" w:rsidP="00000000" w:rsidRDefault="00000000" w:rsidRPr="00000000" w14:paraId="00000A4D">
      <w:pPr>
        <w:shd w:fill="111827" w:val="clear"/>
        <w:spacing w:line="360" w:lineRule="auto"/>
        <w:rPr>
          <w:rFonts w:ascii="Fira Code" w:cs="Fira Code" w:eastAsia="Fira Code" w:hAnsi="Fira Code"/>
          <w:color w:val="ffffff"/>
          <w:sz w:val="20"/>
          <w:szCs w:val="20"/>
        </w:rPr>
      </w:pPr>
      <w:r w:rsidDel="00000000" w:rsidR="00000000" w:rsidRPr="00000000">
        <w:rPr>
          <w:rFonts w:ascii="Fira Code" w:cs="Fira Code" w:eastAsia="Fira Code" w:hAnsi="Fira Code"/>
          <w:color w:val="ffffff"/>
          <w:sz w:val="20"/>
          <w:szCs w:val="20"/>
          <w:rtl w:val="0"/>
        </w:rPr>
        <w:t xml:space="preserve">  - package: dbt-labs/dbt_utils</w:t>
      </w:r>
    </w:p>
    <w:p w:rsidR="00000000" w:rsidDel="00000000" w:rsidP="00000000" w:rsidRDefault="00000000" w:rsidRPr="00000000" w14:paraId="00000A4E">
      <w:pPr>
        <w:shd w:fill="111827" w:val="clear"/>
        <w:spacing w:line="360" w:lineRule="auto"/>
        <w:rPr>
          <w:rFonts w:ascii="Fira Code" w:cs="Fira Code" w:eastAsia="Fira Code" w:hAnsi="Fira Code"/>
          <w:color w:val="ffffff"/>
          <w:sz w:val="20"/>
          <w:szCs w:val="20"/>
        </w:rPr>
      </w:pPr>
      <w:r w:rsidDel="00000000" w:rsidR="00000000" w:rsidRPr="00000000">
        <w:rPr>
          <w:rFonts w:ascii="Fira Code" w:cs="Fira Code" w:eastAsia="Fira Code" w:hAnsi="Fira Code"/>
          <w:color w:val="ffffff"/>
          <w:sz w:val="20"/>
          <w:szCs w:val="20"/>
          <w:rtl w:val="0"/>
        </w:rPr>
        <w:tab/>
        <w:t xml:space="preserve">version: 0.8.0</w:t>
      </w:r>
    </w:p>
    <w:p w:rsidR="00000000" w:rsidDel="00000000" w:rsidP="00000000" w:rsidRDefault="00000000" w:rsidRPr="00000000" w14:paraId="00000A4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After creating file run: </w:t>
      </w:r>
    </w:p>
    <w:tbl>
      <w:tblPr>
        <w:tblStyle w:val="Table4"/>
        <w:jc w:val="left"/>
        <w:tblLayout w:type="fixed"/>
        <w:tblLook w:val="0600"/>
      </w:tblPr>
      <w:tblGrid>
        <w:gridCol w:w="9540"/>
        <w:tblGridChange w:id="0">
          <w:tblGrid>
            <w:gridCol w:w="954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A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color w:val="ffffff"/>
                <w:sz w:val="24"/>
                <w:szCs w:val="24"/>
              </w:rPr>
            </w:pPr>
            <w:r w:rsidDel="00000000" w:rsidR="00000000" w:rsidRPr="00000000">
              <w:rPr>
                <w:rFonts w:ascii="Fira Code" w:cs="Fira Code" w:eastAsia="Fira Code" w:hAnsi="Fira Code"/>
                <w:color w:val="ffffff"/>
                <w:sz w:val="24"/>
                <w:szCs w:val="24"/>
                <w:shd w:fill="333333" w:val="clear"/>
                <w:rtl w:val="0"/>
              </w:rPr>
              <w:t xml:space="preserve">dbt deps</w:t>
            </w:r>
            <w:r w:rsidDel="00000000" w:rsidR="00000000" w:rsidRPr="00000000">
              <w:rPr>
                <w:rtl w:val="0"/>
              </w:rPr>
            </w:r>
          </w:p>
        </w:tc>
      </w:tr>
    </w:tbl>
    <w:p w:rsidR="00000000" w:rsidDel="00000000" w:rsidP="00000000" w:rsidRDefault="00000000" w:rsidRPr="00000000" w14:paraId="00000A5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And hit enter.</w:t>
      </w:r>
    </w:p>
    <w:p w:rsidR="00000000" w:rsidDel="00000000" w:rsidP="00000000" w:rsidRDefault="00000000" w:rsidRPr="00000000" w14:paraId="00000A52">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53">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54">
      <w:pPr>
        <w:pStyle w:val="Heading2"/>
        <w:rPr>
          <w:rFonts w:ascii="Fira Code" w:cs="Fira Code" w:eastAsia="Fira Code" w:hAnsi="Fira Code"/>
          <w:sz w:val="24"/>
          <w:szCs w:val="24"/>
        </w:rPr>
      </w:pPr>
      <w:bookmarkStart w:colFirst="0" w:colLast="0" w:name="_j54jjefo1y1e" w:id="296"/>
      <w:bookmarkEnd w:id="296"/>
      <w:r w:rsidDel="00000000" w:rsidR="00000000" w:rsidRPr="00000000">
        <w:rPr>
          <w:rFonts w:ascii="Fira Code" w:cs="Fira Code" w:eastAsia="Fira Code" w:hAnsi="Fira Code"/>
          <w:sz w:val="34"/>
          <w:szCs w:val="34"/>
          <w:rtl w:val="0"/>
        </w:rPr>
        <w:t xml:space="preserve">Lineage is currently unavailable. Check that your project does not contain compilation errors or contact support if this error persists.</w:t>
      </w:r>
      <w:r w:rsidDel="00000000" w:rsidR="00000000" w:rsidRPr="00000000">
        <w:rPr>
          <w:rtl w:val="0"/>
        </w:rPr>
      </w:r>
    </w:p>
    <w:p w:rsidR="00000000" w:rsidDel="00000000" w:rsidP="00000000" w:rsidRDefault="00000000" w:rsidRPr="00000000" w14:paraId="00000A55">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Ensure you properly format your yml file. Check the build logs if the run was completed successfully. You can expand the command history console (where you</w:t>
      </w:r>
      <w:r w:rsidDel="00000000" w:rsidR="00000000" w:rsidRPr="00000000">
        <w:rPr>
          <w:rFonts w:ascii="Fira Code" w:cs="Fira Code" w:eastAsia="Fira Code" w:hAnsi="Fira Code"/>
          <w:rtl w:val="0"/>
        </w:rPr>
        <w:t xml:space="preserve"> type the </w:t>
      </w:r>
      <w:r w:rsidDel="00000000" w:rsidR="00000000" w:rsidRPr="00000000">
        <w:rPr>
          <w:rFonts w:ascii="Fira Code" w:cs="Fira Code" w:eastAsia="Fira Code" w:hAnsi="Fira Code"/>
          <w:color w:val="008000"/>
          <w:sz w:val="21"/>
          <w:szCs w:val="21"/>
          <w:rtl w:val="0"/>
        </w:rPr>
        <w:t xml:space="preserve">--vars '{'is_test_run': 'false'}'</w:t>
      </w:r>
      <w:r w:rsidDel="00000000" w:rsidR="00000000" w:rsidRPr="00000000">
        <w:rPr>
          <w:rFonts w:ascii="Fira Code" w:cs="Fira Code" w:eastAsia="Fira Code" w:hAnsi="Fira Code"/>
          <w:rtl w:val="0"/>
        </w:rPr>
        <w:t xml:space="preserve">)  and click on any stage’s logs to expand and read errors messages or warnings.</w:t>
      </w:r>
      <w:r w:rsidDel="00000000" w:rsidR="00000000" w:rsidRPr="00000000">
        <w:rPr>
          <w:rtl w:val="0"/>
        </w:rPr>
      </w:r>
    </w:p>
    <w:p w:rsidR="00000000" w:rsidDel="00000000" w:rsidP="00000000" w:rsidRDefault="00000000" w:rsidRPr="00000000" w14:paraId="00000A56">
      <w:pPr>
        <w:pStyle w:val="Heading2"/>
        <w:spacing w:after="200" w:line="276" w:lineRule="auto"/>
        <w:rPr>
          <w:rFonts w:ascii="Fira Code" w:cs="Fira Code" w:eastAsia="Fira Code" w:hAnsi="Fira Code"/>
          <w:sz w:val="34"/>
          <w:szCs w:val="34"/>
        </w:rPr>
      </w:pPr>
      <w:bookmarkStart w:colFirst="0" w:colLast="0" w:name="_9ncui584vm4s" w:id="297"/>
      <w:bookmarkEnd w:id="297"/>
      <w:r w:rsidDel="00000000" w:rsidR="00000000" w:rsidRPr="00000000">
        <w:rPr>
          <w:rtl w:val="0"/>
        </w:rPr>
      </w:r>
    </w:p>
    <w:p w:rsidR="00000000" w:rsidDel="00000000" w:rsidP="00000000" w:rsidRDefault="00000000" w:rsidRPr="00000000" w14:paraId="00000A57">
      <w:pPr>
        <w:pStyle w:val="Heading2"/>
        <w:spacing w:after="200" w:line="276" w:lineRule="auto"/>
        <w:ind w:left="0" w:firstLine="0"/>
        <w:rPr>
          <w:rFonts w:ascii="Fira Code" w:cs="Fira Code" w:eastAsia="Fira Code" w:hAnsi="Fira Code"/>
          <w:b w:val="1"/>
          <w:sz w:val="24"/>
          <w:szCs w:val="24"/>
          <w:highlight w:val="white"/>
        </w:rPr>
      </w:pPr>
      <w:bookmarkStart w:colFirst="0" w:colLast="0" w:name="_gqeckghjh0tu" w:id="298"/>
      <w:bookmarkEnd w:id="298"/>
      <w:r w:rsidDel="00000000" w:rsidR="00000000" w:rsidRPr="00000000">
        <w:rPr>
          <w:rFonts w:ascii="Fira Code" w:cs="Fira Code" w:eastAsia="Fira Code" w:hAnsi="Fira Code"/>
          <w:sz w:val="34"/>
          <w:szCs w:val="34"/>
          <w:rtl w:val="0"/>
        </w:rPr>
        <w:t xml:space="preserve">Build - Why do my Fact_trips</w:t>
      </w:r>
      <w:r w:rsidDel="00000000" w:rsidR="00000000" w:rsidRPr="00000000">
        <w:rPr>
          <w:rFonts w:ascii="Fira Code" w:cs="Fira Code" w:eastAsia="Fira Code" w:hAnsi="Fira Code"/>
          <w:b w:val="1"/>
          <w:sz w:val="34"/>
          <w:szCs w:val="34"/>
          <w:rtl w:val="0"/>
        </w:rPr>
        <w:t xml:space="preserve"> only </w:t>
      </w:r>
      <w:r w:rsidDel="00000000" w:rsidR="00000000" w:rsidRPr="00000000">
        <w:rPr>
          <w:rFonts w:ascii="Fira Code" w:cs="Fira Code" w:eastAsia="Fira Code" w:hAnsi="Fira Code"/>
          <w:sz w:val="34"/>
          <w:szCs w:val="34"/>
          <w:rtl w:val="0"/>
        </w:rPr>
        <w:t xml:space="preserve">contain</w:t>
      </w:r>
      <w:r w:rsidDel="00000000" w:rsidR="00000000" w:rsidRPr="00000000">
        <w:rPr>
          <w:rFonts w:ascii="Fira Code" w:cs="Fira Code" w:eastAsia="Fira Code" w:hAnsi="Fira Code"/>
          <w:b w:val="1"/>
          <w:sz w:val="34"/>
          <w:szCs w:val="34"/>
          <w:rtl w:val="0"/>
        </w:rPr>
        <w:t xml:space="preserve"> a few days of data?</w:t>
      </w:r>
      <w:r w:rsidDel="00000000" w:rsidR="00000000" w:rsidRPr="00000000">
        <w:rPr>
          <w:rtl w:val="0"/>
        </w:rPr>
      </w:r>
    </w:p>
    <w:p w:rsidR="00000000" w:rsidDel="00000000" w:rsidP="00000000" w:rsidRDefault="00000000" w:rsidRPr="00000000" w14:paraId="00000A58">
      <w:pPr>
        <w:spacing w:after="200" w:line="276" w:lineRule="auto"/>
        <w:ind w:left="0" w:firstLine="0"/>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Make sure you use:</w:t>
      </w:r>
    </w:p>
    <w:p w:rsidR="00000000" w:rsidDel="00000000" w:rsidP="00000000" w:rsidRDefault="00000000" w:rsidRPr="00000000" w14:paraId="00000A59">
      <w:pPr>
        <w:numPr>
          <w:ilvl w:val="0"/>
          <w:numId w:val="72"/>
        </w:numPr>
        <w:spacing w:after="0" w:afterAutospacing="0"/>
        <w:ind w:left="720" w:hanging="360"/>
        <w:rPr>
          <w:u w:val="none"/>
        </w:rPr>
      </w:pPr>
      <w:r w:rsidDel="00000000" w:rsidR="00000000" w:rsidRPr="00000000">
        <w:rPr>
          <w:rFonts w:ascii="Fira Code" w:cs="Fira Code" w:eastAsia="Fira Code" w:hAnsi="Fira Code"/>
          <w:rtl w:val="0"/>
        </w:rPr>
        <w:t xml:space="preserve">dbt run --var ‘is_test_run: false’ or </w:t>
      </w:r>
    </w:p>
    <w:p w:rsidR="00000000" w:rsidDel="00000000" w:rsidP="00000000" w:rsidRDefault="00000000" w:rsidRPr="00000000" w14:paraId="00000A5A">
      <w:pPr>
        <w:numPr>
          <w:ilvl w:val="0"/>
          <w:numId w:val="72"/>
        </w:numPr>
        <w:ind w:left="720" w:hanging="360"/>
        <w:rPr>
          <w:u w:val="none"/>
        </w:rPr>
      </w:pPr>
      <w:r w:rsidDel="00000000" w:rsidR="00000000" w:rsidRPr="00000000">
        <w:rPr>
          <w:rFonts w:ascii="Fira Code" w:cs="Fira Code" w:eastAsia="Fira Code" w:hAnsi="Fira Code"/>
          <w:rtl w:val="0"/>
        </w:rPr>
        <w:t xml:space="preserve">dbt build --var ‘is_test_run: false’  </w:t>
      </w:r>
    </w:p>
    <w:p w:rsidR="00000000" w:rsidDel="00000000" w:rsidP="00000000" w:rsidRDefault="00000000" w:rsidRPr="00000000" w14:paraId="00000A5B">
      <w:pPr>
        <w:rPr>
          <w:rFonts w:ascii="Fira Code" w:cs="Fira Code" w:eastAsia="Fira Code" w:hAnsi="Fira Code"/>
        </w:rPr>
      </w:pPr>
      <w:r w:rsidDel="00000000" w:rsidR="00000000" w:rsidRPr="00000000">
        <w:rPr>
          <w:rFonts w:ascii="Fira Code" w:cs="Fira Code" w:eastAsia="Fira Code" w:hAnsi="Fira Code"/>
          <w:rtl w:val="0"/>
        </w:rPr>
        <w:t xml:space="preserve">(watch out for formatted text from this document: re-type the single quotes). If that does not work, use --vars '{'is_test_run': 'false'}' with each phrase separately quoted.</w:t>
      </w:r>
    </w:p>
    <w:p w:rsidR="00000000" w:rsidDel="00000000" w:rsidP="00000000" w:rsidRDefault="00000000" w:rsidRPr="00000000" w14:paraId="00000A5C">
      <w:pPr>
        <w:spacing w:after="200" w:line="276" w:lineRule="auto"/>
        <w:ind w:left="0" w:firstLine="0"/>
        <w:rPr>
          <w:rFonts w:ascii="Fira Code" w:cs="Fira Code" w:eastAsia="Fira Code" w:hAnsi="Fira Code"/>
          <w:sz w:val="24"/>
          <w:szCs w:val="24"/>
          <w:highlight w:val="white"/>
        </w:rPr>
      </w:pPr>
      <w:r w:rsidDel="00000000" w:rsidR="00000000" w:rsidRPr="00000000">
        <w:rPr>
          <w:rtl w:val="0"/>
        </w:rPr>
      </w:r>
    </w:p>
    <w:p w:rsidR="00000000" w:rsidDel="00000000" w:rsidP="00000000" w:rsidRDefault="00000000" w:rsidRPr="00000000" w14:paraId="00000A5D">
      <w:pPr>
        <w:pStyle w:val="Heading2"/>
        <w:spacing w:after="200" w:lineRule="auto"/>
        <w:rPr>
          <w:rFonts w:ascii="Fira Code" w:cs="Fira Code" w:eastAsia="Fira Code" w:hAnsi="Fira Code"/>
          <w:sz w:val="34"/>
          <w:szCs w:val="34"/>
        </w:rPr>
      </w:pPr>
      <w:bookmarkStart w:colFirst="0" w:colLast="0" w:name="_jwv9h664v6ml" w:id="299"/>
      <w:bookmarkEnd w:id="299"/>
      <w:r w:rsidDel="00000000" w:rsidR="00000000" w:rsidRPr="00000000">
        <w:rPr>
          <w:rFonts w:ascii="Fira Code" w:cs="Fira Code" w:eastAsia="Fira Code" w:hAnsi="Fira Code"/>
          <w:sz w:val="34"/>
          <w:szCs w:val="34"/>
          <w:rtl w:val="0"/>
        </w:rPr>
        <w:t xml:space="preserve">Build - Why do my fact_trips only contain one month of data?</w:t>
      </w:r>
    </w:p>
    <w:p w:rsidR="00000000" w:rsidDel="00000000" w:rsidP="00000000" w:rsidRDefault="00000000" w:rsidRPr="00000000" w14:paraId="00000A5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Check if you specified </w:t>
      </w:r>
      <w:r w:rsidDel="00000000" w:rsidR="00000000" w:rsidRPr="00000000">
        <w:rPr>
          <w:rFonts w:ascii="Fira Code" w:cs="Fira Code" w:eastAsia="Fira Code" w:hAnsi="Fira Code"/>
          <w:sz w:val="20"/>
          <w:szCs w:val="20"/>
          <w:rtl w:val="0"/>
        </w:rPr>
        <w:t xml:space="preserve">if_exists </w:t>
      </w:r>
      <w:r w:rsidDel="00000000" w:rsidR="00000000" w:rsidRPr="00000000">
        <w:rPr>
          <w:rFonts w:ascii="Fira Code" w:cs="Fira Code" w:eastAsia="Fira Code" w:hAnsi="Fira Code"/>
          <w:sz w:val="24"/>
          <w:szCs w:val="24"/>
          <w:rtl w:val="0"/>
        </w:rPr>
        <w:t xml:space="preserve">argument correctly when writing data from GCS to BigQuery. When I wrote my automated flow for each month of the years 2019 and 2020 for green and yellow data I had specified </w:t>
      </w:r>
      <w:r w:rsidDel="00000000" w:rsidR="00000000" w:rsidRPr="00000000">
        <w:rPr>
          <w:rFonts w:ascii="Fira Code" w:cs="Fira Code" w:eastAsia="Fira Code" w:hAnsi="Fira Code"/>
          <w:sz w:val="20"/>
          <w:szCs w:val="20"/>
          <w:rtl w:val="0"/>
        </w:rPr>
        <w:t xml:space="preserve">if_exists="replace" </w:t>
      </w:r>
      <w:r w:rsidDel="00000000" w:rsidR="00000000" w:rsidRPr="00000000">
        <w:rPr>
          <w:rFonts w:ascii="Fira Code" w:cs="Fira Code" w:eastAsia="Fira Code" w:hAnsi="Fira Code"/>
          <w:sz w:val="24"/>
          <w:szCs w:val="24"/>
          <w:rtl w:val="0"/>
        </w:rPr>
        <w:t xml:space="preserve">while I was experimenting with the flow setup. Once you want to run the flow for all months in 2019 and 2020 make sure to set </w:t>
      </w:r>
      <w:r w:rsidDel="00000000" w:rsidR="00000000" w:rsidRPr="00000000">
        <w:rPr>
          <w:rFonts w:ascii="Fira Code" w:cs="Fira Code" w:eastAsia="Fira Code" w:hAnsi="Fira Code"/>
          <w:sz w:val="20"/>
          <w:szCs w:val="20"/>
          <w:rtl w:val="0"/>
        </w:rPr>
        <w:t xml:space="preserve">if_exists="append" </w:t>
      </w:r>
      <w:r w:rsidDel="00000000" w:rsidR="00000000" w:rsidRPr="00000000">
        <w:rPr>
          <w:rtl w:val="0"/>
        </w:rPr>
      </w:r>
    </w:p>
    <w:p w:rsidR="00000000" w:rsidDel="00000000" w:rsidP="00000000" w:rsidRDefault="00000000" w:rsidRPr="00000000" w14:paraId="00000A5F">
      <w:pPr>
        <w:numPr>
          <w:ilvl w:val="0"/>
          <w:numId w:val="20"/>
        </w:numPr>
        <w:ind w:left="720" w:hanging="360"/>
        <w:rPr/>
      </w:pPr>
      <w:r w:rsidDel="00000000" w:rsidR="00000000" w:rsidRPr="00000000">
        <w:rPr>
          <w:rFonts w:ascii="Fira Code" w:cs="Fira Code" w:eastAsia="Fira Code" w:hAnsi="Fira Code"/>
          <w:sz w:val="20"/>
          <w:szCs w:val="20"/>
          <w:rtl w:val="0"/>
        </w:rPr>
        <w:t xml:space="preserve">if_exists="replace"</w:t>
      </w:r>
      <w:r w:rsidDel="00000000" w:rsidR="00000000" w:rsidRPr="00000000">
        <w:rPr>
          <w:rFonts w:ascii="Fira Code" w:cs="Fira Code" w:eastAsia="Fira Code" w:hAnsi="Fira Code"/>
          <w:sz w:val="24"/>
          <w:szCs w:val="24"/>
          <w:rtl w:val="0"/>
        </w:rPr>
        <w:t xml:space="preserve"> will replace the whole table with only the month data that you are writing into BigQuery in that one iteration -&gt; you end up with only one month in BigQuery (the last one you inserted)</w:t>
      </w:r>
    </w:p>
    <w:p w:rsidR="00000000" w:rsidDel="00000000" w:rsidP="00000000" w:rsidRDefault="00000000" w:rsidRPr="00000000" w14:paraId="00000A60">
      <w:pPr>
        <w:numPr>
          <w:ilvl w:val="0"/>
          <w:numId w:val="20"/>
        </w:numPr>
        <w:ind w:left="720" w:hanging="360"/>
        <w:rPr/>
      </w:pPr>
      <w:r w:rsidDel="00000000" w:rsidR="00000000" w:rsidRPr="00000000">
        <w:rPr>
          <w:rFonts w:ascii="Fira Code" w:cs="Fira Code" w:eastAsia="Fira Code" w:hAnsi="Fira Code"/>
          <w:sz w:val="20"/>
          <w:szCs w:val="20"/>
          <w:rtl w:val="0"/>
        </w:rPr>
        <w:t xml:space="preserve">if_exists="append"</w:t>
      </w:r>
      <w:r w:rsidDel="00000000" w:rsidR="00000000" w:rsidRPr="00000000">
        <w:rPr>
          <w:rFonts w:ascii="Fira Code" w:cs="Fira Code" w:eastAsia="Fira Code" w:hAnsi="Fira Code"/>
          <w:sz w:val="24"/>
          <w:szCs w:val="24"/>
          <w:rtl w:val="0"/>
        </w:rPr>
        <w:t xml:space="preserve"> will append the new monthly data -&gt; you end up with data from all months</w:t>
      </w:r>
      <w:r w:rsidDel="00000000" w:rsidR="00000000" w:rsidRPr="00000000">
        <w:rPr>
          <w:rtl w:val="0"/>
        </w:rPr>
      </w:r>
    </w:p>
    <w:p w:rsidR="00000000" w:rsidDel="00000000" w:rsidP="00000000" w:rsidRDefault="00000000" w:rsidRPr="00000000" w14:paraId="00000A61">
      <w:pPr>
        <w:spacing w:after="200" w:line="276" w:lineRule="auto"/>
        <w:ind w:left="0" w:firstLine="0"/>
        <w:rPr>
          <w:rFonts w:ascii="Fira Code" w:cs="Fira Code" w:eastAsia="Fira Code" w:hAnsi="Fira Code"/>
          <w:sz w:val="24"/>
          <w:szCs w:val="24"/>
          <w:highlight w:val="white"/>
        </w:rPr>
      </w:pPr>
      <w:r w:rsidDel="00000000" w:rsidR="00000000" w:rsidRPr="00000000">
        <w:rPr>
          <w:rtl w:val="0"/>
        </w:rPr>
      </w:r>
    </w:p>
    <w:p w:rsidR="00000000" w:rsidDel="00000000" w:rsidP="00000000" w:rsidRDefault="00000000" w:rsidRPr="00000000" w14:paraId="00000A62">
      <w:pPr>
        <w:pStyle w:val="Heading2"/>
        <w:spacing w:after="200" w:line="276" w:lineRule="auto"/>
        <w:rPr>
          <w:rFonts w:ascii="Fira Code" w:cs="Fira Code" w:eastAsia="Fira Code" w:hAnsi="Fira Code"/>
          <w:b w:val="1"/>
          <w:sz w:val="34"/>
          <w:szCs w:val="34"/>
        </w:rPr>
      </w:pPr>
      <w:bookmarkStart w:colFirst="0" w:colLast="0" w:name="_p6dcleiuuri" w:id="300"/>
      <w:bookmarkEnd w:id="300"/>
      <w:r w:rsidDel="00000000" w:rsidR="00000000" w:rsidRPr="00000000">
        <w:rPr>
          <w:rFonts w:ascii="Fira Code" w:cs="Fira Code" w:eastAsia="Fira Code" w:hAnsi="Fira Code"/>
          <w:b w:val="1"/>
          <w:sz w:val="34"/>
          <w:szCs w:val="34"/>
          <w:rtl w:val="0"/>
        </w:rPr>
        <w:t xml:space="preserve">BigQuery returns an error when I try to run the dm_monthly_zone_revenue.sql model.</w:t>
      </w:r>
    </w:p>
    <w:p w:rsidR="00000000" w:rsidDel="00000000" w:rsidP="00000000" w:rsidRDefault="00000000" w:rsidRPr="00000000" w14:paraId="00000A63">
      <w:pPr>
        <w:spacing w:after="200" w:line="276" w:lineRule="auto"/>
        <w:ind w:left="0" w:firstLine="0"/>
        <w:rPr>
          <w:rFonts w:ascii="Fira Code" w:cs="Fira Code" w:eastAsia="Fira Code" w:hAnsi="Fira Code"/>
          <w:b w:val="1"/>
          <w:sz w:val="24"/>
          <w:szCs w:val="24"/>
          <w:highlight w:val="white"/>
        </w:rPr>
      </w:pPr>
      <w:r w:rsidDel="00000000" w:rsidR="00000000" w:rsidRPr="00000000">
        <w:rPr>
          <w:rtl w:val="0"/>
        </w:rPr>
      </w:r>
    </w:p>
    <w:p w:rsidR="00000000" w:rsidDel="00000000" w:rsidP="00000000" w:rsidRDefault="00000000" w:rsidRPr="00000000" w14:paraId="00000A64">
      <w:pPr>
        <w:spacing w:after="200" w:line="276" w:lineRule="auto"/>
        <w:ind w:left="0" w:firstLine="0"/>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R: After the second SELECT, change this line:</w:t>
      </w:r>
    </w:p>
    <w:p w:rsidR="00000000" w:rsidDel="00000000" w:rsidP="00000000" w:rsidRDefault="00000000" w:rsidRPr="00000000" w14:paraId="00000A65">
      <w:pPr>
        <w:spacing w:after="200" w:line="276" w:lineRule="auto"/>
        <w:ind w:left="0" w:firstLine="0"/>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shd w:fill="f3f3f3" w:val="clear"/>
          <w:rtl w:val="0"/>
        </w:rPr>
        <w:t xml:space="preserve">date_trunc('month', pickup_datetime) as revenue_month,</w:t>
      </w:r>
      <w:r w:rsidDel="00000000" w:rsidR="00000000" w:rsidRPr="00000000">
        <w:rPr>
          <w:rtl w:val="0"/>
        </w:rPr>
      </w:r>
    </w:p>
    <w:p w:rsidR="00000000" w:rsidDel="00000000" w:rsidP="00000000" w:rsidRDefault="00000000" w:rsidRPr="00000000" w14:paraId="00000A66">
      <w:pPr>
        <w:spacing w:after="200" w:line="276" w:lineRule="auto"/>
        <w:ind w:left="0" w:firstLine="0"/>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To this line:</w:t>
      </w:r>
    </w:p>
    <w:p w:rsidR="00000000" w:rsidDel="00000000" w:rsidP="00000000" w:rsidRDefault="00000000" w:rsidRPr="00000000" w14:paraId="00000A67">
      <w:pPr>
        <w:spacing w:after="200" w:line="276" w:lineRule="auto"/>
        <w:ind w:left="0" w:firstLine="0"/>
        <w:rPr>
          <w:rFonts w:ascii="Fira Code" w:cs="Fira Code" w:eastAsia="Fira Code" w:hAnsi="Fira Code"/>
          <w:sz w:val="24"/>
          <w:szCs w:val="24"/>
          <w:highlight w:val="white"/>
        </w:rPr>
      </w:pPr>
      <w:r w:rsidDel="00000000" w:rsidR="00000000" w:rsidRPr="00000000">
        <w:rPr>
          <w:rFonts w:ascii="Fira Code" w:cs="Fira Code" w:eastAsia="Fira Code" w:hAnsi="Fira Code"/>
          <w:shd w:fill="f3f3f3" w:val="clear"/>
          <w:rtl w:val="0"/>
        </w:rPr>
        <w:t xml:space="preserve">date_trunc(pickup_datetime, month) as revenue_month</w:t>
      </w:r>
      <w:r w:rsidDel="00000000" w:rsidR="00000000" w:rsidRPr="00000000">
        <w:rPr>
          <w:rFonts w:ascii="Fira Code" w:cs="Fira Code" w:eastAsia="Fira Code" w:hAnsi="Fira Code"/>
          <w:sz w:val="24"/>
          <w:szCs w:val="24"/>
          <w:shd w:fill="f3f3f3" w:val="clear"/>
          <w:rtl w:val="0"/>
        </w:rPr>
        <w:t xml:space="preserve">,</w:t>
      </w:r>
      <w:r w:rsidDel="00000000" w:rsidR="00000000" w:rsidRPr="00000000">
        <w:rPr>
          <w:rtl w:val="0"/>
        </w:rPr>
      </w:r>
    </w:p>
    <w:p w:rsidR="00000000" w:rsidDel="00000000" w:rsidP="00000000" w:rsidRDefault="00000000" w:rsidRPr="00000000" w14:paraId="00000A68">
      <w:pPr>
        <w:spacing w:after="200" w:line="276" w:lineRule="auto"/>
        <w:ind w:left="0" w:firstLine="0"/>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Make sure that “month” isn’t surrounded by quotes!</w:t>
      </w:r>
    </w:p>
    <w:p w:rsidR="00000000" w:rsidDel="00000000" w:rsidP="00000000" w:rsidRDefault="00000000" w:rsidRPr="00000000" w14:paraId="00000A69">
      <w:pPr>
        <w:spacing w:after="200" w:line="276" w:lineRule="auto"/>
        <w:ind w:left="0" w:firstLine="0"/>
        <w:rPr>
          <w:rFonts w:ascii="Fira Code" w:cs="Fira Code" w:eastAsia="Fira Code" w:hAnsi="Fira Code"/>
          <w:sz w:val="24"/>
          <w:szCs w:val="24"/>
          <w:highlight w:val="white"/>
        </w:rPr>
      </w:pPr>
      <w:r w:rsidDel="00000000" w:rsidR="00000000" w:rsidRPr="00000000">
        <w:rPr>
          <w:rtl w:val="0"/>
        </w:rPr>
      </w:r>
    </w:p>
    <w:p w:rsidR="00000000" w:rsidDel="00000000" w:rsidP="00000000" w:rsidRDefault="00000000" w:rsidRPr="00000000" w14:paraId="00000A6A">
      <w:pPr>
        <w:pStyle w:val="Heading2"/>
        <w:spacing w:after="200" w:lineRule="auto"/>
        <w:rPr>
          <w:rFonts w:ascii="Fira Code" w:cs="Fira Code" w:eastAsia="Fira Code" w:hAnsi="Fira Code"/>
          <w:b w:val="1"/>
        </w:rPr>
      </w:pPr>
      <w:bookmarkStart w:colFirst="0" w:colLast="0" w:name="_d8xa3vdg60jk" w:id="301"/>
      <w:bookmarkEnd w:id="301"/>
      <w:ins w:author="Sylvia Schmitt" w:id="3" w:date="2024-02-18T10:31:15Z">
        <w:r w:rsidDel="00000000" w:rsidR="00000000" w:rsidRPr="00000000">
          <w:rPr>
            <w:rFonts w:ascii="Fira Code" w:cs="Fira Code" w:eastAsia="Fira Code" w:hAnsi="Fira Code"/>
            <w:b w:val="1"/>
            <w:sz w:val="24"/>
            <w:szCs w:val="24"/>
            <w:highlight w:val="white"/>
            <w:rtl w:val="0"/>
          </w:rPr>
          <w:t xml:space="preserve">DBT - </w:t>
        </w:r>
      </w:ins>
      <w:r w:rsidDel="00000000" w:rsidR="00000000" w:rsidRPr="00000000">
        <w:rPr>
          <w:rFonts w:ascii="Fira Code" w:cs="Fira Code" w:eastAsia="Fira Code" w:hAnsi="Fira Code"/>
          <w:b w:val="1"/>
          <w:rtl w:val="0"/>
        </w:rPr>
        <w:t xml:space="preserve">Warning: dbt_utils.surrogate_key has been replaced by </w:t>
      </w:r>
      <w:r w:rsidDel="00000000" w:rsidR="00000000" w:rsidRPr="00000000">
        <w:rPr>
          <w:rFonts w:ascii="Fira Code" w:cs="Fira Code" w:eastAsia="Fira Code" w:hAnsi="Fira Code"/>
          <w:b w:val="1"/>
          <w:sz w:val="30"/>
          <w:szCs w:val="30"/>
          <w:rtl w:val="0"/>
        </w:rPr>
        <w:t xml:space="preserve">dbt_utils.generate_surrogate_key</w:t>
      </w:r>
      <w:r w:rsidDel="00000000" w:rsidR="00000000" w:rsidRPr="00000000">
        <w:rPr>
          <w:rFonts w:ascii="Fira Code" w:cs="Fira Code" w:eastAsia="Fira Code" w:hAnsi="Fira Code"/>
          <w:b w:val="1"/>
          <w:rtl w:val="0"/>
        </w:rPr>
        <w:t xml:space="preserve">. The new macro treats null values(...)To restore the behaviour of the original macro, </w:t>
      </w:r>
    </w:p>
    <w:p w:rsidR="00000000" w:rsidDel="00000000" w:rsidP="00000000" w:rsidRDefault="00000000" w:rsidRPr="00000000" w14:paraId="00000A6B">
      <w:pPr>
        <w:pStyle w:val="Heading2"/>
        <w:spacing w:after="200" w:lineRule="auto"/>
        <w:rPr>
          <w:rFonts w:ascii="Fira Code" w:cs="Fira Code" w:eastAsia="Fira Code" w:hAnsi="Fira Code"/>
          <w:b w:val="1"/>
          <w:sz w:val="22"/>
          <w:szCs w:val="22"/>
        </w:rPr>
      </w:pPr>
      <w:bookmarkStart w:colFirst="0" w:colLast="0" w:name="_nwxhxh4fbzxj" w:id="302"/>
      <w:bookmarkEnd w:id="302"/>
      <w:r w:rsidDel="00000000" w:rsidR="00000000" w:rsidRPr="00000000">
        <w:rPr>
          <w:rFonts w:ascii="Fira Code" w:cs="Fira Code" w:eastAsia="Fira Code" w:hAnsi="Fira Code"/>
          <w:b w:val="1"/>
          <w:sz w:val="22"/>
          <w:szCs w:val="22"/>
          <w:rtl w:val="0"/>
        </w:rPr>
        <w:br w:type="textWrapping"/>
        <w:t xml:space="preserve">That means the surrogate_key has been deprecated, and it indicates you should replace it with the new method `generate_surrogate_key`</w:t>
      </w:r>
    </w:p>
    <w:p w:rsidR="00000000" w:rsidDel="00000000" w:rsidP="00000000" w:rsidRDefault="00000000" w:rsidRPr="00000000" w14:paraId="00000A6C">
      <w:pPr>
        <w:pStyle w:val="Heading2"/>
        <w:spacing w:after="200" w:lineRule="auto"/>
        <w:rPr>
          <w:rFonts w:ascii="Fira Code" w:cs="Fira Code" w:eastAsia="Fira Code" w:hAnsi="Fira Code"/>
          <w:sz w:val="22"/>
          <w:szCs w:val="22"/>
        </w:rPr>
      </w:pPr>
      <w:bookmarkStart w:colFirst="0" w:colLast="0" w:name="_l0uicvr4ov4c" w:id="303"/>
      <w:bookmarkEnd w:id="303"/>
      <w:r w:rsidDel="00000000" w:rsidR="00000000" w:rsidRPr="00000000">
        <w:rPr>
          <w:rFonts w:ascii="Fira Code" w:cs="Fira Code" w:eastAsia="Fira Code" w:hAnsi="Fira Code"/>
          <w:b w:val="1"/>
          <w:sz w:val="22"/>
          <w:szCs w:val="22"/>
          <w:rtl w:val="0"/>
        </w:rPr>
        <w:t xml:space="preserve">Replace: </w:t>
      </w:r>
      <w:r w:rsidDel="00000000" w:rsidR="00000000" w:rsidRPr="00000000">
        <w:rPr>
          <w:rFonts w:ascii="Fira Code" w:cs="Fira Code" w:eastAsia="Fira Code" w:hAnsi="Fira Code"/>
          <w:sz w:val="22"/>
          <w:szCs w:val="22"/>
          <w:rtl w:val="0"/>
        </w:rPr>
        <w:br w:type="textWrapping"/>
        <w:t xml:space="preserve">{{ dbt_utils.surrogate_key([ </w:t>
        <w:br w:type="textWrapping"/>
        <w:t xml:space="preserve">     field_a, </w:t>
        <w:br w:type="textWrapping"/>
        <w:t xml:space="preserve">     field_b, </w:t>
        <w:br w:type="textWrapping"/>
        <w:t xml:space="preserve">     field_c,</w:t>
        <w:br w:type="textWrapping"/>
        <w:t xml:space="preserve">     …,</w:t>
        <w:br w:type="textWrapping"/>
        <w:t xml:space="preserve">     field_z     </w:t>
        <w:br w:type="textWrapping"/>
        <w:t xml:space="preserve">]) }}</w:t>
      </w:r>
    </w:p>
    <w:p w:rsidR="00000000" w:rsidDel="00000000" w:rsidP="00000000" w:rsidRDefault="00000000" w:rsidRPr="00000000" w14:paraId="00000A6D">
      <w:pPr>
        <w:rPr>
          <w:rFonts w:ascii="Fira Code" w:cs="Fira Code" w:eastAsia="Fira Code" w:hAnsi="Fira Code"/>
          <w:b w:val="1"/>
        </w:rPr>
      </w:pPr>
      <w:r w:rsidDel="00000000" w:rsidR="00000000" w:rsidRPr="00000000">
        <w:rPr>
          <w:rFonts w:ascii="Fira Code" w:cs="Fira Code" w:eastAsia="Fira Code" w:hAnsi="Fira Code"/>
          <w:b w:val="1"/>
          <w:rtl w:val="0"/>
        </w:rPr>
        <w:br w:type="textWrapping"/>
        <w:t xml:space="preserve">For this instead:</w:t>
        <w:br w:type="textWrapping"/>
      </w:r>
      <w:r w:rsidDel="00000000" w:rsidR="00000000" w:rsidRPr="00000000">
        <w:rPr>
          <w:rFonts w:ascii="Fira Code" w:cs="Fira Code" w:eastAsia="Fira Code" w:hAnsi="Fira Code"/>
          <w:sz w:val="22"/>
          <w:szCs w:val="22"/>
          <w:rtl w:val="0"/>
        </w:rPr>
        <w:t xml:space="preserve">{{ dbt_utils.generate_surrogate_key([ </w:t>
        <w:br w:type="textWrapping"/>
        <w:t xml:space="preserve">     field_a, </w:t>
        <w:br w:type="textWrapping"/>
        <w:t xml:space="preserve">     field_b, </w:t>
        <w:br w:type="textWrapping"/>
        <w:t xml:space="preserve">     field_c,</w:t>
        <w:br w:type="textWrapping"/>
        <w:t xml:space="preserve">     …,</w:t>
        <w:br w:type="textWrapping"/>
        <w:t xml:space="preserve">     field_z</w:t>
        <w:br w:type="textWrapping"/>
        <w:t xml:space="preserve">]) }}</w:t>
      </w:r>
      <w:r w:rsidDel="00000000" w:rsidR="00000000" w:rsidRPr="00000000">
        <w:rPr>
          <w:rtl w:val="0"/>
        </w:rPr>
      </w:r>
    </w:p>
    <w:p w:rsidR="00000000" w:rsidDel="00000000" w:rsidP="00000000" w:rsidRDefault="00000000" w:rsidRPr="00000000" w14:paraId="00000A6E">
      <w:pPr>
        <w:rPr>
          <w:rFonts w:ascii="Fira Code" w:cs="Fira Code" w:eastAsia="Fira Code" w:hAnsi="Fira Code"/>
          <w:b w:val="1"/>
        </w:rPr>
      </w:pPr>
      <w:r w:rsidDel="00000000" w:rsidR="00000000" w:rsidRPr="00000000">
        <w:rPr>
          <w:rtl w:val="0"/>
        </w:rPr>
      </w:r>
    </w:p>
    <w:p w:rsidR="00000000" w:rsidDel="00000000" w:rsidP="00000000" w:rsidRDefault="00000000" w:rsidRPr="00000000" w14:paraId="00000A6F">
      <w:pPr>
        <w:pStyle w:val="Heading2"/>
        <w:spacing w:after="200" w:lineRule="auto"/>
        <w:rPr>
          <w:rFonts w:ascii="Fira Code" w:cs="Fira Code" w:eastAsia="Fira Code" w:hAnsi="Fira Code"/>
          <w:b w:val="1"/>
        </w:rPr>
      </w:pPr>
      <w:bookmarkStart w:colFirst="0" w:colLast="0" w:name="_84tvijbgz70r" w:id="304"/>
      <w:bookmarkEnd w:id="304"/>
      <w:r w:rsidDel="00000000" w:rsidR="00000000" w:rsidRPr="00000000">
        <w:rPr>
          <w:rFonts w:ascii="Fira Code" w:cs="Fira Code" w:eastAsia="Fira Code" w:hAnsi="Fira Code"/>
          <w:b w:val="1"/>
          <w:rtl w:val="0"/>
        </w:rPr>
        <w:t xml:space="preserve">add a global variable in dbt_project.yml(...)</w:t>
      </w:r>
    </w:p>
    <w:p w:rsidR="00000000" w:rsidDel="00000000" w:rsidP="00000000" w:rsidRDefault="00000000" w:rsidRPr="00000000" w14:paraId="00000A70">
      <w:pPr>
        <w:pStyle w:val="Heading2"/>
        <w:spacing w:after="200" w:lineRule="auto"/>
        <w:rPr>
          <w:rFonts w:ascii="Fira Code" w:cs="Fira Code" w:eastAsia="Fira Code" w:hAnsi="Fira Code"/>
          <w:color w:val="e01e5a"/>
          <w:sz w:val="18"/>
          <w:szCs w:val="18"/>
        </w:rPr>
      </w:pPr>
      <w:bookmarkStart w:colFirst="0" w:colLast="0" w:name="_lab8o4ooguvu" w:id="305"/>
      <w:bookmarkEnd w:id="305"/>
      <w:r w:rsidDel="00000000" w:rsidR="00000000" w:rsidRPr="00000000">
        <w:rPr>
          <w:rFonts w:ascii="Fira Code" w:cs="Fira Code" w:eastAsia="Fira Code" w:hAnsi="Fira Code"/>
          <w:color w:val="e01e5a"/>
          <w:sz w:val="18"/>
          <w:szCs w:val="18"/>
          <w:rtl w:val="0"/>
        </w:rPr>
        <w:t xml:space="preserve">Warning: `dbt_utils.surrogate_key` has been replaced by </w:t>
      </w:r>
    </w:p>
    <w:p w:rsidR="00000000" w:rsidDel="00000000" w:rsidP="00000000" w:rsidRDefault="00000000" w:rsidRPr="00000000" w14:paraId="00000A71">
      <w:pPr>
        <w:pStyle w:val="Heading2"/>
        <w:spacing w:after="200" w:lineRule="auto"/>
        <w:rPr>
          <w:rFonts w:ascii="Fira Code" w:cs="Fira Code" w:eastAsia="Fira Code" w:hAnsi="Fira Code"/>
          <w:sz w:val="34"/>
          <w:szCs w:val="34"/>
        </w:rPr>
      </w:pPr>
      <w:bookmarkStart w:colFirst="0" w:colLast="0" w:name="_lhszj5syatrw" w:id="306"/>
      <w:bookmarkEnd w:id="306"/>
      <w:r w:rsidDel="00000000" w:rsidR="00000000" w:rsidRPr="00000000">
        <w:rPr>
          <w:rFonts w:ascii="Fira Code" w:cs="Fira Code" w:eastAsia="Fira Code" w:hAnsi="Fira Code"/>
          <w:color w:val="e01e5a"/>
          <w:sz w:val="18"/>
          <w:szCs w:val="18"/>
          <w:rtl w:val="0"/>
        </w:rPr>
        <w:t xml:space="preserve">`dbt_utils.generate_surrogate_key`. The new macro treats null values differently to empty strings. To restore the behaviour of the original macro, add a global variable in dbt_project.yml called `surrogate_key_treat_nulls_as_empty_strings` to your dbt_project.yml file with a value of True. The taxi_rides_ny.stg_yellow_tripdata model triggered this warning.</w:t>
      </w:r>
      <w:r w:rsidDel="00000000" w:rsidR="00000000" w:rsidRPr="00000000">
        <w:rPr>
          <w:rtl w:val="0"/>
        </w:rPr>
      </w:r>
    </w:p>
    <w:p w:rsidR="00000000" w:rsidDel="00000000" w:rsidP="00000000" w:rsidRDefault="00000000" w:rsidRPr="00000000" w14:paraId="00000A72">
      <w:pPr>
        <w:pStyle w:val="Heading2"/>
        <w:spacing w:after="200" w:lineRule="auto"/>
        <w:rPr>
          <w:rFonts w:ascii="Fira Code" w:cs="Fira Code" w:eastAsia="Fira Code" w:hAnsi="Fira Code"/>
          <w:sz w:val="34"/>
          <w:szCs w:val="34"/>
        </w:rPr>
      </w:pPr>
      <w:bookmarkStart w:colFirst="0" w:colLast="0" w:name="_s5lhpqhk3zvy" w:id="307"/>
      <w:bookmarkEnd w:id="307"/>
      <w:r w:rsidDel="00000000" w:rsidR="00000000" w:rsidRPr="00000000">
        <w:rPr>
          <w:rtl w:val="0"/>
        </w:rPr>
      </w:r>
    </w:p>
    <w:p w:rsidR="00000000" w:rsidDel="00000000" w:rsidP="00000000" w:rsidRDefault="00000000" w:rsidRPr="00000000" w14:paraId="00000A73">
      <w:pPr>
        <w:pStyle w:val="Heading2"/>
        <w:spacing w:after="200" w:lineRule="auto"/>
        <w:rPr>
          <w:rFonts w:ascii="Fira Code" w:cs="Fira Code" w:eastAsia="Fira Code" w:hAnsi="Fira Code"/>
          <w:sz w:val="34"/>
          <w:szCs w:val="34"/>
        </w:rPr>
      </w:pPr>
      <w:bookmarkStart w:colFirst="0" w:colLast="0" w:name="_eb6dafe3gay" w:id="308"/>
      <w:bookmarkEnd w:id="308"/>
      <w:r w:rsidDel="00000000" w:rsidR="00000000" w:rsidRPr="00000000">
        <w:rPr>
          <w:rFonts w:ascii="Fira Code" w:cs="Fira Code" w:eastAsia="Fira Code" w:hAnsi="Fira Code"/>
          <w:sz w:val="34"/>
          <w:szCs w:val="34"/>
          <w:rtl w:val="0"/>
        </w:rPr>
        <w:t xml:space="preserve">I changed location in dbt, but dbt run still gives me an error</w:t>
      </w:r>
    </w:p>
    <w:p w:rsidR="00000000" w:rsidDel="00000000" w:rsidP="00000000" w:rsidRDefault="00000000" w:rsidRPr="00000000" w14:paraId="00000A74">
      <w:pPr>
        <w:spacing w:after="200" w:lineRule="auto"/>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Remove the dataset from BigQuery which was created by dbt and run dbt run again so that it will recreate the dataset in BigQuery with the correct location</w:t>
      </w:r>
    </w:p>
    <w:p w:rsidR="00000000" w:rsidDel="00000000" w:rsidP="00000000" w:rsidRDefault="00000000" w:rsidRPr="00000000" w14:paraId="00000A75">
      <w:pPr>
        <w:spacing w:after="200" w:lineRule="auto"/>
        <w:rPr>
          <w:rFonts w:ascii="Fira Code" w:cs="Fira Code" w:eastAsia="Fira Code" w:hAnsi="Fira Code"/>
          <w:sz w:val="24"/>
          <w:szCs w:val="24"/>
          <w:highlight w:val="white"/>
        </w:rPr>
      </w:pPr>
      <w:r w:rsidDel="00000000" w:rsidR="00000000" w:rsidRPr="00000000">
        <w:rPr>
          <w:rtl w:val="0"/>
        </w:rPr>
      </w:r>
    </w:p>
    <w:p w:rsidR="00000000" w:rsidDel="00000000" w:rsidP="00000000" w:rsidRDefault="00000000" w:rsidRPr="00000000" w14:paraId="00000A76">
      <w:pPr>
        <w:pStyle w:val="Heading2"/>
        <w:spacing w:after="200" w:lineRule="auto"/>
        <w:rPr>
          <w:rFonts w:ascii="Fira Code" w:cs="Fira Code" w:eastAsia="Fira Code" w:hAnsi="Fira Code"/>
          <w:sz w:val="34"/>
          <w:szCs w:val="34"/>
        </w:rPr>
      </w:pPr>
      <w:bookmarkStart w:colFirst="0" w:colLast="0" w:name="_m4h5dlb91555" w:id="309"/>
      <w:bookmarkEnd w:id="309"/>
      <w:ins w:author="Sylvia Schmitt" w:id="4" w:date="2024-02-18T10:31:47Z">
        <w:r w:rsidDel="00000000" w:rsidR="00000000" w:rsidRPr="00000000">
          <w:rPr>
            <w:rFonts w:ascii="Fira Code" w:cs="Fira Code" w:eastAsia="Fira Code" w:hAnsi="Fira Code"/>
            <w:sz w:val="24"/>
            <w:szCs w:val="24"/>
            <w:highlight w:val="white"/>
            <w:rtl w:val="0"/>
          </w:rPr>
          <w:t xml:space="preserve">DBT - </w:t>
        </w:r>
      </w:ins>
      <w:r w:rsidDel="00000000" w:rsidR="00000000" w:rsidRPr="00000000">
        <w:rPr>
          <w:rFonts w:ascii="Fira Code" w:cs="Fira Code" w:eastAsia="Fira Code" w:hAnsi="Fira Code"/>
          <w:sz w:val="34"/>
          <w:szCs w:val="34"/>
          <w:rtl w:val="0"/>
        </w:rPr>
        <w:t xml:space="preserve">I ran dbt run without specifying variable which gave me a table of 100 rows. I ran again with the variable value specified but my table still has 100 rows in BQ.</w:t>
      </w:r>
    </w:p>
    <w:p w:rsidR="00000000" w:rsidDel="00000000" w:rsidP="00000000" w:rsidRDefault="00000000" w:rsidRPr="00000000" w14:paraId="00000A77">
      <w:pPr>
        <w:spacing w:after="200" w:lineRule="auto"/>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Remove the dataset from BigQuery created by dbt and run again (with test disabled) to ensure the dataset created has all the rows.</w:t>
      </w:r>
    </w:p>
    <w:p w:rsidR="00000000" w:rsidDel="00000000" w:rsidP="00000000" w:rsidRDefault="00000000" w:rsidRPr="00000000" w14:paraId="00000A78">
      <w:pPr>
        <w:spacing w:after="200" w:lineRule="auto"/>
        <w:rPr>
          <w:rFonts w:ascii="Fira Code" w:cs="Fira Code" w:eastAsia="Fira Code" w:hAnsi="Fira Code"/>
          <w:sz w:val="24"/>
          <w:szCs w:val="24"/>
          <w:highlight w:val="white"/>
        </w:rPr>
      </w:pPr>
      <w:r w:rsidDel="00000000" w:rsidR="00000000" w:rsidRPr="00000000">
        <w:rPr>
          <w:rtl w:val="0"/>
        </w:rPr>
      </w:r>
    </w:p>
    <w:p w:rsidR="00000000" w:rsidDel="00000000" w:rsidP="00000000" w:rsidRDefault="00000000" w:rsidRPr="00000000" w14:paraId="00000A79">
      <w:pPr>
        <w:spacing w:after="200" w:line="276" w:lineRule="auto"/>
        <w:rPr>
          <w:rFonts w:ascii="Fira Code" w:cs="Fira Code" w:eastAsia="Fira Code" w:hAnsi="Fira Code"/>
          <w:sz w:val="34"/>
          <w:szCs w:val="34"/>
        </w:rPr>
      </w:pPr>
      <w:r w:rsidDel="00000000" w:rsidR="00000000" w:rsidRPr="00000000">
        <w:rPr>
          <w:rFonts w:ascii="Fira Code" w:cs="Fira Code" w:eastAsia="Fira Code" w:hAnsi="Fira Code"/>
          <w:sz w:val="34"/>
          <w:szCs w:val="34"/>
          <w:rtl w:val="0"/>
        </w:rPr>
        <w:t xml:space="preserve">DBT - Why am I getting a new dataset after running my CI/CD Job? / What is this new dbt dataset in BigQuery? </w:t>
      </w:r>
    </w:p>
    <w:p w:rsidR="00000000" w:rsidDel="00000000" w:rsidP="00000000" w:rsidRDefault="00000000" w:rsidRPr="00000000" w14:paraId="00000A7A">
      <w:pPr>
        <w:spacing w:after="200" w:line="276" w:lineRule="auto"/>
        <w:rPr>
          <w:rFonts w:ascii="Fira Code" w:cs="Fira Code" w:eastAsia="Fira Code" w:hAnsi="Fira Code"/>
          <w:i w:val="1"/>
        </w:rPr>
      </w:pPr>
      <w:r w:rsidDel="00000000" w:rsidR="00000000" w:rsidRPr="00000000">
        <w:rPr>
          <w:rFonts w:ascii="Fira Code" w:cs="Fira Code" w:eastAsia="Fira Code" w:hAnsi="Fira Code"/>
          <w:b w:val="1"/>
          <w:rtl w:val="0"/>
        </w:rPr>
        <w:t xml:space="preserve">Answer:</w:t>
      </w: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i w:val="1"/>
          <w:rtl w:val="0"/>
        </w:rPr>
        <w:t xml:space="preserve">when you create the CI/CD job, under ‘Compare Changes against an environment (Deferral) make sure that you select ‘ No; do not defer to another environment’ - otherwise dbt won’t merge your dev models into production models; it will create a new environment called ‘dbt_cloud_pr_number of pull request’</w:t>
      </w:r>
    </w:p>
    <w:p w:rsidR="00000000" w:rsidDel="00000000" w:rsidP="00000000" w:rsidRDefault="00000000" w:rsidRPr="00000000" w14:paraId="00000A7B">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2705100" cy="1981200"/>
            <wp:effectExtent b="0" l="0" r="0" t="0"/>
            <wp:docPr id="6" name="image5.png"/>
            <a:graphic>
              <a:graphicData uri="http://schemas.openxmlformats.org/drawingml/2006/picture">
                <pic:pic>
                  <pic:nvPicPr>
                    <pic:cNvPr id="0" name="image5.png"/>
                    <pic:cNvPicPr preferRelativeResize="0"/>
                  </pic:nvPicPr>
                  <pic:blipFill>
                    <a:blip r:embed="rId187"/>
                    <a:srcRect b="0" l="0" r="0" t="0"/>
                    <a:stretch>
                      <a:fillRect/>
                    </a:stretch>
                  </pic:blipFill>
                  <pic:spPr>
                    <a:xfrm>
                      <a:off x="0" y="0"/>
                      <a:ext cx="27051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A7C">
      <w:pPr>
        <w:pStyle w:val="Heading2"/>
        <w:spacing w:after="200" w:line="276" w:lineRule="auto"/>
        <w:rPr>
          <w:rFonts w:ascii="Fira Code" w:cs="Fira Code" w:eastAsia="Fira Code" w:hAnsi="Fira Code"/>
          <w:b w:val="1"/>
          <w:sz w:val="34"/>
          <w:szCs w:val="34"/>
        </w:rPr>
      </w:pPr>
      <w:bookmarkStart w:colFirst="0" w:colLast="0" w:name="_1e6ijfycc40h" w:id="310"/>
      <w:bookmarkEnd w:id="310"/>
      <w:r w:rsidDel="00000000" w:rsidR="00000000" w:rsidRPr="00000000">
        <w:rPr>
          <w:rFonts w:ascii="Fira Code" w:cs="Fira Code" w:eastAsia="Fira Code" w:hAnsi="Fira Code"/>
          <w:b w:val="1"/>
          <w:sz w:val="34"/>
          <w:szCs w:val="34"/>
        </w:rPr>
        <w:drawing>
          <wp:inline distB="114300" distT="114300" distL="114300" distR="114300">
            <wp:extent cx="6481763" cy="1449143"/>
            <wp:effectExtent b="0" l="0" r="0" t="0"/>
            <wp:docPr id="45" name="image43.png"/>
            <a:graphic>
              <a:graphicData uri="http://schemas.openxmlformats.org/drawingml/2006/picture">
                <pic:pic>
                  <pic:nvPicPr>
                    <pic:cNvPr id="0" name="image43.png"/>
                    <pic:cNvPicPr preferRelativeResize="0"/>
                  </pic:nvPicPr>
                  <pic:blipFill>
                    <a:blip r:embed="rId188"/>
                    <a:srcRect b="0" l="0" r="0" t="0"/>
                    <a:stretch>
                      <a:fillRect/>
                    </a:stretch>
                  </pic:blipFill>
                  <pic:spPr>
                    <a:xfrm>
                      <a:off x="0" y="0"/>
                      <a:ext cx="6481763" cy="1449143"/>
                    </a:xfrm>
                    <a:prstGeom prst="rect"/>
                    <a:ln/>
                  </pic:spPr>
                </pic:pic>
              </a:graphicData>
            </a:graphic>
          </wp:inline>
        </w:drawing>
      </w:r>
      <w:r w:rsidDel="00000000" w:rsidR="00000000" w:rsidRPr="00000000">
        <w:rPr>
          <w:rtl w:val="0"/>
        </w:rPr>
      </w:r>
    </w:p>
    <w:p w:rsidR="00000000" w:rsidDel="00000000" w:rsidP="00000000" w:rsidRDefault="00000000" w:rsidRPr="00000000" w14:paraId="00000A7D">
      <w:pPr>
        <w:pStyle w:val="Heading2"/>
        <w:spacing w:after="200" w:line="276" w:lineRule="auto"/>
        <w:rPr>
          <w:rFonts w:ascii="Fira Code" w:cs="Fira Code" w:eastAsia="Fira Code" w:hAnsi="Fira Code"/>
          <w:b w:val="1"/>
          <w:sz w:val="34"/>
          <w:szCs w:val="34"/>
        </w:rPr>
      </w:pPr>
      <w:bookmarkStart w:colFirst="0" w:colLast="0" w:name="_ssdqky8b1360" w:id="311"/>
      <w:bookmarkEnd w:id="311"/>
      <w:r w:rsidDel="00000000" w:rsidR="00000000" w:rsidRPr="00000000">
        <w:rPr>
          <w:rFonts w:ascii="Fira Code" w:cs="Fira Code" w:eastAsia="Fira Code" w:hAnsi="Fira Code"/>
          <w:b w:val="1"/>
          <w:sz w:val="34"/>
          <w:szCs w:val="34"/>
          <w:rtl w:val="0"/>
        </w:rPr>
        <w:t xml:space="preserve">Why do we need the Staging dataset?</w:t>
      </w:r>
    </w:p>
    <w:p w:rsidR="00000000" w:rsidDel="00000000" w:rsidP="00000000" w:rsidRDefault="00000000" w:rsidRPr="00000000" w14:paraId="00000A7E">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Vic created three different datasets in the videos.. dbt_&lt;name&gt; was used for development and you used a production dataset for the production environment. What was the use for the staging dataset?</w:t>
      </w:r>
    </w:p>
    <w:p w:rsidR="00000000" w:rsidDel="00000000" w:rsidP="00000000" w:rsidRDefault="00000000" w:rsidRPr="00000000" w14:paraId="00000A7F">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80">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R</w:t>
      </w:r>
      <w:r w:rsidDel="00000000" w:rsidR="00000000" w:rsidRPr="00000000">
        <w:rPr>
          <w:rFonts w:ascii="Fira Code" w:cs="Fira Code" w:eastAsia="Fira Code" w:hAnsi="Fira Code"/>
          <w:sz w:val="24"/>
          <w:szCs w:val="24"/>
          <w:rtl w:val="0"/>
        </w:rPr>
        <w:t xml:space="preserve">: Staging, as the name suggests, is like an intermediate between the raw datasets and the fact and dim tables, which are the finished product, so to speak. You'll notice that the datasets in staging are materialised as views and not tables.</w:t>
      </w:r>
    </w:p>
    <w:p w:rsidR="00000000" w:rsidDel="00000000" w:rsidP="00000000" w:rsidRDefault="00000000" w:rsidRPr="00000000" w14:paraId="00000A81">
      <w:pPr>
        <w:spacing w:after="200" w:line="276" w:lineRule="auto"/>
        <w:rPr>
          <w:rFonts w:ascii="Fira Code" w:cs="Fira Code" w:eastAsia="Fira Code" w:hAnsi="Fira Code"/>
          <w:highlight w:val="white"/>
        </w:rPr>
      </w:pPr>
      <w:r w:rsidDel="00000000" w:rsidR="00000000" w:rsidRPr="00000000">
        <w:rPr>
          <w:rFonts w:ascii="Fira Code" w:cs="Fira Code" w:eastAsia="Fira Code" w:hAnsi="Fira Code"/>
          <w:sz w:val="24"/>
          <w:szCs w:val="24"/>
          <w:rtl w:val="0"/>
        </w:rPr>
        <w:t xml:space="preserve">Vic didn't use it for the project, you just need to create production and dbt_name + trips_data_all that you had already.</w:t>
      </w:r>
      <w:r w:rsidDel="00000000" w:rsidR="00000000" w:rsidRPr="00000000">
        <w:rPr>
          <w:rtl w:val="0"/>
        </w:rPr>
      </w:r>
    </w:p>
    <w:p w:rsidR="00000000" w:rsidDel="00000000" w:rsidP="00000000" w:rsidRDefault="00000000" w:rsidRPr="00000000" w14:paraId="00000A82">
      <w:pPr>
        <w:spacing w:after="200" w:line="276" w:lineRule="auto"/>
        <w:rPr>
          <w:rFonts w:ascii="Fira Code" w:cs="Fira Code" w:eastAsia="Fira Code" w:hAnsi="Fira Code"/>
          <w:highlight w:val="white"/>
        </w:rPr>
      </w:pPr>
      <w:r w:rsidDel="00000000" w:rsidR="00000000" w:rsidRPr="00000000">
        <w:rPr>
          <w:rtl w:val="0"/>
        </w:rPr>
      </w:r>
    </w:p>
    <w:p w:rsidR="00000000" w:rsidDel="00000000" w:rsidP="00000000" w:rsidRDefault="00000000" w:rsidRPr="00000000" w14:paraId="00000A83">
      <w:pPr>
        <w:pStyle w:val="Heading2"/>
        <w:spacing w:after="200" w:line="276" w:lineRule="auto"/>
        <w:rPr>
          <w:rFonts w:ascii="Fira Code" w:cs="Fira Code" w:eastAsia="Fira Code" w:hAnsi="Fira Code"/>
          <w:sz w:val="34"/>
          <w:szCs w:val="34"/>
        </w:rPr>
      </w:pPr>
      <w:bookmarkStart w:colFirst="0" w:colLast="0" w:name="_ejs222v67jci" w:id="312"/>
      <w:bookmarkEnd w:id="312"/>
      <w:r w:rsidDel="00000000" w:rsidR="00000000" w:rsidRPr="00000000">
        <w:rPr>
          <w:rFonts w:ascii="Fira Code" w:cs="Fira Code" w:eastAsia="Fira Code" w:hAnsi="Fira Code"/>
          <w:sz w:val="34"/>
          <w:szCs w:val="34"/>
          <w:rtl w:val="0"/>
        </w:rPr>
        <w:t xml:space="preserve">DBT</w:t>
      </w:r>
      <w:ins w:author="Sylvia Schmitt" w:id="5" w:date="2024-02-18T10:32:04Z">
        <w:r w:rsidDel="00000000" w:rsidR="00000000" w:rsidRPr="00000000">
          <w:rPr>
            <w:rFonts w:ascii="Fira Code" w:cs="Fira Code" w:eastAsia="Fira Code" w:hAnsi="Fira Code"/>
            <w:sz w:val="34"/>
            <w:szCs w:val="34"/>
            <w:rtl w:val="0"/>
          </w:rPr>
          <w:t xml:space="preserve"> -</w:t>
        </w:r>
      </w:ins>
      <w:r w:rsidDel="00000000" w:rsidR="00000000" w:rsidRPr="00000000">
        <w:rPr>
          <w:rFonts w:ascii="Fira Code" w:cs="Fira Code" w:eastAsia="Fira Code" w:hAnsi="Fira Code"/>
          <w:sz w:val="34"/>
          <w:szCs w:val="34"/>
          <w:rtl w:val="0"/>
        </w:rPr>
        <w:t xml:space="preserve"> Docs Served but Not Accessible via Browser</w:t>
      </w:r>
    </w:p>
    <w:p w:rsidR="00000000" w:rsidDel="00000000" w:rsidP="00000000" w:rsidRDefault="00000000" w:rsidRPr="00000000" w14:paraId="00000A84">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Try removing the “network: host” line in docker-compose. </w:t>
      </w:r>
    </w:p>
    <w:p w:rsidR="00000000" w:rsidDel="00000000" w:rsidP="00000000" w:rsidRDefault="00000000" w:rsidRPr="00000000" w14:paraId="00000A85">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86">
      <w:pPr>
        <w:pStyle w:val="Heading2"/>
        <w:spacing w:after="200" w:lineRule="auto"/>
        <w:rPr>
          <w:rFonts w:ascii="Fira Code" w:cs="Fira Code" w:eastAsia="Fira Code" w:hAnsi="Fira Code"/>
          <w:sz w:val="34"/>
          <w:szCs w:val="34"/>
        </w:rPr>
      </w:pPr>
      <w:bookmarkStart w:colFirst="0" w:colLast="0" w:name="_510jqptf1xt4" w:id="313"/>
      <w:bookmarkEnd w:id="313"/>
      <w:r w:rsidDel="00000000" w:rsidR="00000000" w:rsidRPr="00000000">
        <w:rPr>
          <w:rFonts w:ascii="Fira Code" w:cs="Fira Code" w:eastAsia="Fira Code" w:hAnsi="Fira Code"/>
          <w:sz w:val="34"/>
          <w:szCs w:val="34"/>
          <w:rtl w:val="0"/>
        </w:rPr>
        <w:t xml:space="preserve">BigQuery adapter: 404 Not found: Dataset was not found in location europe-west6</w:t>
      </w:r>
    </w:p>
    <w:p w:rsidR="00000000" w:rsidDel="00000000" w:rsidP="00000000" w:rsidRDefault="00000000" w:rsidRPr="00000000" w14:paraId="00000A87">
      <w:pPr>
        <w:rPr>
          <w:rFonts w:ascii="Fira Code" w:cs="Fira Code" w:eastAsia="Fira Code" w:hAnsi="Fira Code"/>
        </w:rPr>
      </w:pPr>
      <w:r w:rsidDel="00000000" w:rsidR="00000000" w:rsidRPr="00000000">
        <w:rPr>
          <w:rtl w:val="0"/>
        </w:rPr>
      </w:r>
    </w:p>
    <w:p w:rsidR="00000000" w:rsidDel="00000000" w:rsidP="00000000" w:rsidRDefault="00000000" w:rsidRPr="00000000" w14:paraId="00000A88">
      <w:pPr>
        <w:numPr>
          <w:ilvl w:val="0"/>
          <w:numId w:val="47"/>
        </w:numPr>
        <w:spacing w:after="0" w:afterAutospacing="0"/>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Go to Account settings &gt;&gt; Project &gt;&gt; Analytics &gt;&gt; Click on your connection &gt;&gt; go all the way down to Location and type in the GCP location just as displayed in GCP (e.g. europe-west6). You might need to reupload your GCP key.</w:t>
      </w:r>
      <w:r w:rsidDel="00000000" w:rsidR="00000000" w:rsidRPr="00000000">
        <w:rPr>
          <w:rtl w:val="0"/>
        </w:rPr>
      </w:r>
    </w:p>
    <w:p w:rsidR="00000000" w:rsidDel="00000000" w:rsidP="00000000" w:rsidRDefault="00000000" w:rsidRPr="00000000" w14:paraId="00000A89">
      <w:pPr>
        <w:numPr>
          <w:ilvl w:val="0"/>
          <w:numId w:val="47"/>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Delete your dataset in GBQ </w:t>
      </w:r>
    </w:p>
    <w:p w:rsidR="00000000" w:rsidDel="00000000" w:rsidP="00000000" w:rsidRDefault="00000000" w:rsidRPr="00000000" w14:paraId="00000A8A">
      <w:pPr>
        <w:numPr>
          <w:ilvl w:val="0"/>
          <w:numId w:val="47"/>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Rebuild project: dbt build</w:t>
      </w:r>
    </w:p>
    <w:p w:rsidR="00000000" w:rsidDel="00000000" w:rsidP="00000000" w:rsidRDefault="00000000" w:rsidRPr="00000000" w14:paraId="00000A8B">
      <w:pPr>
        <w:numPr>
          <w:ilvl w:val="0"/>
          <w:numId w:val="47"/>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Newly built dataset should be in the correct location</w:t>
      </w:r>
    </w:p>
    <w:p w:rsidR="00000000" w:rsidDel="00000000" w:rsidP="00000000" w:rsidRDefault="00000000" w:rsidRPr="00000000" w14:paraId="00000A8C">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8D">
      <w:pPr>
        <w:pStyle w:val="Heading2"/>
        <w:spacing w:after="200" w:lineRule="auto"/>
        <w:rPr>
          <w:rFonts w:ascii="Fira Code" w:cs="Fira Code" w:eastAsia="Fira Code" w:hAnsi="Fira Code"/>
          <w:sz w:val="34"/>
          <w:szCs w:val="34"/>
        </w:rPr>
      </w:pPr>
      <w:bookmarkStart w:colFirst="0" w:colLast="0" w:name="_78lfl5bu7ukr" w:id="314"/>
      <w:bookmarkEnd w:id="314"/>
      <w:r w:rsidDel="00000000" w:rsidR="00000000" w:rsidRPr="00000000">
        <w:rPr>
          <w:rFonts w:ascii="Fira Code" w:cs="Fira Code" w:eastAsia="Fira Code" w:hAnsi="Fira Code"/>
          <w:sz w:val="34"/>
          <w:szCs w:val="34"/>
          <w:rtl w:val="0"/>
        </w:rPr>
        <w:t xml:space="preserve">Dbt+git - Main branch is “read-only”</w:t>
      </w:r>
    </w:p>
    <w:p w:rsidR="00000000" w:rsidDel="00000000" w:rsidP="00000000" w:rsidRDefault="00000000" w:rsidRPr="00000000" w14:paraId="00000A8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Create a new branch to edit. More on this can be found </w:t>
      </w:r>
      <w:hyperlink r:id="rId189">
        <w:r w:rsidDel="00000000" w:rsidR="00000000" w:rsidRPr="00000000">
          <w:rPr>
            <w:rFonts w:ascii="Fira Code" w:cs="Fira Code" w:eastAsia="Fira Code" w:hAnsi="Fira Code"/>
            <w:sz w:val="24"/>
            <w:szCs w:val="24"/>
            <w:u w:val="single"/>
            <w:rtl w:val="0"/>
          </w:rPr>
          <w:t xml:space="preserve">here in the dbt docs</w:t>
        </w:r>
      </w:hyperlink>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A8F">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90">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Fira Code" w:cs="Fira Code" w:eastAsia="Fira Code" w:hAnsi="Fira Code"/>
          <w:sz w:val="34"/>
          <w:szCs w:val="34"/>
        </w:rPr>
      </w:pPr>
      <w:bookmarkStart w:colFirst="0" w:colLast="0" w:name="_758j9hroz3zr" w:id="315"/>
      <w:bookmarkEnd w:id="315"/>
      <w:r w:rsidDel="00000000" w:rsidR="00000000" w:rsidRPr="00000000">
        <w:rPr>
          <w:rFonts w:ascii="Fira Code" w:cs="Fira Code" w:eastAsia="Fira Code" w:hAnsi="Fira Code"/>
          <w:sz w:val="34"/>
          <w:szCs w:val="34"/>
          <w:rtl w:val="0"/>
        </w:rPr>
        <w:t xml:space="preserve">Dbt+git - </w:t>
      </w:r>
      <w:r w:rsidDel="00000000" w:rsidR="00000000" w:rsidRPr="00000000">
        <w:rPr>
          <w:rFonts w:ascii="Fira Code" w:cs="Fira Code" w:eastAsia="Fira Code" w:hAnsi="Fira Code"/>
          <w:sz w:val="34"/>
          <w:szCs w:val="34"/>
          <w:rtl w:val="0"/>
        </w:rPr>
        <w:t xml:space="preserve">It appears that I can't edit the files because I'm in read-only mode. Does anyone know how I can change that?</w:t>
      </w:r>
    </w:p>
    <w:p w:rsidR="00000000" w:rsidDel="00000000" w:rsidP="00000000" w:rsidRDefault="00000000" w:rsidRPr="00000000" w14:paraId="00000A91">
      <w:pPr>
        <w:rPr>
          <w:rFonts w:ascii="Fira Code" w:cs="Fira Code" w:eastAsia="Fira Code" w:hAnsi="Fira Code"/>
        </w:rPr>
      </w:pPr>
      <w:r w:rsidDel="00000000" w:rsidR="00000000" w:rsidRPr="00000000">
        <w:rPr>
          <w:rFonts w:ascii="Fira Code" w:cs="Fira Code" w:eastAsia="Fira Code" w:hAnsi="Fira Code"/>
          <w:sz w:val="25"/>
          <w:szCs w:val="25"/>
          <w:highlight w:val="white"/>
          <w:rtl w:val="0"/>
        </w:rPr>
        <w:t xml:space="preserve">Create a new branch for development, then you can merge it to the main branch</w:t>
      </w:r>
      <w:r w:rsidDel="00000000" w:rsidR="00000000" w:rsidRPr="00000000">
        <w:rPr>
          <w:rtl w:val="0"/>
        </w:rPr>
      </w:r>
    </w:p>
    <w:p w:rsidR="00000000" w:rsidDel="00000000" w:rsidP="00000000" w:rsidRDefault="00000000" w:rsidRPr="00000000" w14:paraId="00000A92">
      <w:pPr>
        <w:rPr>
          <w:rFonts w:ascii="Fira Code" w:cs="Fira Code" w:eastAsia="Fira Code" w:hAnsi="Fira Code"/>
          <w:sz w:val="25"/>
          <w:szCs w:val="25"/>
          <w:highlight w:val="white"/>
        </w:rPr>
      </w:pPr>
      <w:r w:rsidDel="00000000" w:rsidR="00000000" w:rsidRPr="00000000">
        <w:rPr>
          <w:rFonts w:ascii="Fira Code" w:cs="Fira Code" w:eastAsia="Fira Code" w:hAnsi="Fira Code"/>
          <w:sz w:val="25"/>
          <w:szCs w:val="25"/>
          <w:highlight w:val="white"/>
          <w:rtl w:val="0"/>
        </w:rPr>
        <w:t xml:space="preserve">Create a new branch and switch to this branch. It allows you to make changes. Then you can commit and push the changes to the “main” branch.</w:t>
      </w:r>
    </w:p>
    <w:p w:rsidR="00000000" w:rsidDel="00000000" w:rsidP="00000000" w:rsidRDefault="00000000" w:rsidRPr="00000000" w14:paraId="00000A93">
      <w:pPr>
        <w:pStyle w:val="Heading2"/>
        <w:rPr>
          <w:rFonts w:ascii="Fira Code" w:cs="Fira Code" w:eastAsia="Fira Code" w:hAnsi="Fira Code"/>
        </w:rPr>
      </w:pPr>
      <w:bookmarkStart w:colFirst="0" w:colLast="0" w:name="_e9d933xrlpdb" w:id="316"/>
      <w:bookmarkEnd w:id="316"/>
      <w:r w:rsidDel="00000000" w:rsidR="00000000" w:rsidRPr="00000000">
        <w:rPr>
          <w:rFonts w:ascii="Fira Code" w:cs="Fira Code" w:eastAsia="Fira Code" w:hAnsi="Fira Code"/>
          <w:rtl w:val="0"/>
        </w:rPr>
        <w:t xml:space="preserve">Dbt deploy + Git CI - cannot create CI checks job for deployment to Production. See more discussion in </w:t>
      </w:r>
      <w:hyperlink r:id="rId190">
        <w:r w:rsidDel="00000000" w:rsidR="00000000" w:rsidRPr="00000000">
          <w:rPr>
            <w:rFonts w:ascii="Fira Code" w:cs="Fira Code" w:eastAsia="Fira Code" w:hAnsi="Fira Code"/>
            <w:color w:val="1155cc"/>
            <w:u w:val="single"/>
            <w:rtl w:val="0"/>
          </w:rPr>
          <w:t xml:space="preserve">slack chat</w:t>
        </w:r>
      </w:hyperlink>
      <w:r w:rsidDel="00000000" w:rsidR="00000000" w:rsidRPr="00000000">
        <w:rPr>
          <w:rtl w:val="0"/>
        </w:rPr>
      </w:r>
    </w:p>
    <w:p w:rsidR="00000000" w:rsidDel="00000000" w:rsidP="00000000" w:rsidRDefault="00000000" w:rsidRPr="00000000" w14:paraId="00000A94">
      <w:pPr>
        <w:rPr>
          <w:rFonts w:ascii="Fira Code" w:cs="Fira Code" w:eastAsia="Fira Code" w:hAnsi="Fira Code"/>
          <w:sz w:val="25"/>
          <w:szCs w:val="25"/>
          <w:highlight w:val="white"/>
        </w:rPr>
      </w:pPr>
      <w:r w:rsidDel="00000000" w:rsidR="00000000" w:rsidRPr="00000000">
        <w:rPr>
          <w:rFonts w:ascii="Fira Code" w:cs="Fira Code" w:eastAsia="Fira Code" w:hAnsi="Fira Code"/>
          <w:sz w:val="25"/>
          <w:szCs w:val="25"/>
          <w:highlight w:val="white"/>
          <w:rtl w:val="0"/>
        </w:rPr>
        <w:t xml:space="preserve">Error: </w:t>
      </w:r>
    </w:p>
    <w:p w:rsidR="00000000" w:rsidDel="00000000" w:rsidP="00000000" w:rsidRDefault="00000000" w:rsidRPr="00000000" w14:paraId="00000A95">
      <w:pPr>
        <w:rPr>
          <w:rFonts w:ascii="Fira Code" w:cs="Fira Code" w:eastAsia="Fira Code" w:hAnsi="Fira Code"/>
          <w:sz w:val="18"/>
          <w:szCs w:val="18"/>
          <w:highlight w:val="white"/>
        </w:rPr>
      </w:pPr>
      <w:r w:rsidDel="00000000" w:rsidR="00000000" w:rsidRPr="00000000">
        <w:rPr>
          <w:rFonts w:ascii="Fira Code" w:cs="Fira Code" w:eastAsia="Fira Code" w:hAnsi="Fira Code"/>
          <w:sz w:val="18"/>
          <w:szCs w:val="18"/>
          <w:highlight w:val="white"/>
          <w:rtl w:val="0"/>
        </w:rPr>
        <w:t xml:space="preserve">Triggered by pull requests</w:t>
      </w:r>
    </w:p>
    <w:p w:rsidR="00000000" w:rsidDel="00000000" w:rsidP="00000000" w:rsidRDefault="00000000" w:rsidRPr="00000000" w14:paraId="00000A96">
      <w:pPr>
        <w:rPr>
          <w:rFonts w:ascii="Fira Code" w:cs="Fira Code" w:eastAsia="Fira Code" w:hAnsi="Fira Code"/>
          <w:sz w:val="18"/>
          <w:szCs w:val="18"/>
          <w:highlight w:val="white"/>
        </w:rPr>
      </w:pPr>
      <w:r w:rsidDel="00000000" w:rsidR="00000000" w:rsidRPr="00000000">
        <w:rPr>
          <w:rFonts w:ascii="Fira Code" w:cs="Fira Code" w:eastAsia="Fira Code" w:hAnsi="Fira Code"/>
          <w:sz w:val="18"/>
          <w:szCs w:val="18"/>
          <w:highlight w:val="white"/>
          <w:rtl w:val="0"/>
        </w:rPr>
        <w:t xml:space="preserve">This feature is only available for dbt repositories connected through dbt Cloud's native integration with Github, Gitlab, or Azure DevOps</w:t>
      </w:r>
    </w:p>
    <w:p w:rsidR="00000000" w:rsidDel="00000000" w:rsidP="00000000" w:rsidRDefault="00000000" w:rsidRPr="00000000" w14:paraId="00000A97">
      <w:pPr>
        <w:rPr>
          <w:rFonts w:ascii="Fira Code" w:cs="Fira Code" w:eastAsia="Fira Code" w:hAnsi="Fira Code"/>
          <w:sz w:val="25"/>
          <w:szCs w:val="25"/>
          <w:highlight w:val="white"/>
        </w:rPr>
      </w:pPr>
      <w:r w:rsidDel="00000000" w:rsidR="00000000" w:rsidRPr="00000000">
        <w:rPr>
          <w:rFonts w:ascii="Fira Code" w:cs="Fira Code" w:eastAsia="Fira Code" w:hAnsi="Fira Code"/>
          <w:sz w:val="25"/>
          <w:szCs w:val="25"/>
          <w:highlight w:val="white"/>
          <w:rtl w:val="0"/>
        </w:rPr>
        <w:t xml:space="preserve">Solution: Contrary to the </w:t>
      </w:r>
      <w:hyperlink r:id="rId191">
        <w:r w:rsidDel="00000000" w:rsidR="00000000" w:rsidRPr="00000000">
          <w:rPr>
            <w:rFonts w:ascii="Fira Code" w:cs="Fira Code" w:eastAsia="Fira Code" w:hAnsi="Fira Code"/>
            <w:color w:val="1155cc"/>
            <w:sz w:val="25"/>
            <w:szCs w:val="25"/>
            <w:highlight w:val="white"/>
            <w:u w:val="single"/>
            <w:rtl w:val="0"/>
          </w:rPr>
          <w:t xml:space="preserve">guide on DTC repo</w:t>
        </w:r>
      </w:hyperlink>
      <w:r w:rsidDel="00000000" w:rsidR="00000000" w:rsidRPr="00000000">
        <w:rPr>
          <w:rFonts w:ascii="Fira Code" w:cs="Fira Code" w:eastAsia="Fira Code" w:hAnsi="Fira Code"/>
          <w:sz w:val="25"/>
          <w:szCs w:val="25"/>
          <w:highlight w:val="white"/>
          <w:rtl w:val="0"/>
        </w:rPr>
        <w:t xml:space="preserve">, don’t use the </w:t>
      </w:r>
      <w:r w:rsidDel="00000000" w:rsidR="00000000" w:rsidRPr="00000000">
        <w:rPr>
          <w:rFonts w:ascii="Fira Code" w:cs="Fira Code" w:eastAsia="Fira Code" w:hAnsi="Fira Code"/>
          <w:b w:val="1"/>
          <w:sz w:val="25"/>
          <w:szCs w:val="25"/>
          <w:highlight w:val="white"/>
          <w:rtl w:val="0"/>
        </w:rPr>
        <w:t xml:space="preserve">Git Clone</w:t>
      </w:r>
      <w:r w:rsidDel="00000000" w:rsidR="00000000" w:rsidRPr="00000000">
        <w:rPr>
          <w:rFonts w:ascii="Fira Code" w:cs="Fira Code" w:eastAsia="Fira Code" w:hAnsi="Fira Code"/>
          <w:sz w:val="25"/>
          <w:szCs w:val="25"/>
          <w:highlight w:val="white"/>
          <w:rtl w:val="0"/>
        </w:rPr>
        <w:t xml:space="preserve"> option. Use the </w:t>
      </w:r>
      <w:r w:rsidDel="00000000" w:rsidR="00000000" w:rsidRPr="00000000">
        <w:rPr>
          <w:rFonts w:ascii="Fira Code" w:cs="Fira Code" w:eastAsia="Fira Code" w:hAnsi="Fira Code"/>
          <w:b w:val="1"/>
          <w:sz w:val="25"/>
          <w:szCs w:val="25"/>
          <w:highlight w:val="white"/>
          <w:rtl w:val="0"/>
        </w:rPr>
        <w:t xml:space="preserve">Github </w:t>
      </w:r>
      <w:r w:rsidDel="00000000" w:rsidR="00000000" w:rsidRPr="00000000">
        <w:rPr>
          <w:rFonts w:ascii="Fira Code" w:cs="Fira Code" w:eastAsia="Fira Code" w:hAnsi="Fira Code"/>
          <w:sz w:val="25"/>
          <w:szCs w:val="25"/>
          <w:highlight w:val="white"/>
          <w:rtl w:val="0"/>
        </w:rPr>
        <w:t xml:space="preserve">one instead. Step-by-step guide to UN-LINK </w:t>
      </w:r>
      <w:r w:rsidDel="00000000" w:rsidR="00000000" w:rsidRPr="00000000">
        <w:rPr>
          <w:rFonts w:ascii="Fira Code" w:cs="Fira Code" w:eastAsia="Fira Code" w:hAnsi="Fira Code"/>
          <w:b w:val="1"/>
          <w:sz w:val="25"/>
          <w:szCs w:val="25"/>
          <w:highlight w:val="white"/>
          <w:rtl w:val="0"/>
        </w:rPr>
        <w:t xml:space="preserve">Git Clone</w:t>
      </w:r>
      <w:r w:rsidDel="00000000" w:rsidR="00000000" w:rsidRPr="00000000">
        <w:rPr>
          <w:rFonts w:ascii="Fira Code" w:cs="Fira Code" w:eastAsia="Fira Code" w:hAnsi="Fira Code"/>
          <w:sz w:val="25"/>
          <w:szCs w:val="25"/>
          <w:highlight w:val="white"/>
          <w:rtl w:val="0"/>
        </w:rPr>
        <w:t xml:space="preserve"> and RE-LINK with </w:t>
      </w:r>
      <w:r w:rsidDel="00000000" w:rsidR="00000000" w:rsidRPr="00000000">
        <w:rPr>
          <w:rFonts w:ascii="Fira Code" w:cs="Fira Code" w:eastAsia="Fira Code" w:hAnsi="Fira Code"/>
          <w:b w:val="1"/>
          <w:sz w:val="25"/>
          <w:szCs w:val="25"/>
          <w:highlight w:val="white"/>
          <w:rtl w:val="0"/>
        </w:rPr>
        <w:t xml:space="preserve">Github </w:t>
      </w:r>
      <w:r w:rsidDel="00000000" w:rsidR="00000000" w:rsidRPr="00000000">
        <w:rPr>
          <w:rFonts w:ascii="Fira Code" w:cs="Fira Code" w:eastAsia="Fira Code" w:hAnsi="Fira Code"/>
          <w:sz w:val="25"/>
          <w:szCs w:val="25"/>
          <w:highlight w:val="white"/>
          <w:rtl w:val="0"/>
        </w:rPr>
        <w:t xml:space="preserve">in the next entry below</w:t>
      </w:r>
      <w:r w:rsidDel="00000000" w:rsidR="00000000" w:rsidRPr="00000000">
        <w:rPr>
          <w:rtl w:val="0"/>
        </w:rPr>
      </w:r>
    </w:p>
    <w:p w:rsidR="00000000" w:rsidDel="00000000" w:rsidP="00000000" w:rsidRDefault="00000000" w:rsidRPr="00000000" w14:paraId="00000A98">
      <w:pPr>
        <w:rPr>
          <w:rFonts w:ascii="Fira Code" w:cs="Fira Code" w:eastAsia="Fira Code" w:hAnsi="Fira Code"/>
          <w:sz w:val="25"/>
          <w:szCs w:val="25"/>
          <w:highlight w:val="white"/>
        </w:rPr>
      </w:pPr>
      <w:r w:rsidDel="00000000" w:rsidR="00000000" w:rsidRPr="00000000">
        <w:rPr>
          <w:rFonts w:ascii="Fira Code" w:cs="Fira Code" w:eastAsia="Fira Code" w:hAnsi="Fira Code"/>
          <w:sz w:val="25"/>
          <w:szCs w:val="25"/>
          <w:highlight w:val="white"/>
        </w:rPr>
        <w:drawing>
          <wp:inline distB="114300" distT="114300" distL="114300" distR="114300">
            <wp:extent cx="6619875" cy="4905375"/>
            <wp:effectExtent b="0" l="0" r="0" t="0"/>
            <wp:docPr id="31" name="image18.png"/>
            <a:graphic>
              <a:graphicData uri="http://schemas.openxmlformats.org/drawingml/2006/picture">
                <pic:pic>
                  <pic:nvPicPr>
                    <pic:cNvPr id="0" name="image18.png"/>
                    <pic:cNvPicPr preferRelativeResize="0"/>
                  </pic:nvPicPr>
                  <pic:blipFill>
                    <a:blip r:embed="rId192"/>
                    <a:srcRect b="0" l="0" r="0" t="0"/>
                    <a:stretch>
                      <a:fillRect/>
                    </a:stretch>
                  </pic:blipFill>
                  <pic:spPr>
                    <a:xfrm>
                      <a:off x="0" y="0"/>
                      <a:ext cx="6619875"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A99">
      <w:pPr>
        <w:rPr>
          <w:rFonts w:ascii="Fira Code" w:cs="Fira Code" w:eastAsia="Fira Code" w:hAnsi="Fira Code"/>
          <w:sz w:val="25"/>
          <w:szCs w:val="25"/>
          <w:highlight w:val="white"/>
        </w:rPr>
      </w:pPr>
      <w:r w:rsidDel="00000000" w:rsidR="00000000" w:rsidRPr="00000000">
        <w:rPr>
          <w:rtl w:val="0"/>
        </w:rPr>
      </w:r>
    </w:p>
    <w:p w:rsidR="00000000" w:rsidDel="00000000" w:rsidP="00000000" w:rsidRDefault="00000000" w:rsidRPr="00000000" w14:paraId="00000A9A">
      <w:pPr>
        <w:pStyle w:val="Heading2"/>
        <w:spacing w:after="200" w:lineRule="auto"/>
        <w:rPr>
          <w:rFonts w:ascii="Fira Code" w:cs="Fira Code" w:eastAsia="Fira Code" w:hAnsi="Fira Code"/>
          <w:sz w:val="34"/>
          <w:szCs w:val="34"/>
        </w:rPr>
      </w:pPr>
      <w:bookmarkStart w:colFirst="0" w:colLast="0" w:name="_i7zycvvpcbry" w:id="317"/>
      <w:bookmarkEnd w:id="317"/>
      <w:r w:rsidDel="00000000" w:rsidR="00000000" w:rsidRPr="00000000">
        <w:rPr>
          <w:rFonts w:ascii="Fira Code" w:cs="Fira Code" w:eastAsia="Fira Code" w:hAnsi="Fira Code"/>
          <w:rtl w:val="0"/>
        </w:rPr>
        <w:t xml:space="preserve">Dbt deploy + Git CI - </w:t>
      </w:r>
      <w:r w:rsidDel="00000000" w:rsidR="00000000" w:rsidRPr="00000000">
        <w:rPr>
          <w:rFonts w:ascii="Fira Code" w:cs="Fira Code" w:eastAsia="Fira Code" w:hAnsi="Fira Code"/>
          <w:sz w:val="34"/>
          <w:szCs w:val="34"/>
          <w:rtl w:val="0"/>
        </w:rPr>
        <w:t xml:space="preserve">Unable to configure Continuous Integration (CI) with Github</w:t>
      </w:r>
    </w:p>
    <w:p w:rsidR="00000000" w:rsidDel="00000000" w:rsidP="00000000" w:rsidRDefault="00000000" w:rsidRPr="00000000" w14:paraId="00000A9B">
      <w:pPr>
        <w:rPr>
          <w:rFonts w:ascii="Fira Code" w:cs="Fira Code" w:eastAsia="Fira Code" w:hAnsi="Fira Code"/>
        </w:rPr>
      </w:pPr>
      <w:r w:rsidDel="00000000" w:rsidR="00000000" w:rsidRPr="00000000">
        <w:rPr>
          <w:rFonts w:ascii="Fira Code" w:cs="Fira Code" w:eastAsia="Fira Code" w:hAnsi="Fira Code"/>
          <w:rtl w:val="0"/>
        </w:rPr>
        <w:t xml:space="preserve">If you’re trying to configure CI with Github and on the job’s options you can’t see</w:t>
      </w:r>
      <w:r w:rsidDel="00000000" w:rsidR="00000000" w:rsidRPr="00000000">
        <w:rPr>
          <w:rFonts w:ascii="Fira Code" w:cs="Fira Code" w:eastAsia="Fira Code" w:hAnsi="Fira Code"/>
          <w:b w:val="1"/>
          <w:rtl w:val="0"/>
        </w:rPr>
        <w:t xml:space="preserve"> Run on Pull Requests? </w:t>
      </w:r>
      <w:r w:rsidDel="00000000" w:rsidR="00000000" w:rsidRPr="00000000">
        <w:rPr>
          <w:rFonts w:ascii="Fira Code" w:cs="Fira Code" w:eastAsia="Fira Code" w:hAnsi="Fira Code"/>
          <w:rtl w:val="0"/>
        </w:rPr>
        <w:t xml:space="preserve">on triggers, you have to reconnect with Github using native connection instead clone by SSH. Follow these steps:</w:t>
      </w:r>
    </w:p>
    <w:p w:rsidR="00000000" w:rsidDel="00000000" w:rsidP="00000000" w:rsidRDefault="00000000" w:rsidRPr="00000000" w14:paraId="00000A9C">
      <w:pPr>
        <w:numPr>
          <w:ilvl w:val="0"/>
          <w:numId w:val="69"/>
        </w:numPr>
        <w:ind w:left="720" w:hanging="360"/>
      </w:pPr>
      <w:r w:rsidDel="00000000" w:rsidR="00000000" w:rsidRPr="00000000">
        <w:rPr>
          <w:rFonts w:ascii="Fira Code" w:cs="Fira Code" w:eastAsia="Fira Code" w:hAnsi="Fira Code"/>
          <w:rtl w:val="0"/>
        </w:rPr>
        <w:t xml:space="preserve">On </w:t>
      </w:r>
      <w:r w:rsidDel="00000000" w:rsidR="00000000" w:rsidRPr="00000000">
        <w:rPr>
          <w:rFonts w:ascii="Fira Code" w:cs="Fira Code" w:eastAsia="Fira Code" w:hAnsi="Fira Code"/>
          <w:b w:val="1"/>
          <w:rtl w:val="0"/>
        </w:rPr>
        <w:t xml:space="preserve">Profile Settings &gt; Linked Accounts</w:t>
      </w:r>
      <w:r w:rsidDel="00000000" w:rsidR="00000000" w:rsidRPr="00000000">
        <w:rPr>
          <w:rFonts w:ascii="Fira Code" w:cs="Fira Code" w:eastAsia="Fira Code" w:hAnsi="Fira Code"/>
          <w:rtl w:val="0"/>
        </w:rPr>
        <w:t xml:space="preserve"> connect your Github account with dbt project allowing the permissions asked. More info at </w:t>
      </w:r>
      <w:hyperlink r:id="rId193">
        <w:r w:rsidDel="00000000" w:rsidR="00000000" w:rsidRPr="00000000">
          <w:rPr>
            <w:rFonts w:ascii="Fira Code" w:cs="Fira Code" w:eastAsia="Fira Code" w:hAnsi="Fira Code"/>
            <w:u w:val="single"/>
            <w:rtl w:val="0"/>
          </w:rPr>
          <w:t xml:space="preserve">https://docs.getdbt.com/docs/collaborate/git/connect-gith</w:t>
        </w:r>
      </w:hyperlink>
      <w:r w:rsidDel="00000000" w:rsidR="00000000" w:rsidRPr="00000000">
        <w:rPr>
          <w:rtl w:val="0"/>
        </w:rPr>
      </w:r>
    </w:p>
    <w:p w:rsidR="00000000" w:rsidDel="00000000" w:rsidP="00000000" w:rsidRDefault="00000000" w:rsidRPr="00000000" w14:paraId="00000A9D">
      <w:pPr>
        <w:numPr>
          <w:ilvl w:val="0"/>
          <w:numId w:val="69"/>
        </w:numPr>
        <w:ind w:left="720" w:hanging="360"/>
        <w:rPr>
          <w:rFonts w:ascii="Fira Code" w:cs="Fira Code" w:eastAsia="Fira Code" w:hAnsi="Fira Code"/>
        </w:rPr>
      </w:pPr>
      <w:r w:rsidDel="00000000" w:rsidR="00000000" w:rsidRPr="00000000">
        <w:rPr>
          <w:rFonts w:ascii="Fira Code" w:cs="Fira Code" w:eastAsia="Fira Code" w:hAnsi="Fira Code"/>
          <w:rtl w:val="0"/>
        </w:rPr>
        <w:br w:type="textWrapping"/>
        <w:br w:type="textWrapping"/>
      </w:r>
      <w:r w:rsidDel="00000000" w:rsidR="00000000" w:rsidRPr="00000000">
        <w:rPr>
          <w:rFonts w:ascii="Fira Code" w:cs="Fira Code" w:eastAsia="Fira Code" w:hAnsi="Fira Code"/>
        </w:rPr>
        <w:drawing>
          <wp:inline distB="114300" distT="114300" distL="114300" distR="114300">
            <wp:extent cx="5424488" cy="3066979"/>
            <wp:effectExtent b="0" l="0" r="0" t="0"/>
            <wp:docPr id="49" name="image54.png"/>
            <a:graphic>
              <a:graphicData uri="http://schemas.openxmlformats.org/drawingml/2006/picture">
                <pic:pic>
                  <pic:nvPicPr>
                    <pic:cNvPr id="0" name="image54.png"/>
                    <pic:cNvPicPr preferRelativeResize="0"/>
                  </pic:nvPicPr>
                  <pic:blipFill>
                    <a:blip r:embed="rId194"/>
                    <a:srcRect b="-3433" l="0" r="-20840" t="0"/>
                    <a:stretch>
                      <a:fillRect/>
                    </a:stretch>
                  </pic:blipFill>
                  <pic:spPr>
                    <a:xfrm>
                      <a:off x="0" y="0"/>
                      <a:ext cx="5424488" cy="3066979"/>
                    </a:xfrm>
                    <a:prstGeom prst="rect"/>
                    <a:ln/>
                  </pic:spPr>
                </pic:pic>
              </a:graphicData>
            </a:graphic>
          </wp:inline>
        </w:drawing>
      </w:r>
      <w:r w:rsidDel="00000000" w:rsidR="00000000" w:rsidRPr="00000000">
        <w:rPr>
          <w:rtl w:val="0"/>
        </w:rPr>
      </w:r>
    </w:p>
    <w:p w:rsidR="00000000" w:rsidDel="00000000" w:rsidP="00000000" w:rsidRDefault="00000000" w:rsidRPr="00000000" w14:paraId="00000A9E">
      <w:pPr>
        <w:ind w:left="72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0A9F">
      <w:pPr>
        <w:numPr>
          <w:ilvl w:val="0"/>
          <w:numId w:val="69"/>
        </w:numPr>
        <w:ind w:left="720" w:hanging="360"/>
      </w:pPr>
      <w:r w:rsidDel="00000000" w:rsidR="00000000" w:rsidRPr="00000000">
        <w:rPr>
          <w:rFonts w:ascii="Fira Code" w:cs="Fira Code" w:eastAsia="Fira Code" w:hAnsi="Fira Code"/>
          <w:rtl w:val="0"/>
        </w:rPr>
        <w:t xml:space="preserve">Disconnect your current Github’s configuration from </w:t>
      </w:r>
      <w:r w:rsidDel="00000000" w:rsidR="00000000" w:rsidRPr="00000000">
        <w:rPr>
          <w:rFonts w:ascii="Fira Code" w:cs="Fira Code" w:eastAsia="Fira Code" w:hAnsi="Fira Code"/>
          <w:b w:val="1"/>
          <w:i w:val="1"/>
          <w:rtl w:val="0"/>
        </w:rPr>
        <w:t xml:space="preserve">Account Settings &gt; Projects (analytics)</w:t>
      </w:r>
      <w:r w:rsidDel="00000000" w:rsidR="00000000" w:rsidRPr="00000000">
        <w:rPr>
          <w:rFonts w:ascii="Fira Code" w:cs="Fira Code" w:eastAsia="Fira Code" w:hAnsi="Fira Code"/>
          <w:i w:val="1"/>
          <w:rtl w:val="0"/>
        </w:rPr>
        <w:t xml:space="preserve"> </w:t>
      </w:r>
      <w:r w:rsidDel="00000000" w:rsidR="00000000" w:rsidRPr="00000000">
        <w:rPr>
          <w:rFonts w:ascii="Fira Code" w:cs="Fira Code" w:eastAsia="Fira Code" w:hAnsi="Fira Code"/>
          <w:b w:val="1"/>
          <w:i w:val="1"/>
          <w:rtl w:val="0"/>
        </w:rPr>
        <w:t xml:space="preserve">&gt; Github connection. </w:t>
      </w:r>
      <w:r w:rsidDel="00000000" w:rsidR="00000000" w:rsidRPr="00000000">
        <w:rPr>
          <w:rFonts w:ascii="Fira Code" w:cs="Fira Code" w:eastAsia="Fira Code" w:hAnsi="Fira Code"/>
          <w:rtl w:val="0"/>
        </w:rPr>
        <w:t xml:space="preserve">At the bottom left appears the button </w:t>
      </w:r>
      <w:r w:rsidDel="00000000" w:rsidR="00000000" w:rsidRPr="00000000">
        <w:rPr>
          <w:rFonts w:ascii="Fira Code" w:cs="Fira Code" w:eastAsia="Fira Code" w:hAnsi="Fira Code"/>
          <w:i w:val="1"/>
          <w:rtl w:val="0"/>
        </w:rPr>
        <w:t xml:space="preserve">Disconnect, </w:t>
      </w:r>
      <w:r w:rsidDel="00000000" w:rsidR="00000000" w:rsidRPr="00000000">
        <w:rPr>
          <w:rFonts w:ascii="Fira Code" w:cs="Fira Code" w:eastAsia="Fira Code" w:hAnsi="Fira Code"/>
          <w:rtl w:val="0"/>
        </w:rPr>
        <w:t xml:space="preserve">press it.</w:t>
      </w:r>
    </w:p>
    <w:p w:rsidR="00000000" w:rsidDel="00000000" w:rsidP="00000000" w:rsidRDefault="00000000" w:rsidRPr="00000000" w14:paraId="00000AA0">
      <w:pPr>
        <w:ind w:left="720" w:firstLine="0"/>
        <w:rPr>
          <w:rFonts w:ascii="Fira Code" w:cs="Fira Code" w:eastAsia="Fira Code" w:hAnsi="Fira Code"/>
          <w:i w:val="1"/>
        </w:rPr>
      </w:pPr>
      <w:r w:rsidDel="00000000" w:rsidR="00000000" w:rsidRPr="00000000">
        <w:rPr>
          <w:rtl w:val="0"/>
        </w:rPr>
      </w:r>
    </w:p>
    <w:p w:rsidR="00000000" w:rsidDel="00000000" w:rsidP="00000000" w:rsidRDefault="00000000" w:rsidRPr="00000000" w14:paraId="00000AA1">
      <w:pPr>
        <w:numPr>
          <w:ilvl w:val="0"/>
          <w:numId w:val="69"/>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Once we have confirmed the change, we can configure it again. This time, choose </w:t>
      </w:r>
      <w:r w:rsidDel="00000000" w:rsidR="00000000" w:rsidRPr="00000000">
        <w:rPr>
          <w:rFonts w:ascii="Fira Code" w:cs="Fira Code" w:eastAsia="Fira Code" w:hAnsi="Fira Code"/>
          <w:i w:val="1"/>
          <w:rtl w:val="0"/>
        </w:rPr>
        <w:t xml:space="preserve">Github</w:t>
      </w:r>
      <w:r w:rsidDel="00000000" w:rsidR="00000000" w:rsidRPr="00000000">
        <w:rPr>
          <w:rFonts w:ascii="Fira Code" w:cs="Fira Code" w:eastAsia="Fira Code" w:hAnsi="Fira Code"/>
          <w:rtl w:val="0"/>
        </w:rPr>
        <w:t xml:space="preserve"> and it will appear in all repositories which you have allowed to work with dbt. Select your repository and it’s ready.</w:t>
      </w:r>
    </w:p>
    <w:p w:rsidR="00000000" w:rsidDel="00000000" w:rsidP="00000000" w:rsidRDefault="00000000" w:rsidRPr="00000000" w14:paraId="00000AA2">
      <w:pPr>
        <w:ind w:left="720" w:firstLine="0"/>
        <w:rPr>
          <w:rFonts w:ascii="Fira Code" w:cs="Fira Code" w:eastAsia="Fira Code" w:hAnsi="Fira Code"/>
          <w:i w:val="1"/>
        </w:rPr>
      </w:pPr>
      <w:r w:rsidDel="00000000" w:rsidR="00000000" w:rsidRPr="00000000">
        <w:rPr>
          <w:rFonts w:ascii="Fira Code" w:cs="Fira Code" w:eastAsia="Fira Code" w:hAnsi="Fira Code"/>
          <w:i w:val="1"/>
        </w:rPr>
        <w:drawing>
          <wp:inline distB="114300" distT="114300" distL="114300" distR="114300">
            <wp:extent cx="4757738" cy="4190496"/>
            <wp:effectExtent b="0" l="0" r="0" t="0"/>
            <wp:docPr id="48" name="image44.png"/>
            <a:graphic>
              <a:graphicData uri="http://schemas.openxmlformats.org/drawingml/2006/picture">
                <pic:pic>
                  <pic:nvPicPr>
                    <pic:cNvPr id="0" name="image44.png"/>
                    <pic:cNvPicPr preferRelativeResize="0"/>
                  </pic:nvPicPr>
                  <pic:blipFill>
                    <a:blip r:embed="rId195"/>
                    <a:srcRect b="0" l="0" r="0" t="0"/>
                    <a:stretch>
                      <a:fillRect/>
                    </a:stretch>
                  </pic:blipFill>
                  <pic:spPr>
                    <a:xfrm>
                      <a:off x="0" y="0"/>
                      <a:ext cx="4757738" cy="4190496"/>
                    </a:xfrm>
                    <a:prstGeom prst="rect"/>
                    <a:ln/>
                  </pic:spPr>
                </pic:pic>
              </a:graphicData>
            </a:graphic>
          </wp:inline>
        </w:drawing>
      </w:r>
      <w:r w:rsidDel="00000000" w:rsidR="00000000" w:rsidRPr="00000000">
        <w:rPr>
          <w:rtl w:val="0"/>
        </w:rPr>
      </w:r>
    </w:p>
    <w:p w:rsidR="00000000" w:rsidDel="00000000" w:rsidP="00000000" w:rsidRDefault="00000000" w:rsidRPr="00000000" w14:paraId="00000AA3">
      <w:pPr>
        <w:ind w:left="720" w:firstLine="0"/>
        <w:rPr>
          <w:rFonts w:ascii="Fira Code" w:cs="Fira Code" w:eastAsia="Fira Code" w:hAnsi="Fira Code"/>
          <w:i w:val="1"/>
        </w:rPr>
      </w:pPr>
      <w:r w:rsidDel="00000000" w:rsidR="00000000" w:rsidRPr="00000000">
        <w:rPr>
          <w:rtl w:val="0"/>
        </w:rPr>
      </w:r>
    </w:p>
    <w:p w:rsidR="00000000" w:rsidDel="00000000" w:rsidP="00000000" w:rsidRDefault="00000000" w:rsidRPr="00000000" w14:paraId="00000AA4">
      <w:pPr>
        <w:numPr>
          <w:ilvl w:val="0"/>
          <w:numId w:val="69"/>
        </w:numPr>
        <w:ind w:left="720" w:hanging="360"/>
      </w:pPr>
      <w:r w:rsidDel="00000000" w:rsidR="00000000" w:rsidRPr="00000000">
        <w:rPr>
          <w:rFonts w:ascii="Fira Code" w:cs="Fira Code" w:eastAsia="Fira Code" w:hAnsi="Fira Code"/>
          <w:rtl w:val="0"/>
        </w:rPr>
        <w:t xml:space="preserve">Go to the </w:t>
      </w:r>
      <w:r w:rsidDel="00000000" w:rsidR="00000000" w:rsidRPr="00000000">
        <w:rPr>
          <w:rFonts w:ascii="Fira Code" w:cs="Fira Code" w:eastAsia="Fira Code" w:hAnsi="Fira Code"/>
          <w:b w:val="1"/>
          <w:rtl w:val="0"/>
        </w:rPr>
        <w:t xml:space="preserve">Deploy &gt; job </w:t>
      </w:r>
      <w:r w:rsidDel="00000000" w:rsidR="00000000" w:rsidRPr="00000000">
        <w:rPr>
          <w:rFonts w:ascii="Fira Code" w:cs="Fira Code" w:eastAsia="Fira Code" w:hAnsi="Fira Code"/>
          <w:rtl w:val="0"/>
        </w:rPr>
        <w:t xml:space="preserve">configuration’s page and go down until </w:t>
      </w:r>
      <w:r w:rsidDel="00000000" w:rsidR="00000000" w:rsidRPr="00000000">
        <w:rPr>
          <w:rFonts w:ascii="Fira Code" w:cs="Fira Code" w:eastAsia="Fira Code" w:hAnsi="Fira Code"/>
          <w:b w:val="1"/>
          <w:i w:val="1"/>
          <w:rtl w:val="0"/>
        </w:rPr>
        <w:t xml:space="preserve">Triggers</w:t>
      </w:r>
      <w:r w:rsidDel="00000000" w:rsidR="00000000" w:rsidRPr="00000000">
        <w:rPr>
          <w:rFonts w:ascii="Fira Code" w:cs="Fira Code" w:eastAsia="Fira Code" w:hAnsi="Fira Code"/>
          <w:rtl w:val="0"/>
        </w:rPr>
        <w:t xml:space="preserve"> and now you can see the option </w:t>
      </w:r>
      <w:r w:rsidDel="00000000" w:rsidR="00000000" w:rsidRPr="00000000">
        <w:rPr>
          <w:rFonts w:ascii="Fira Code" w:cs="Fira Code" w:eastAsia="Fira Code" w:hAnsi="Fira Code"/>
          <w:i w:val="1"/>
          <w:rtl w:val="0"/>
        </w:rPr>
        <w:t xml:space="preserve">Run on Pull Requests</w:t>
      </w:r>
      <w:r w:rsidDel="00000000" w:rsidR="00000000" w:rsidRPr="00000000">
        <w:rPr>
          <w:rFonts w:ascii="Fira Code" w:cs="Fira Code" w:eastAsia="Fira Code" w:hAnsi="Fira Code"/>
          <w:rtl w:val="0"/>
        </w:rPr>
        <w:t xml:space="preserve">:</w:t>
      </w:r>
    </w:p>
    <w:p w:rsidR="00000000" w:rsidDel="00000000" w:rsidP="00000000" w:rsidRDefault="00000000" w:rsidRPr="00000000" w14:paraId="00000AA5">
      <w:pPr>
        <w:ind w:left="720" w:firstLine="0"/>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6146992" cy="3343627"/>
            <wp:effectExtent b="0" l="0" r="0" t="0"/>
            <wp:docPr id="27" name="image28.png"/>
            <a:graphic>
              <a:graphicData uri="http://schemas.openxmlformats.org/drawingml/2006/picture">
                <pic:pic>
                  <pic:nvPicPr>
                    <pic:cNvPr id="0" name="image28.png"/>
                    <pic:cNvPicPr preferRelativeResize="0"/>
                  </pic:nvPicPr>
                  <pic:blipFill>
                    <a:blip r:embed="rId196"/>
                    <a:srcRect b="0" l="0" r="0" t="0"/>
                    <a:stretch>
                      <a:fillRect/>
                    </a:stretch>
                  </pic:blipFill>
                  <pic:spPr>
                    <a:xfrm>
                      <a:off x="0" y="0"/>
                      <a:ext cx="6146992" cy="3343627"/>
                    </a:xfrm>
                    <a:prstGeom prst="rect"/>
                    <a:ln/>
                  </pic:spPr>
                </pic:pic>
              </a:graphicData>
            </a:graphic>
          </wp:inline>
        </w:drawing>
      </w:r>
      <w:r w:rsidDel="00000000" w:rsidR="00000000" w:rsidRPr="00000000">
        <w:rPr>
          <w:rtl w:val="0"/>
        </w:rPr>
      </w:r>
    </w:p>
    <w:p w:rsidR="00000000" w:rsidDel="00000000" w:rsidP="00000000" w:rsidRDefault="00000000" w:rsidRPr="00000000" w14:paraId="00000AA6">
      <w:pPr>
        <w:rPr>
          <w:rFonts w:ascii="Fira Code" w:cs="Fira Code" w:eastAsia="Fira Code" w:hAnsi="Fira Code"/>
          <w:sz w:val="25"/>
          <w:szCs w:val="25"/>
          <w:highlight w:val="white"/>
        </w:rPr>
      </w:pPr>
      <w:r w:rsidDel="00000000" w:rsidR="00000000" w:rsidRPr="00000000">
        <w:rPr>
          <w:rtl w:val="0"/>
        </w:rPr>
      </w:r>
    </w:p>
    <w:p w:rsidR="00000000" w:rsidDel="00000000" w:rsidP="00000000" w:rsidRDefault="00000000" w:rsidRPr="00000000" w14:paraId="00000AA7">
      <w:pPr>
        <w:pStyle w:val="Heading2"/>
        <w:rPr>
          <w:rFonts w:ascii="Fira Code" w:cs="Fira Code" w:eastAsia="Fira Code" w:hAnsi="Fira Code"/>
          <w:sz w:val="34"/>
          <w:szCs w:val="34"/>
        </w:rPr>
      </w:pPr>
      <w:bookmarkStart w:colFirst="0" w:colLast="0" w:name="_dv8dug3yoasg" w:id="318"/>
      <w:bookmarkEnd w:id="318"/>
      <w:r w:rsidDel="00000000" w:rsidR="00000000" w:rsidRPr="00000000">
        <w:rPr>
          <w:rFonts w:ascii="Fira Code" w:cs="Fira Code" w:eastAsia="Fira Code" w:hAnsi="Fira Code"/>
          <w:sz w:val="34"/>
          <w:szCs w:val="34"/>
          <w:rtl w:val="0"/>
        </w:rPr>
        <w:t xml:space="preserve">Compilation Error (Model 'model.my_new_project.stg_green_tripdata' (models/staging/stg_green_tripdata.sql) depends on a source named 'staging.green_trip_external' which was not found)</w:t>
      </w:r>
    </w:p>
    <w:p w:rsidR="00000000" w:rsidDel="00000000" w:rsidP="00000000" w:rsidRDefault="00000000" w:rsidRPr="00000000" w14:paraId="00000AA8">
      <w:pPr>
        <w:rPr>
          <w:rFonts w:ascii="Fira Code" w:cs="Fira Code" w:eastAsia="Fira Code" w:hAnsi="Fira Code"/>
          <w:sz w:val="25"/>
          <w:szCs w:val="25"/>
          <w:highlight w:val="white"/>
        </w:rPr>
      </w:pPr>
      <w:r w:rsidDel="00000000" w:rsidR="00000000" w:rsidRPr="00000000">
        <w:rPr>
          <w:rtl w:val="0"/>
        </w:rPr>
      </w:r>
    </w:p>
    <w:p w:rsidR="00000000" w:rsidDel="00000000" w:rsidP="00000000" w:rsidRDefault="00000000" w:rsidRPr="00000000" w14:paraId="00000AA9">
      <w:pPr>
        <w:rPr>
          <w:rFonts w:ascii="Fira Code" w:cs="Fira Code" w:eastAsia="Fira Code" w:hAnsi="Fira Code"/>
          <w:sz w:val="27"/>
          <w:szCs w:val="27"/>
          <w:highlight w:val="white"/>
        </w:rPr>
      </w:pPr>
      <w:r w:rsidDel="00000000" w:rsidR="00000000" w:rsidRPr="00000000">
        <w:rPr>
          <w:rFonts w:ascii="Fira Code" w:cs="Fira Code" w:eastAsia="Fira Code" w:hAnsi="Fira Code"/>
          <w:sz w:val="27"/>
          <w:szCs w:val="27"/>
          <w:highlight w:val="white"/>
          <w:rtl w:val="0"/>
        </w:rPr>
        <w:t xml:space="preserve">If you're following video DE Zoomcamp 4.3.1 - Building the First DBT Models, you may have encountered an issue at 14:25 where the Lineage graph isn't displayed and a Compilation Error occurs, as shown in the attached image. Don't worry - a quick fix for this is to simply </w:t>
      </w:r>
      <w:r w:rsidDel="00000000" w:rsidR="00000000" w:rsidRPr="00000000">
        <w:rPr>
          <w:rFonts w:ascii="Fira Code" w:cs="Fira Code" w:eastAsia="Fira Code" w:hAnsi="Fira Code"/>
          <w:b w:val="1"/>
          <w:sz w:val="27"/>
          <w:szCs w:val="27"/>
          <w:highlight w:val="white"/>
          <w:rtl w:val="0"/>
        </w:rPr>
        <w:t xml:space="preserve">save your schema.yml</w:t>
      </w:r>
      <w:r w:rsidDel="00000000" w:rsidR="00000000" w:rsidRPr="00000000">
        <w:rPr>
          <w:rFonts w:ascii="Fira Code" w:cs="Fira Code" w:eastAsia="Fira Code" w:hAnsi="Fira Code"/>
          <w:sz w:val="27"/>
          <w:szCs w:val="27"/>
          <w:highlight w:val="white"/>
          <w:rtl w:val="0"/>
        </w:rPr>
        <w:t xml:space="preserve"> file. Once you've done this, you should be able to view your Lineage graph without any further issues.</w:t>
      </w:r>
    </w:p>
    <w:p w:rsidR="00000000" w:rsidDel="00000000" w:rsidP="00000000" w:rsidRDefault="00000000" w:rsidRPr="00000000" w14:paraId="00000AAA">
      <w:pPr>
        <w:rPr>
          <w:rFonts w:ascii="Fira Code" w:cs="Fira Code" w:eastAsia="Fira Code" w:hAnsi="Fira Code"/>
          <w:sz w:val="25"/>
          <w:szCs w:val="25"/>
          <w:highlight w:val="white"/>
        </w:rPr>
      </w:pPr>
      <w:r w:rsidDel="00000000" w:rsidR="00000000" w:rsidRPr="00000000">
        <w:rPr>
          <w:rFonts w:ascii="Fira Code" w:cs="Fira Code" w:eastAsia="Fira Code" w:hAnsi="Fira Code"/>
          <w:sz w:val="25"/>
          <w:szCs w:val="25"/>
          <w:highlight w:val="white"/>
        </w:rPr>
        <w:drawing>
          <wp:inline distB="114300" distT="114300" distL="114300" distR="114300">
            <wp:extent cx="3108960" cy="2134819"/>
            <wp:effectExtent b="0" l="0" r="0" t="0"/>
            <wp:docPr id="24" name="image14.png"/>
            <a:graphic>
              <a:graphicData uri="http://schemas.openxmlformats.org/drawingml/2006/picture">
                <pic:pic>
                  <pic:nvPicPr>
                    <pic:cNvPr id="0" name="image14.png"/>
                    <pic:cNvPicPr preferRelativeResize="0"/>
                  </pic:nvPicPr>
                  <pic:blipFill>
                    <a:blip r:embed="rId197"/>
                    <a:srcRect b="0" l="0" r="0" t="0"/>
                    <a:stretch>
                      <a:fillRect/>
                    </a:stretch>
                  </pic:blipFill>
                  <pic:spPr>
                    <a:xfrm>
                      <a:off x="0" y="0"/>
                      <a:ext cx="3108960" cy="2134819"/>
                    </a:xfrm>
                    <a:prstGeom prst="rect"/>
                    <a:ln/>
                  </pic:spPr>
                </pic:pic>
              </a:graphicData>
            </a:graphic>
          </wp:inline>
        </w:drawing>
      </w:r>
      <w:r w:rsidDel="00000000" w:rsidR="00000000" w:rsidRPr="00000000">
        <w:rPr>
          <w:rtl w:val="0"/>
        </w:rPr>
      </w:r>
    </w:p>
    <w:p w:rsidR="00000000" w:rsidDel="00000000" w:rsidP="00000000" w:rsidRDefault="00000000" w:rsidRPr="00000000" w14:paraId="00000AAB">
      <w:pPr>
        <w:rPr>
          <w:rFonts w:ascii="Fira Code" w:cs="Fira Code" w:eastAsia="Fira Code" w:hAnsi="Fira Code"/>
          <w:sz w:val="25"/>
          <w:szCs w:val="25"/>
          <w:highlight w:val="white"/>
        </w:rPr>
      </w:pPr>
      <w:r w:rsidDel="00000000" w:rsidR="00000000" w:rsidRPr="00000000">
        <w:rPr>
          <w:rtl w:val="0"/>
        </w:rPr>
      </w:r>
    </w:p>
    <w:p w:rsidR="00000000" w:rsidDel="00000000" w:rsidP="00000000" w:rsidRDefault="00000000" w:rsidRPr="00000000" w14:paraId="00000AAC">
      <w:pPr>
        <w:rPr>
          <w:rFonts w:ascii="Fira Code" w:cs="Fira Code" w:eastAsia="Fira Code" w:hAnsi="Fira Code"/>
          <w:sz w:val="25"/>
          <w:szCs w:val="25"/>
          <w:highlight w:val="white"/>
        </w:rPr>
      </w:pPr>
      <w:r w:rsidDel="00000000" w:rsidR="00000000" w:rsidRPr="00000000">
        <w:rPr>
          <w:rtl w:val="0"/>
        </w:rPr>
      </w:r>
    </w:p>
    <w:p w:rsidR="00000000" w:rsidDel="00000000" w:rsidP="00000000" w:rsidRDefault="00000000" w:rsidRPr="00000000" w14:paraId="00000AAD">
      <w:pPr>
        <w:pStyle w:val="Heading2"/>
        <w:rPr>
          <w:rFonts w:ascii="Fira Code" w:cs="Fira Code" w:eastAsia="Fira Code" w:hAnsi="Fira Code"/>
          <w:sz w:val="34"/>
          <w:szCs w:val="34"/>
        </w:rPr>
      </w:pPr>
      <w:bookmarkStart w:colFirst="0" w:colLast="0" w:name="_fssh96rdr0d1" w:id="319"/>
      <w:bookmarkEnd w:id="319"/>
      <w:r w:rsidDel="00000000" w:rsidR="00000000" w:rsidRPr="00000000">
        <w:rPr>
          <w:rFonts w:ascii="Fira Code" w:cs="Fira Code" w:eastAsia="Fira Code" w:hAnsi="Fira Code"/>
          <w:sz w:val="34"/>
          <w:szCs w:val="34"/>
          <w:rtl w:val="0"/>
        </w:rPr>
        <w:t xml:space="preserve">Compilation Error in test accepted_values_stg_green_tripdata_Payment_type__False___var_payment_type_values_ (models/staging/schema.yml)</w:t>
      </w:r>
    </w:p>
    <w:p w:rsidR="00000000" w:rsidDel="00000000" w:rsidP="00000000" w:rsidRDefault="00000000" w:rsidRPr="00000000" w14:paraId="00000AAE">
      <w:pPr>
        <w:pStyle w:val="Heading2"/>
        <w:rPr>
          <w:rFonts w:ascii="Fira Code" w:cs="Fira Code" w:eastAsia="Fira Code" w:hAnsi="Fira Code"/>
          <w:sz w:val="34"/>
          <w:szCs w:val="34"/>
        </w:rPr>
      </w:pPr>
      <w:bookmarkStart w:colFirst="0" w:colLast="0" w:name="_mw01wvf0b289" w:id="320"/>
      <w:bookmarkEnd w:id="320"/>
      <w:r w:rsidDel="00000000" w:rsidR="00000000" w:rsidRPr="00000000">
        <w:rPr>
          <w:rFonts w:ascii="Fira Code" w:cs="Fira Code" w:eastAsia="Fira Code" w:hAnsi="Fira Code"/>
          <w:sz w:val="34"/>
          <w:szCs w:val="34"/>
          <w:rtl w:val="0"/>
        </w:rPr>
        <w:t xml:space="preserve">  'NoneType' object is not iterable</w:t>
      </w:r>
    </w:p>
    <w:p w:rsidR="00000000" w:rsidDel="00000000" w:rsidP="00000000" w:rsidRDefault="00000000" w:rsidRPr="00000000" w14:paraId="00000AAF">
      <w:pPr>
        <w:pStyle w:val="Heading2"/>
        <w:rPr>
          <w:rFonts w:ascii="Fira Code" w:cs="Fira Code" w:eastAsia="Fira Code" w:hAnsi="Fira Code"/>
          <w:sz w:val="34"/>
          <w:szCs w:val="34"/>
        </w:rPr>
      </w:pPr>
      <w:bookmarkStart w:colFirst="0" w:colLast="0" w:name="_q91credawk0t" w:id="321"/>
      <w:bookmarkEnd w:id="321"/>
      <w:r w:rsidDel="00000000" w:rsidR="00000000" w:rsidRPr="00000000">
        <w:rPr>
          <w:rtl w:val="0"/>
        </w:rPr>
      </w:r>
    </w:p>
    <w:p w:rsidR="00000000" w:rsidDel="00000000" w:rsidP="00000000" w:rsidRDefault="00000000" w:rsidRPr="00000000" w14:paraId="00000AB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&gt; in macro test_accepted_values (tests/generic/builtin.sql)</w:t>
      </w:r>
    </w:p>
    <w:p w:rsidR="00000000" w:rsidDel="00000000" w:rsidP="00000000" w:rsidRDefault="00000000" w:rsidRPr="00000000" w14:paraId="00000AB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&gt; called by test accepted_values_stg_green_tripdata_Payment_type__False___var_payment_type_values_ (models/staging/schema.yml)</w:t>
      </w:r>
    </w:p>
    <w:p w:rsidR="00000000" w:rsidDel="00000000" w:rsidP="00000000" w:rsidRDefault="00000000" w:rsidRPr="00000000" w14:paraId="00000AB2">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B3">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Remember that you have to add to dbt_project.yml the vars:</w:t>
      </w:r>
    </w:p>
    <w:p w:rsidR="00000000" w:rsidDel="00000000" w:rsidP="00000000" w:rsidRDefault="00000000" w:rsidRPr="00000000" w14:paraId="00000AB4">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B5">
      <w:pPr>
        <w:shd w:fill="ffffff" w:val="clear"/>
        <w:spacing w:line="325.71428571428567" w:lineRule="auto"/>
        <w:rPr>
          <w:rFonts w:ascii="Fira Code" w:cs="Fira Code" w:eastAsia="Fira Code" w:hAnsi="Fira Code"/>
          <w:sz w:val="23"/>
          <w:szCs w:val="23"/>
        </w:rPr>
      </w:pPr>
      <w:r w:rsidDel="00000000" w:rsidR="00000000" w:rsidRPr="00000000">
        <w:rPr>
          <w:rFonts w:ascii="Fira Code" w:cs="Fira Code" w:eastAsia="Fira Code" w:hAnsi="Fira Code"/>
          <w:sz w:val="23"/>
          <w:szCs w:val="23"/>
          <w:rtl w:val="0"/>
        </w:rPr>
        <w:t xml:space="preserve">vars:</w:t>
      </w:r>
    </w:p>
    <w:p w:rsidR="00000000" w:rsidDel="00000000" w:rsidP="00000000" w:rsidRDefault="00000000" w:rsidRPr="00000000" w14:paraId="00000AB6">
      <w:pPr>
        <w:shd w:fill="ffffff" w:val="clear"/>
        <w:spacing w:line="325.71428571428567" w:lineRule="auto"/>
        <w:rPr>
          <w:rFonts w:ascii="Fira Code" w:cs="Fira Code" w:eastAsia="Fira Code" w:hAnsi="Fira Code"/>
          <w:sz w:val="23"/>
          <w:szCs w:val="23"/>
        </w:rPr>
      </w:pPr>
      <w:r w:rsidDel="00000000" w:rsidR="00000000" w:rsidRPr="00000000">
        <w:rPr>
          <w:rFonts w:ascii="Fira Code" w:cs="Fira Code" w:eastAsia="Fira Code" w:hAnsi="Fira Code"/>
          <w:sz w:val="23"/>
          <w:szCs w:val="23"/>
          <w:rtl w:val="0"/>
        </w:rPr>
        <w:t xml:space="preserve">  payment_type_values: [1, 2, 3, 4, 5, 6]</w:t>
      </w:r>
    </w:p>
    <w:p w:rsidR="00000000" w:rsidDel="00000000" w:rsidP="00000000" w:rsidRDefault="00000000" w:rsidRPr="00000000" w14:paraId="00000AB7">
      <w:pPr>
        <w:shd w:fill="ffffff" w:val="clear"/>
        <w:spacing w:line="325.71428571428567" w:lineRule="auto"/>
        <w:rPr>
          <w:rFonts w:ascii="Fira Code" w:cs="Fira Code" w:eastAsia="Fira Code" w:hAnsi="Fira Code"/>
          <w:sz w:val="23"/>
          <w:szCs w:val="23"/>
        </w:rPr>
      </w:pPr>
      <w:r w:rsidDel="00000000" w:rsidR="00000000" w:rsidRPr="00000000">
        <w:rPr>
          <w:rtl w:val="0"/>
        </w:rPr>
      </w:r>
    </w:p>
    <w:p w:rsidR="00000000" w:rsidDel="00000000" w:rsidP="00000000" w:rsidRDefault="00000000" w:rsidRPr="00000000" w14:paraId="00000AB8">
      <w:pPr>
        <w:shd w:fill="ffffff" w:val="clear"/>
        <w:spacing w:line="325.71428571428567" w:lineRule="auto"/>
        <w:rPr>
          <w:rFonts w:ascii="Fira Code" w:cs="Fira Code" w:eastAsia="Fira Code" w:hAnsi="Fira Code"/>
          <w:sz w:val="23"/>
          <w:szCs w:val="23"/>
        </w:rPr>
      </w:pPr>
      <w:r w:rsidDel="00000000" w:rsidR="00000000" w:rsidRPr="00000000">
        <w:rPr>
          <w:rtl w:val="0"/>
        </w:rPr>
      </w:r>
    </w:p>
    <w:p w:rsidR="00000000" w:rsidDel="00000000" w:rsidP="00000000" w:rsidRDefault="00000000" w:rsidRPr="00000000" w14:paraId="00000AB9">
      <w:pPr>
        <w:pStyle w:val="Heading2"/>
        <w:spacing w:after="200" w:lineRule="auto"/>
        <w:rPr>
          <w:rFonts w:ascii="Fira Code" w:cs="Fira Code" w:eastAsia="Fira Code" w:hAnsi="Fira Code"/>
          <w:sz w:val="34"/>
          <w:szCs w:val="34"/>
        </w:rPr>
      </w:pPr>
      <w:bookmarkStart w:colFirst="0" w:colLast="0" w:name="_4pwt2d6n4a8q" w:id="322"/>
      <w:bookmarkEnd w:id="322"/>
      <w:r w:rsidDel="00000000" w:rsidR="00000000" w:rsidRPr="00000000">
        <w:rPr>
          <w:rFonts w:ascii="Fira Code" w:cs="Fira Code" w:eastAsia="Fira Code" w:hAnsi="Fira Code"/>
          <w:sz w:val="34"/>
          <w:szCs w:val="34"/>
          <w:rtl w:val="0"/>
        </w:rPr>
        <w:t xml:space="preserve">dbt macro errors with get_payment_type_description(payment_type)</w:t>
      </w:r>
    </w:p>
    <w:p w:rsidR="00000000" w:rsidDel="00000000" w:rsidP="00000000" w:rsidRDefault="00000000" w:rsidRPr="00000000" w14:paraId="00000ABA">
      <w:pPr>
        <w:rPr>
          <w:rFonts w:ascii="Fira Code" w:cs="Fira Code" w:eastAsia="Fira Code" w:hAnsi="Fira Code"/>
        </w:rPr>
      </w:pPr>
      <w:r w:rsidDel="00000000" w:rsidR="00000000" w:rsidRPr="00000000">
        <w:rPr>
          <w:rFonts w:ascii="Fira Code" w:cs="Fira Code" w:eastAsia="Fira Code" w:hAnsi="Fira Code"/>
          <w:rtl w:val="0"/>
        </w:rPr>
        <w:t xml:space="preserve">You will face this issue if you copied and pasted the exact macro directly from data-engineering-zoomcamp repo.</w:t>
      </w:r>
      <w:r w:rsidDel="00000000" w:rsidR="00000000" w:rsidRPr="00000000">
        <w:rPr>
          <w:rtl w:val="0"/>
        </w:rPr>
      </w:r>
    </w:p>
    <w:p w:rsidR="00000000" w:rsidDel="00000000" w:rsidP="00000000" w:rsidRDefault="00000000" w:rsidRPr="00000000" w14:paraId="00000ABB">
      <w:pPr>
        <w:rPr>
          <w:rFonts w:ascii="Fira Code" w:cs="Fira Code" w:eastAsia="Fira Code" w:hAnsi="Fira Code"/>
        </w:rPr>
      </w:pPr>
      <w:r w:rsidDel="00000000" w:rsidR="00000000" w:rsidRPr="00000000">
        <w:rPr>
          <w:rFonts w:ascii="Fira Code" w:cs="Fira Code" w:eastAsia="Fira Code" w:hAnsi="Fira Code"/>
          <w:color w:val="ffffff"/>
          <w:sz w:val="18"/>
          <w:szCs w:val="18"/>
          <w:shd w:fill="111827" w:val="clear"/>
          <w:rtl w:val="0"/>
        </w:rPr>
        <w:t xml:space="preserve">BigQuery adapter: Retry attempt 1 of 1 after error: BadRequest('No matching signature for operator CASE for argument types: STRING, INT64, STRING, INT64, STRING, INT64, STRING, INT64, STRING, INT64, STRING, INT64, STRING, NULL at [35:5]; reason: invalidQuery, location: query, message: No matching signature for operator CASE for argument types: STRING, INT64, STRING, INT64, STRING, INT64, STRING, INT64, STRING, INT64, STRING, INT64, STRING, NULL at [35:5]')</w:t>
      </w:r>
      <w:r w:rsidDel="00000000" w:rsidR="00000000" w:rsidRPr="00000000">
        <w:rPr>
          <w:rtl w:val="0"/>
        </w:rPr>
      </w:r>
    </w:p>
    <w:p w:rsidR="00000000" w:rsidDel="00000000" w:rsidP="00000000" w:rsidRDefault="00000000" w:rsidRPr="00000000" w14:paraId="00000ABC">
      <w:pPr>
        <w:shd w:fill="ffffff" w:val="clear"/>
        <w:spacing w:line="325.71428571428567" w:lineRule="auto"/>
        <w:rPr>
          <w:rFonts w:ascii="Fira Code" w:cs="Fira Code" w:eastAsia="Fira Code" w:hAnsi="Fira Code"/>
          <w:sz w:val="23"/>
          <w:szCs w:val="23"/>
        </w:rPr>
      </w:pPr>
      <w:r w:rsidDel="00000000" w:rsidR="00000000" w:rsidRPr="00000000">
        <w:rPr>
          <w:rtl w:val="0"/>
        </w:rPr>
      </w:r>
    </w:p>
    <w:p w:rsidR="00000000" w:rsidDel="00000000" w:rsidP="00000000" w:rsidRDefault="00000000" w:rsidRPr="00000000" w14:paraId="00000ABD">
      <w:pPr>
        <w:shd w:fill="ffffff" w:val="clear"/>
        <w:spacing w:line="325.71428571428567" w:lineRule="auto"/>
        <w:rPr>
          <w:rFonts w:ascii="Fira Code" w:cs="Fira Code" w:eastAsia="Fira Code" w:hAnsi="Fira Code"/>
          <w:sz w:val="23"/>
          <w:szCs w:val="23"/>
        </w:rPr>
      </w:pPr>
      <w:r w:rsidDel="00000000" w:rsidR="00000000" w:rsidRPr="00000000">
        <w:rPr>
          <w:rFonts w:ascii="Fira Code" w:cs="Fira Code" w:eastAsia="Fira Code" w:hAnsi="Fira Code"/>
          <w:sz w:val="23"/>
          <w:szCs w:val="23"/>
          <w:rtl w:val="0"/>
        </w:rPr>
        <w:t xml:space="preserve">What you’d have to do is to change the data type of the numbers (1, 2, 3 etc.) to text by inserting ‘’, as the initial ‘payment_type’ data type should be string (Note: I extracted and loaded the green trips data using Google BQ Marketplace)</w:t>
      </w:r>
    </w:p>
    <w:p w:rsidR="00000000" w:rsidDel="00000000" w:rsidP="00000000" w:rsidRDefault="00000000" w:rsidRPr="00000000" w14:paraId="00000ABE">
      <w:pPr>
        <w:shd w:fill="111827" w:val="clear"/>
        <w:spacing w:line="325.71428571428567" w:lineRule="auto"/>
        <w:rPr>
          <w:rFonts w:ascii="Fira Code" w:cs="Fira Code" w:eastAsia="Fira Code" w:hAnsi="Fira Code"/>
          <w:color w:val="608b4e"/>
          <w:sz w:val="21"/>
          <w:szCs w:val="21"/>
        </w:rPr>
      </w:pP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608b4e"/>
          <w:sz w:val="21"/>
          <w:szCs w:val="21"/>
          <w:rtl w:val="0"/>
        </w:rPr>
        <w:t xml:space="preserve">{#</w:t>
      </w:r>
    </w:p>
    <w:p w:rsidR="00000000" w:rsidDel="00000000" w:rsidP="00000000" w:rsidRDefault="00000000" w:rsidRPr="00000000" w14:paraId="00000ABF">
      <w:pPr>
        <w:shd w:fill="111827" w:val="clear"/>
        <w:spacing w:line="325.71428571428567" w:lineRule="auto"/>
        <w:rPr>
          <w:rFonts w:ascii="Fira Code" w:cs="Fira Code" w:eastAsia="Fira Code" w:hAnsi="Fira Code"/>
          <w:color w:val="608b4e"/>
          <w:sz w:val="21"/>
          <w:szCs w:val="21"/>
        </w:rPr>
      </w:pPr>
      <w:r w:rsidDel="00000000" w:rsidR="00000000" w:rsidRPr="00000000">
        <w:rPr>
          <w:rFonts w:ascii="Fira Code" w:cs="Fira Code" w:eastAsia="Fira Code" w:hAnsi="Fira Code"/>
          <w:color w:val="608b4e"/>
          <w:sz w:val="21"/>
          <w:szCs w:val="21"/>
          <w:rtl w:val="0"/>
        </w:rPr>
        <w:t xml:space="preserve">    This macro returns the description of the payment_type</w:t>
      </w:r>
    </w:p>
    <w:p w:rsidR="00000000" w:rsidDel="00000000" w:rsidP="00000000" w:rsidRDefault="00000000" w:rsidRPr="00000000" w14:paraId="00000AC0">
      <w:pPr>
        <w:shd w:fill="111827" w:val="clear"/>
        <w:spacing w:line="325.71428571428567" w:lineRule="auto"/>
        <w:rPr>
          <w:rFonts w:ascii="Fira Code" w:cs="Fira Code" w:eastAsia="Fira Code" w:hAnsi="Fira Code"/>
          <w:color w:val="608b4e"/>
          <w:sz w:val="21"/>
          <w:szCs w:val="21"/>
        </w:rPr>
      </w:pPr>
      <w:r w:rsidDel="00000000" w:rsidR="00000000" w:rsidRPr="00000000">
        <w:rPr>
          <w:rFonts w:ascii="Fira Code" w:cs="Fira Code" w:eastAsia="Fira Code" w:hAnsi="Fira Code"/>
          <w:color w:val="608b4e"/>
          <w:sz w:val="21"/>
          <w:szCs w:val="21"/>
          <w:rtl w:val="0"/>
        </w:rPr>
        <w:t xml:space="preserve">#}</w:t>
      </w:r>
    </w:p>
    <w:p w:rsidR="00000000" w:rsidDel="00000000" w:rsidP="00000000" w:rsidRDefault="00000000" w:rsidRPr="00000000" w14:paraId="00000AC1">
      <w:pPr>
        <w:shd w:fill="111827" w:val="clear"/>
        <w:spacing w:line="325.71428571428567" w:lineRule="auto"/>
        <w:rPr>
          <w:rFonts w:ascii="Fira Code" w:cs="Fira Code" w:eastAsia="Fira Code" w:hAnsi="Fira Code"/>
          <w:color w:val="e5e7eb"/>
          <w:sz w:val="21"/>
          <w:szCs w:val="21"/>
        </w:rPr>
      </w:pPr>
      <w:r w:rsidDel="00000000" w:rsidR="00000000" w:rsidRPr="00000000">
        <w:rPr>
          <w:rtl w:val="0"/>
        </w:rPr>
      </w:r>
    </w:p>
    <w:p w:rsidR="00000000" w:rsidDel="00000000" w:rsidP="00000000" w:rsidRDefault="00000000" w:rsidRPr="00000000" w14:paraId="00000AC2">
      <w:pPr>
        <w:shd w:fill="111827" w:val="clear"/>
        <w:spacing w:line="325.71428571428567" w:lineRule="auto"/>
        <w:rPr>
          <w:rFonts w:ascii="Fira Code" w:cs="Fira Code" w:eastAsia="Fira Code" w:hAnsi="Fira Code"/>
          <w:color w:val="00cccc"/>
          <w:sz w:val="21"/>
          <w:szCs w:val="21"/>
        </w:rPr>
      </w:pPr>
      <w:r w:rsidDel="00000000" w:rsidR="00000000" w:rsidRPr="00000000">
        <w:rPr>
          <w:rFonts w:ascii="Fira Code" w:cs="Fira Code" w:eastAsia="Fira Code" w:hAnsi="Fira Code"/>
          <w:color w:val="00cccc"/>
          <w:sz w:val="21"/>
          <w:szCs w:val="21"/>
          <w:rtl w:val="0"/>
        </w:rPr>
        <w:t xml:space="preserve">{%</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569cd6"/>
          <w:sz w:val="21"/>
          <w:szCs w:val="21"/>
          <w:rtl w:val="0"/>
        </w:rPr>
        <w:t xml:space="preserve">macro</w:t>
      </w:r>
      <w:r w:rsidDel="00000000" w:rsidR="00000000" w:rsidRPr="00000000">
        <w:rPr>
          <w:rFonts w:ascii="Fira Code" w:cs="Fira Code" w:eastAsia="Fira Code" w:hAnsi="Fira Code"/>
          <w:color w:val="e5e7eb"/>
          <w:sz w:val="21"/>
          <w:szCs w:val="21"/>
          <w:rtl w:val="0"/>
        </w:rPr>
        <w:t xml:space="preserve"> get_payment_type_description</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e5e7eb"/>
          <w:sz w:val="21"/>
          <w:szCs w:val="21"/>
          <w:rtl w:val="0"/>
        </w:rPr>
        <w:t xml:space="preserve">payment_type</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00cccc"/>
          <w:sz w:val="21"/>
          <w:szCs w:val="21"/>
          <w:rtl w:val="0"/>
        </w:rPr>
        <w:t xml:space="preserve">%}</w:t>
      </w:r>
    </w:p>
    <w:p w:rsidR="00000000" w:rsidDel="00000000" w:rsidP="00000000" w:rsidRDefault="00000000" w:rsidRPr="00000000" w14:paraId="00000AC3">
      <w:pPr>
        <w:shd w:fill="111827" w:val="clear"/>
        <w:spacing w:line="325.71428571428567" w:lineRule="auto"/>
        <w:rPr>
          <w:rFonts w:ascii="Fira Code" w:cs="Fira Code" w:eastAsia="Fira Code" w:hAnsi="Fira Code"/>
          <w:color w:val="e5e7eb"/>
          <w:sz w:val="21"/>
          <w:szCs w:val="21"/>
        </w:rPr>
      </w:pPr>
      <w:r w:rsidDel="00000000" w:rsidR="00000000" w:rsidRPr="00000000">
        <w:rPr>
          <w:rtl w:val="0"/>
        </w:rPr>
      </w:r>
    </w:p>
    <w:p w:rsidR="00000000" w:rsidDel="00000000" w:rsidP="00000000" w:rsidRDefault="00000000" w:rsidRPr="00000000" w14:paraId="00000AC4">
      <w:pPr>
        <w:shd w:fill="111827" w:val="clear"/>
        <w:spacing w:line="325.71428571428567" w:lineRule="auto"/>
        <w:rPr>
          <w:rFonts w:ascii="Fira Code" w:cs="Fira Code" w:eastAsia="Fira Code" w:hAnsi="Fira Code"/>
          <w:color w:val="00cccc"/>
          <w:sz w:val="21"/>
          <w:szCs w:val="21"/>
        </w:rPr>
      </w:pP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569cd6"/>
          <w:sz w:val="21"/>
          <w:szCs w:val="21"/>
          <w:rtl w:val="0"/>
        </w:rPr>
        <w:t xml:space="preserve">case</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00cccc"/>
          <w:sz w:val="21"/>
          <w:szCs w:val="21"/>
          <w:rtl w:val="0"/>
        </w:rPr>
        <w:t xml:space="preserve">{{</w:t>
      </w:r>
      <w:r w:rsidDel="00000000" w:rsidR="00000000" w:rsidRPr="00000000">
        <w:rPr>
          <w:rFonts w:ascii="Fira Code" w:cs="Fira Code" w:eastAsia="Fira Code" w:hAnsi="Fira Code"/>
          <w:color w:val="e5e7eb"/>
          <w:sz w:val="21"/>
          <w:szCs w:val="21"/>
          <w:rtl w:val="0"/>
        </w:rPr>
        <w:t xml:space="preserve"> payment_type </w:t>
      </w:r>
      <w:r w:rsidDel="00000000" w:rsidR="00000000" w:rsidRPr="00000000">
        <w:rPr>
          <w:rFonts w:ascii="Fira Code" w:cs="Fira Code" w:eastAsia="Fira Code" w:hAnsi="Fira Code"/>
          <w:color w:val="00cccc"/>
          <w:sz w:val="21"/>
          <w:szCs w:val="21"/>
          <w:rtl w:val="0"/>
        </w:rPr>
        <w:t xml:space="preserve">}}</w:t>
      </w:r>
    </w:p>
    <w:p w:rsidR="00000000" w:rsidDel="00000000" w:rsidP="00000000" w:rsidRDefault="00000000" w:rsidRPr="00000000" w14:paraId="00000AC5">
      <w:pPr>
        <w:shd w:fill="111827" w:val="clear"/>
        <w:spacing w:line="325.71428571428567" w:lineRule="auto"/>
        <w:rPr>
          <w:rFonts w:ascii="Fira Code" w:cs="Fira Code" w:eastAsia="Fira Code" w:hAnsi="Fira Code"/>
          <w:color w:val="ff0000"/>
          <w:sz w:val="21"/>
          <w:szCs w:val="21"/>
        </w:rPr>
      </w:pP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569cd6"/>
          <w:sz w:val="21"/>
          <w:szCs w:val="21"/>
          <w:rtl w:val="0"/>
        </w:rPr>
        <w:t xml:space="preserve">when</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ff0000"/>
          <w:sz w:val="21"/>
          <w:szCs w:val="21"/>
          <w:rtl w:val="0"/>
        </w:rPr>
        <w:t xml:space="preserve">'1'</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569cd6"/>
          <w:sz w:val="21"/>
          <w:szCs w:val="21"/>
          <w:rtl w:val="0"/>
        </w:rPr>
        <w:t xml:space="preserve">then</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ff0000"/>
          <w:sz w:val="21"/>
          <w:szCs w:val="21"/>
          <w:rtl w:val="0"/>
        </w:rPr>
        <w:t xml:space="preserve">'Credit card'</w:t>
      </w:r>
    </w:p>
    <w:p w:rsidR="00000000" w:rsidDel="00000000" w:rsidP="00000000" w:rsidRDefault="00000000" w:rsidRPr="00000000" w14:paraId="00000AC6">
      <w:pPr>
        <w:shd w:fill="111827" w:val="clear"/>
        <w:spacing w:line="325.71428571428567" w:lineRule="auto"/>
        <w:rPr>
          <w:rFonts w:ascii="Fira Code" w:cs="Fira Code" w:eastAsia="Fira Code" w:hAnsi="Fira Code"/>
          <w:color w:val="ff0000"/>
          <w:sz w:val="21"/>
          <w:szCs w:val="21"/>
        </w:rPr>
      </w:pP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569cd6"/>
          <w:sz w:val="21"/>
          <w:szCs w:val="21"/>
          <w:rtl w:val="0"/>
        </w:rPr>
        <w:t xml:space="preserve">when</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ff0000"/>
          <w:sz w:val="21"/>
          <w:szCs w:val="21"/>
          <w:rtl w:val="0"/>
        </w:rPr>
        <w:t xml:space="preserve">'2'</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569cd6"/>
          <w:sz w:val="21"/>
          <w:szCs w:val="21"/>
          <w:rtl w:val="0"/>
        </w:rPr>
        <w:t xml:space="preserve">then</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ff0000"/>
          <w:sz w:val="21"/>
          <w:szCs w:val="21"/>
          <w:rtl w:val="0"/>
        </w:rPr>
        <w:t xml:space="preserve">'Cash'</w:t>
      </w:r>
    </w:p>
    <w:p w:rsidR="00000000" w:rsidDel="00000000" w:rsidP="00000000" w:rsidRDefault="00000000" w:rsidRPr="00000000" w14:paraId="00000AC7">
      <w:pPr>
        <w:shd w:fill="111827" w:val="clear"/>
        <w:spacing w:line="325.71428571428567" w:lineRule="auto"/>
        <w:rPr>
          <w:rFonts w:ascii="Fira Code" w:cs="Fira Code" w:eastAsia="Fira Code" w:hAnsi="Fira Code"/>
          <w:color w:val="ff0000"/>
          <w:sz w:val="21"/>
          <w:szCs w:val="21"/>
        </w:rPr>
      </w:pP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569cd6"/>
          <w:sz w:val="21"/>
          <w:szCs w:val="21"/>
          <w:rtl w:val="0"/>
        </w:rPr>
        <w:t xml:space="preserve">when</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ff0000"/>
          <w:sz w:val="21"/>
          <w:szCs w:val="21"/>
          <w:rtl w:val="0"/>
        </w:rPr>
        <w:t xml:space="preserve">'3'</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569cd6"/>
          <w:sz w:val="21"/>
          <w:szCs w:val="21"/>
          <w:rtl w:val="0"/>
        </w:rPr>
        <w:t xml:space="preserve">then</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ff0000"/>
          <w:sz w:val="21"/>
          <w:szCs w:val="21"/>
          <w:rtl w:val="0"/>
        </w:rPr>
        <w:t xml:space="preserve">'No charge'</w:t>
      </w:r>
    </w:p>
    <w:p w:rsidR="00000000" w:rsidDel="00000000" w:rsidP="00000000" w:rsidRDefault="00000000" w:rsidRPr="00000000" w14:paraId="00000AC8">
      <w:pPr>
        <w:shd w:fill="111827" w:val="clear"/>
        <w:spacing w:line="325.71428571428567" w:lineRule="auto"/>
        <w:rPr>
          <w:rFonts w:ascii="Fira Code" w:cs="Fira Code" w:eastAsia="Fira Code" w:hAnsi="Fira Code"/>
          <w:color w:val="ff0000"/>
          <w:sz w:val="21"/>
          <w:szCs w:val="21"/>
        </w:rPr>
      </w:pP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569cd6"/>
          <w:sz w:val="21"/>
          <w:szCs w:val="21"/>
          <w:rtl w:val="0"/>
        </w:rPr>
        <w:t xml:space="preserve">when</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ff0000"/>
          <w:sz w:val="21"/>
          <w:szCs w:val="21"/>
          <w:rtl w:val="0"/>
        </w:rPr>
        <w:t xml:space="preserve">'4'</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569cd6"/>
          <w:sz w:val="21"/>
          <w:szCs w:val="21"/>
          <w:rtl w:val="0"/>
        </w:rPr>
        <w:t xml:space="preserve">then</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ff0000"/>
          <w:sz w:val="21"/>
          <w:szCs w:val="21"/>
          <w:rtl w:val="0"/>
        </w:rPr>
        <w:t xml:space="preserve">'Dispute'</w:t>
      </w:r>
    </w:p>
    <w:p w:rsidR="00000000" w:rsidDel="00000000" w:rsidP="00000000" w:rsidRDefault="00000000" w:rsidRPr="00000000" w14:paraId="00000AC9">
      <w:pPr>
        <w:shd w:fill="111827" w:val="clear"/>
        <w:spacing w:line="325.71428571428567" w:lineRule="auto"/>
        <w:rPr>
          <w:rFonts w:ascii="Fira Code" w:cs="Fira Code" w:eastAsia="Fira Code" w:hAnsi="Fira Code"/>
          <w:color w:val="ff0000"/>
          <w:sz w:val="21"/>
          <w:szCs w:val="21"/>
        </w:rPr>
      </w:pP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569cd6"/>
          <w:sz w:val="21"/>
          <w:szCs w:val="21"/>
          <w:rtl w:val="0"/>
        </w:rPr>
        <w:t xml:space="preserve">when</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ff0000"/>
          <w:sz w:val="21"/>
          <w:szCs w:val="21"/>
          <w:rtl w:val="0"/>
        </w:rPr>
        <w:t xml:space="preserve">'5'</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569cd6"/>
          <w:sz w:val="21"/>
          <w:szCs w:val="21"/>
          <w:rtl w:val="0"/>
        </w:rPr>
        <w:t xml:space="preserve">then</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ff0000"/>
          <w:sz w:val="21"/>
          <w:szCs w:val="21"/>
          <w:rtl w:val="0"/>
        </w:rPr>
        <w:t xml:space="preserve">'Unknown'</w:t>
      </w:r>
    </w:p>
    <w:p w:rsidR="00000000" w:rsidDel="00000000" w:rsidP="00000000" w:rsidRDefault="00000000" w:rsidRPr="00000000" w14:paraId="00000ACA">
      <w:pPr>
        <w:shd w:fill="111827" w:val="clear"/>
        <w:spacing w:line="325.71428571428567" w:lineRule="auto"/>
        <w:rPr>
          <w:rFonts w:ascii="Fira Code" w:cs="Fira Code" w:eastAsia="Fira Code" w:hAnsi="Fira Code"/>
          <w:color w:val="ff0000"/>
          <w:sz w:val="21"/>
          <w:szCs w:val="21"/>
        </w:rPr>
      </w:pP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569cd6"/>
          <w:sz w:val="21"/>
          <w:szCs w:val="21"/>
          <w:rtl w:val="0"/>
        </w:rPr>
        <w:t xml:space="preserve">when</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ff0000"/>
          <w:sz w:val="21"/>
          <w:szCs w:val="21"/>
          <w:rtl w:val="0"/>
        </w:rPr>
        <w:t xml:space="preserve">'6'</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569cd6"/>
          <w:sz w:val="21"/>
          <w:szCs w:val="21"/>
          <w:rtl w:val="0"/>
        </w:rPr>
        <w:t xml:space="preserve">then</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ff0000"/>
          <w:sz w:val="21"/>
          <w:szCs w:val="21"/>
          <w:rtl w:val="0"/>
        </w:rPr>
        <w:t xml:space="preserve">'Voided trip'</w:t>
      </w:r>
    </w:p>
    <w:p w:rsidR="00000000" w:rsidDel="00000000" w:rsidP="00000000" w:rsidRDefault="00000000" w:rsidRPr="00000000" w14:paraId="00000ACB">
      <w:pPr>
        <w:shd w:fill="111827" w:val="clear"/>
        <w:spacing w:line="325.71428571428567" w:lineRule="auto"/>
        <w:rPr>
          <w:rFonts w:ascii="Fira Code" w:cs="Fira Code" w:eastAsia="Fira Code" w:hAnsi="Fira Code"/>
          <w:color w:val="569cd6"/>
          <w:sz w:val="21"/>
          <w:szCs w:val="21"/>
        </w:rPr>
      </w:pP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569cd6"/>
          <w:sz w:val="21"/>
          <w:szCs w:val="21"/>
          <w:rtl w:val="0"/>
        </w:rPr>
        <w:t xml:space="preserve">end</w:t>
      </w:r>
    </w:p>
    <w:p w:rsidR="00000000" w:rsidDel="00000000" w:rsidP="00000000" w:rsidRDefault="00000000" w:rsidRPr="00000000" w14:paraId="00000ACC">
      <w:pPr>
        <w:shd w:fill="111827" w:val="clear"/>
        <w:spacing w:line="325.71428571428567" w:lineRule="auto"/>
        <w:rPr>
          <w:rFonts w:ascii="Fira Code" w:cs="Fira Code" w:eastAsia="Fira Code" w:hAnsi="Fira Code"/>
          <w:color w:val="e5e7eb"/>
          <w:sz w:val="21"/>
          <w:szCs w:val="21"/>
        </w:rPr>
      </w:pPr>
      <w:r w:rsidDel="00000000" w:rsidR="00000000" w:rsidRPr="00000000">
        <w:rPr>
          <w:rtl w:val="0"/>
        </w:rPr>
      </w:r>
    </w:p>
    <w:p w:rsidR="00000000" w:rsidDel="00000000" w:rsidP="00000000" w:rsidRDefault="00000000" w:rsidRPr="00000000" w14:paraId="00000ACD">
      <w:pPr>
        <w:shd w:fill="111827" w:val="clear"/>
        <w:spacing w:line="325.71428571428567" w:lineRule="auto"/>
        <w:rPr>
          <w:rFonts w:ascii="Fira Code" w:cs="Fira Code" w:eastAsia="Fira Code" w:hAnsi="Fira Code"/>
          <w:color w:val="00cccc"/>
          <w:sz w:val="21"/>
          <w:szCs w:val="21"/>
        </w:rPr>
      </w:pPr>
      <w:r w:rsidDel="00000000" w:rsidR="00000000" w:rsidRPr="00000000">
        <w:rPr>
          <w:rFonts w:ascii="Fira Code" w:cs="Fira Code" w:eastAsia="Fira Code" w:hAnsi="Fira Code"/>
          <w:color w:val="00cccc"/>
          <w:sz w:val="21"/>
          <w:szCs w:val="21"/>
          <w:rtl w:val="0"/>
        </w:rPr>
        <w:t xml:space="preserve">{%</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569cd6"/>
          <w:sz w:val="21"/>
          <w:szCs w:val="21"/>
          <w:rtl w:val="0"/>
        </w:rPr>
        <w:t xml:space="preserve">endmacro</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00cccc"/>
          <w:sz w:val="21"/>
          <w:szCs w:val="21"/>
          <w:rtl w:val="0"/>
        </w:rPr>
        <w:t xml:space="preserve">%}</w:t>
      </w:r>
    </w:p>
    <w:p w:rsidR="00000000" w:rsidDel="00000000" w:rsidP="00000000" w:rsidRDefault="00000000" w:rsidRPr="00000000" w14:paraId="00000ACE">
      <w:pPr>
        <w:shd w:fill="ffffff" w:val="clear"/>
        <w:spacing w:line="325.71428571428567" w:lineRule="auto"/>
        <w:rPr>
          <w:rFonts w:ascii="Fira Code" w:cs="Fira Code" w:eastAsia="Fira Code" w:hAnsi="Fira Code"/>
          <w:sz w:val="23"/>
          <w:szCs w:val="23"/>
        </w:rPr>
      </w:pPr>
      <w:r w:rsidDel="00000000" w:rsidR="00000000" w:rsidRPr="00000000">
        <w:rPr>
          <w:rtl w:val="0"/>
        </w:rPr>
      </w:r>
    </w:p>
    <w:p w:rsidR="00000000" w:rsidDel="00000000" w:rsidP="00000000" w:rsidRDefault="00000000" w:rsidRPr="00000000" w14:paraId="00000ACF">
      <w:pPr>
        <w:shd w:fill="ffffff" w:val="clear"/>
        <w:spacing w:line="325.71428571428567" w:lineRule="auto"/>
        <w:rPr>
          <w:rFonts w:ascii="Fira Code" w:cs="Fira Code" w:eastAsia="Fira Code" w:hAnsi="Fira Code"/>
          <w:sz w:val="23"/>
          <w:szCs w:val="23"/>
        </w:rPr>
      </w:pPr>
      <w:r w:rsidDel="00000000" w:rsidR="00000000" w:rsidRPr="00000000">
        <w:rPr>
          <w:rFonts w:ascii="Fira Code" w:cs="Fira Code" w:eastAsia="Fira Code" w:hAnsi="Fira Code"/>
          <w:sz w:val="23"/>
          <w:szCs w:val="23"/>
        </w:rPr>
        <w:drawing>
          <wp:inline distB="114300" distT="114300" distL="114300" distR="114300">
            <wp:extent cx="5867400" cy="1924050"/>
            <wp:effectExtent b="0" l="0" r="0" t="0"/>
            <wp:docPr id="57" name="image56.png"/>
            <a:graphic>
              <a:graphicData uri="http://schemas.openxmlformats.org/drawingml/2006/picture">
                <pic:pic>
                  <pic:nvPicPr>
                    <pic:cNvPr id="0" name="image56.png"/>
                    <pic:cNvPicPr preferRelativeResize="0"/>
                  </pic:nvPicPr>
                  <pic:blipFill>
                    <a:blip r:embed="rId198"/>
                    <a:srcRect b="0" l="0" r="0" t="0"/>
                    <a:stretch>
                      <a:fillRect/>
                    </a:stretch>
                  </pic:blipFill>
                  <pic:spPr>
                    <a:xfrm>
                      <a:off x="0" y="0"/>
                      <a:ext cx="58674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AD0">
      <w:pPr>
        <w:shd w:fill="ffffff" w:val="clear"/>
        <w:spacing w:line="325.71428571428567" w:lineRule="auto"/>
        <w:rPr>
          <w:rFonts w:ascii="Fira Code" w:cs="Fira Code" w:eastAsia="Fira Code" w:hAnsi="Fira Code"/>
          <w:sz w:val="23"/>
          <w:szCs w:val="23"/>
        </w:rPr>
      </w:pPr>
      <w:r w:rsidDel="00000000" w:rsidR="00000000" w:rsidRPr="00000000">
        <w:rPr>
          <w:rtl w:val="0"/>
        </w:rPr>
      </w:r>
    </w:p>
    <w:p w:rsidR="00000000" w:rsidDel="00000000" w:rsidP="00000000" w:rsidRDefault="00000000" w:rsidRPr="00000000" w14:paraId="00000AD1">
      <w:pPr>
        <w:pStyle w:val="Heading2"/>
        <w:spacing w:after="200" w:lineRule="auto"/>
        <w:rPr>
          <w:rFonts w:ascii="Fira Code" w:cs="Fira Code" w:eastAsia="Fira Code" w:hAnsi="Fira Code"/>
          <w:sz w:val="34"/>
          <w:szCs w:val="34"/>
        </w:rPr>
      </w:pPr>
      <w:bookmarkStart w:colFirst="0" w:colLast="0" w:name="_54oc3n6j5yli" w:id="323"/>
      <w:bookmarkEnd w:id="323"/>
      <w:r w:rsidDel="00000000" w:rsidR="00000000" w:rsidRPr="00000000">
        <w:rPr>
          <w:rFonts w:ascii="Fira Code" w:cs="Fira Code" w:eastAsia="Fira Code" w:hAnsi="Fira Code"/>
          <w:sz w:val="34"/>
          <w:szCs w:val="34"/>
          <w:rtl w:val="0"/>
        </w:rPr>
        <w:t xml:space="preserve">Troubleshooting in dbt:</w:t>
      </w:r>
    </w:p>
    <w:p w:rsidR="00000000" w:rsidDel="00000000" w:rsidP="00000000" w:rsidRDefault="00000000" w:rsidRPr="00000000" w14:paraId="00000AD2">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dbt error  log contains a link to BigQuery. When you follow it you will see your query and the problematic line will be highlighted.</w:t>
      </w:r>
    </w:p>
    <w:p w:rsidR="00000000" w:rsidDel="00000000" w:rsidP="00000000" w:rsidRDefault="00000000" w:rsidRPr="00000000" w14:paraId="00000AD3">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D4">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D5">
      <w:pPr>
        <w:pStyle w:val="Heading2"/>
        <w:rPr>
          <w:rFonts w:ascii="Fira Code" w:cs="Fira Code" w:eastAsia="Fira Code" w:hAnsi="Fira Code"/>
          <w:sz w:val="34"/>
          <w:szCs w:val="34"/>
        </w:rPr>
      </w:pPr>
      <w:bookmarkStart w:colFirst="0" w:colLast="0" w:name="_x3fgfuhac9pb" w:id="324"/>
      <w:bookmarkEnd w:id="324"/>
      <w:ins w:author="Sylvia Schmitt" w:id="6" w:date="2024-02-18T10:32:48Z">
        <w:r w:rsidDel="00000000" w:rsidR="00000000" w:rsidRPr="00000000">
          <w:rPr>
            <w:rFonts w:ascii="Fira Code" w:cs="Fira Code" w:eastAsia="Fira Code" w:hAnsi="Fira Code"/>
            <w:sz w:val="24"/>
            <w:szCs w:val="24"/>
            <w:rtl w:val="0"/>
          </w:rPr>
          <w:t xml:space="preserve">DBT - </w:t>
        </w:r>
      </w:ins>
      <w:r w:rsidDel="00000000" w:rsidR="00000000" w:rsidRPr="00000000">
        <w:rPr>
          <w:rFonts w:ascii="Fira Code" w:cs="Fira Code" w:eastAsia="Fira Code" w:hAnsi="Fira Code"/>
          <w:sz w:val="34"/>
          <w:szCs w:val="34"/>
          <w:rtl w:val="0"/>
        </w:rPr>
        <w:t xml:space="preserve">Why changing the target schema to “marts” actually creates a schema named “dbt_marts” instead?</w:t>
      </w:r>
    </w:p>
    <w:p w:rsidR="00000000" w:rsidDel="00000000" w:rsidP="00000000" w:rsidRDefault="00000000" w:rsidRPr="00000000" w14:paraId="00000AD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It is a default behaviour of dbt to </w:t>
      </w:r>
      <w:hyperlink r:id="rId199">
        <w:r w:rsidDel="00000000" w:rsidR="00000000" w:rsidRPr="00000000">
          <w:rPr>
            <w:rFonts w:ascii="Fira Code" w:cs="Fira Code" w:eastAsia="Fira Code" w:hAnsi="Fira Code"/>
            <w:sz w:val="24"/>
            <w:szCs w:val="24"/>
            <w:u w:val="single"/>
            <w:rtl w:val="0"/>
          </w:rPr>
          <w:t xml:space="preserve">append custom schema to initial schema</w:t>
        </w:r>
      </w:hyperlink>
      <w:r w:rsidDel="00000000" w:rsidR="00000000" w:rsidRPr="00000000">
        <w:rPr>
          <w:rFonts w:ascii="Fira Code" w:cs="Fira Code" w:eastAsia="Fira Code" w:hAnsi="Fira Code"/>
          <w:sz w:val="24"/>
          <w:szCs w:val="24"/>
          <w:rtl w:val="0"/>
        </w:rPr>
        <w:t xml:space="preserve">. To override this behaviour simply create a macro named “generate_schema_name.sql”:</w:t>
      </w:r>
    </w:p>
    <w:p w:rsidR="00000000" w:rsidDel="00000000" w:rsidP="00000000" w:rsidRDefault="00000000" w:rsidRPr="00000000" w14:paraId="00000AD7">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D8">
      <w:pPr>
        <w:spacing w:after="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macro generate_schema_name(custom_schema_name, node) -%}</w:t>
      </w:r>
    </w:p>
    <w:p w:rsidR="00000000" w:rsidDel="00000000" w:rsidP="00000000" w:rsidRDefault="00000000" w:rsidRPr="00000000" w14:paraId="00000AD9">
      <w:pPr>
        <w:spacing w:after="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 set default_schema = target.schema -%}</w:t>
      </w:r>
    </w:p>
    <w:p w:rsidR="00000000" w:rsidDel="00000000" w:rsidP="00000000" w:rsidRDefault="00000000" w:rsidRPr="00000000" w14:paraId="00000ADA">
      <w:pPr>
        <w:spacing w:after="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 if custom_schema_name is none -%}</w:t>
      </w:r>
    </w:p>
    <w:p w:rsidR="00000000" w:rsidDel="00000000" w:rsidP="00000000" w:rsidRDefault="00000000" w:rsidRPr="00000000" w14:paraId="00000ADB">
      <w:pPr>
        <w:spacing w:after="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 default_schema }}</w:t>
      </w:r>
    </w:p>
    <w:p w:rsidR="00000000" w:rsidDel="00000000" w:rsidP="00000000" w:rsidRDefault="00000000" w:rsidRPr="00000000" w14:paraId="00000ADC">
      <w:pPr>
        <w:spacing w:after="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 else -%}</w:t>
      </w:r>
    </w:p>
    <w:p w:rsidR="00000000" w:rsidDel="00000000" w:rsidP="00000000" w:rsidRDefault="00000000" w:rsidRPr="00000000" w14:paraId="00000ADD">
      <w:pPr>
        <w:spacing w:after="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 custom_schema_name | trim }}</w:t>
      </w:r>
    </w:p>
    <w:p w:rsidR="00000000" w:rsidDel="00000000" w:rsidP="00000000" w:rsidRDefault="00000000" w:rsidRPr="00000000" w14:paraId="00000ADE">
      <w:pPr>
        <w:spacing w:after="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 endif -%}</w:t>
      </w:r>
    </w:p>
    <w:p w:rsidR="00000000" w:rsidDel="00000000" w:rsidP="00000000" w:rsidRDefault="00000000" w:rsidRPr="00000000" w14:paraId="00000ADF">
      <w:pPr>
        <w:spacing w:after="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endmacro %}</w:t>
      </w:r>
    </w:p>
    <w:p w:rsidR="00000000" w:rsidDel="00000000" w:rsidP="00000000" w:rsidRDefault="00000000" w:rsidRPr="00000000" w14:paraId="00000AE0">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E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Now you can override default custom schema in “dbt_project.yml”:</w:t>
      </w:r>
    </w:p>
    <w:p w:rsidR="00000000" w:rsidDel="00000000" w:rsidP="00000000" w:rsidRDefault="00000000" w:rsidRPr="00000000" w14:paraId="00000AE2">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E3">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E4">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E5">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E6">
      <w:pPr>
        <w:pStyle w:val="Heading2"/>
        <w:rPr>
          <w:rFonts w:ascii="Fira Code" w:cs="Fira Code" w:eastAsia="Fira Code" w:hAnsi="Fira Code"/>
          <w:sz w:val="34"/>
          <w:szCs w:val="34"/>
        </w:rPr>
      </w:pPr>
      <w:bookmarkStart w:colFirst="0" w:colLast="0" w:name="_h6tafq271pdk" w:id="325"/>
      <w:bookmarkEnd w:id="325"/>
      <w:r w:rsidDel="00000000" w:rsidR="00000000" w:rsidRPr="00000000">
        <w:rPr>
          <w:rFonts w:ascii="Fira Code" w:cs="Fira Code" w:eastAsia="Fira Code" w:hAnsi="Fira Code"/>
          <w:sz w:val="34"/>
          <w:szCs w:val="34"/>
          <w:rtl w:val="0"/>
        </w:rPr>
        <w:t xml:space="preserve">How to set subdirectory of the github repository as the dbt project root</w:t>
      </w:r>
    </w:p>
    <w:p w:rsidR="00000000" w:rsidDel="00000000" w:rsidP="00000000" w:rsidRDefault="00000000" w:rsidRPr="00000000" w14:paraId="00000AE7">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There is a project setting which allows you to set `Project subdirectory` in dbt cloud:</w:t>
      </w:r>
    </w:p>
    <w:p w:rsidR="00000000" w:rsidDel="00000000" w:rsidP="00000000" w:rsidRDefault="00000000" w:rsidRPr="00000000" w14:paraId="00000AE8">
      <w:pPr>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12986467" cy="7114030"/>
            <wp:effectExtent b="0" l="0" r="0" t="0"/>
            <wp:docPr id="37" name="image30.png"/>
            <a:graphic>
              <a:graphicData uri="http://schemas.openxmlformats.org/drawingml/2006/picture">
                <pic:pic>
                  <pic:nvPicPr>
                    <pic:cNvPr id="0" name="image30.png"/>
                    <pic:cNvPicPr preferRelativeResize="0"/>
                  </pic:nvPicPr>
                  <pic:blipFill>
                    <a:blip r:embed="rId200"/>
                    <a:srcRect b="-4810" l="0" r="-2528" t="0"/>
                    <a:stretch>
                      <a:fillRect/>
                    </a:stretch>
                  </pic:blipFill>
                  <pic:spPr>
                    <a:xfrm>
                      <a:off x="0" y="0"/>
                      <a:ext cx="12986467" cy="7114030"/>
                    </a:xfrm>
                    <a:prstGeom prst="rect"/>
                    <a:ln/>
                  </pic:spPr>
                </pic:pic>
              </a:graphicData>
            </a:graphic>
          </wp:inline>
        </w:drawing>
      </w:r>
      <w:r w:rsidDel="00000000" w:rsidR="00000000" w:rsidRPr="00000000">
        <w:rPr>
          <w:rtl w:val="0"/>
        </w:rPr>
      </w:r>
    </w:p>
    <w:p w:rsidR="00000000" w:rsidDel="00000000" w:rsidP="00000000" w:rsidRDefault="00000000" w:rsidRPr="00000000" w14:paraId="00000AE9">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EA">
      <w:pPr>
        <w:pStyle w:val="Heading2"/>
        <w:rPr>
          <w:rFonts w:ascii="Fira Code" w:cs="Fira Code" w:eastAsia="Fira Code" w:hAnsi="Fira Code"/>
          <w:sz w:val="34"/>
          <w:szCs w:val="34"/>
        </w:rPr>
      </w:pPr>
      <w:bookmarkStart w:colFirst="0" w:colLast="0" w:name="_ol1eqc1l60ln" w:id="326"/>
      <w:bookmarkEnd w:id="326"/>
      <w:r w:rsidDel="00000000" w:rsidR="00000000" w:rsidRPr="00000000">
        <w:rPr>
          <w:rFonts w:ascii="Fira Code" w:cs="Fira Code" w:eastAsia="Fira Code" w:hAnsi="Fira Code"/>
          <w:sz w:val="34"/>
          <w:szCs w:val="34"/>
          <w:rtl w:val="0"/>
        </w:rPr>
        <w:t xml:space="preserve">Compilation Error : Model 'model.XXX' (models/&lt;model_path&gt;/XXX.sql) depends on a source named '&lt;a table name&gt;' which was not found</w:t>
      </w:r>
    </w:p>
    <w:p w:rsidR="00000000" w:rsidDel="00000000" w:rsidP="00000000" w:rsidRDefault="00000000" w:rsidRPr="00000000" w14:paraId="00000AEB">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E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Remember that you should modify accordingly your .sql models, to read from existing table names in BigQuery/postgres db</w:t>
      </w:r>
    </w:p>
    <w:p w:rsidR="00000000" w:rsidDel="00000000" w:rsidP="00000000" w:rsidRDefault="00000000" w:rsidRPr="00000000" w14:paraId="00000AED">
      <w:pPr>
        <w:rPr>
          <w:rFonts w:ascii="Fira Code" w:cs="Fira Code" w:eastAsia="Fira Code" w:hAnsi="Fira Code"/>
          <w:sz w:val="23"/>
          <w:szCs w:val="23"/>
        </w:rPr>
      </w:pPr>
      <w:r w:rsidDel="00000000" w:rsidR="00000000" w:rsidRPr="00000000">
        <w:rPr>
          <w:rFonts w:ascii="Fira Code" w:cs="Fira Code" w:eastAsia="Fira Code" w:hAnsi="Fira Code"/>
          <w:sz w:val="24"/>
          <w:szCs w:val="24"/>
          <w:rtl w:val="0"/>
        </w:rPr>
        <w:t xml:space="preserve">Example: </w:t>
      </w:r>
      <w:r w:rsidDel="00000000" w:rsidR="00000000" w:rsidRPr="00000000">
        <w:rPr>
          <w:rFonts w:ascii="Fira Code" w:cs="Fira Code" w:eastAsia="Fira Code" w:hAnsi="Fira Code"/>
          <w:sz w:val="23"/>
          <w:szCs w:val="23"/>
          <w:rtl w:val="0"/>
        </w:rPr>
        <w:t xml:space="preserve">select *</w:t>
      </w: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sz w:val="23"/>
          <w:szCs w:val="23"/>
          <w:rtl w:val="0"/>
        </w:rPr>
        <w:t xml:space="preserve">from {{ source('staging',&lt;your table name in the database&gt;') }}</w:t>
      </w:r>
    </w:p>
    <w:p w:rsidR="00000000" w:rsidDel="00000000" w:rsidP="00000000" w:rsidRDefault="00000000" w:rsidRPr="00000000" w14:paraId="00000AEE">
      <w:pPr>
        <w:rPr>
          <w:rFonts w:ascii="Fira Code" w:cs="Fira Code" w:eastAsia="Fira Code" w:hAnsi="Fira Code"/>
          <w:sz w:val="23"/>
          <w:szCs w:val="23"/>
        </w:rPr>
      </w:pPr>
      <w:r w:rsidDel="00000000" w:rsidR="00000000" w:rsidRPr="00000000">
        <w:rPr>
          <w:rtl w:val="0"/>
        </w:rPr>
      </w:r>
    </w:p>
    <w:p w:rsidR="00000000" w:rsidDel="00000000" w:rsidP="00000000" w:rsidRDefault="00000000" w:rsidRPr="00000000" w14:paraId="00000AEF">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F0">
      <w:pPr>
        <w:pStyle w:val="Heading2"/>
        <w:rPr>
          <w:rFonts w:ascii="Fira Code" w:cs="Fira Code" w:eastAsia="Fira Code" w:hAnsi="Fira Code"/>
          <w:sz w:val="34"/>
          <w:szCs w:val="34"/>
        </w:rPr>
      </w:pPr>
      <w:bookmarkStart w:colFirst="0" w:colLast="0" w:name="_phfrmasbxykm" w:id="327"/>
      <w:bookmarkEnd w:id="327"/>
      <w:r w:rsidDel="00000000" w:rsidR="00000000" w:rsidRPr="00000000">
        <w:rPr>
          <w:rFonts w:ascii="Fira Code" w:cs="Fira Code" w:eastAsia="Fira Code" w:hAnsi="Fira Code"/>
          <w:sz w:val="34"/>
          <w:szCs w:val="34"/>
          <w:rtl w:val="0"/>
        </w:rPr>
        <w:t xml:space="preserve">Compilation Error :</w:t>
      </w:r>
      <w:r w:rsidDel="00000000" w:rsidR="00000000" w:rsidRPr="00000000">
        <w:rPr>
          <w:rFonts w:ascii="Fira Code" w:cs="Fira Code" w:eastAsia="Fira Code" w:hAnsi="Fira Code"/>
          <w:sz w:val="20"/>
          <w:szCs w:val="20"/>
          <w:rtl w:val="0"/>
        </w:rPr>
        <w:t xml:space="preserve"> </w:t>
      </w:r>
      <w:r w:rsidDel="00000000" w:rsidR="00000000" w:rsidRPr="00000000">
        <w:rPr>
          <w:rFonts w:ascii="Fira Code" w:cs="Fira Code" w:eastAsia="Fira Code" w:hAnsi="Fira Code"/>
          <w:sz w:val="34"/>
          <w:szCs w:val="34"/>
          <w:rtl w:val="0"/>
        </w:rPr>
        <w:t xml:space="preserve">Model '&lt;model_name&gt;' (&lt;model_path&gt;) depends on a node named '&lt;seed_name&gt;' which was not found   (Production Environment)</w:t>
      </w:r>
    </w:p>
    <w:p w:rsidR="00000000" w:rsidDel="00000000" w:rsidP="00000000" w:rsidRDefault="00000000" w:rsidRPr="00000000" w14:paraId="00000AF1">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F2">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Make sure that you create a pull request from your Development branch to the Production branch </w:t>
      </w:r>
      <w:r w:rsidDel="00000000" w:rsidR="00000000" w:rsidRPr="00000000">
        <w:rPr>
          <w:rFonts w:ascii="Fira Code" w:cs="Fira Code" w:eastAsia="Fira Code" w:hAnsi="Fira Code"/>
          <w:sz w:val="24"/>
          <w:szCs w:val="24"/>
          <w:rtl w:val="0"/>
        </w:rPr>
        <w:t xml:space="preserve">(</w:t>
      </w:r>
      <w:r w:rsidDel="00000000" w:rsidR="00000000" w:rsidRPr="00000000">
        <w:rPr>
          <w:rFonts w:ascii="Fira Code" w:cs="Fira Code" w:eastAsia="Fira Code" w:hAnsi="Fira Code"/>
          <w:sz w:val="20"/>
          <w:szCs w:val="20"/>
          <w:shd w:fill="efefef" w:val="clear"/>
          <w:rtl w:val="0"/>
        </w:rPr>
        <w:t xml:space="preserve">main</w:t>
      </w:r>
      <w:r w:rsidDel="00000000" w:rsidR="00000000" w:rsidRPr="00000000">
        <w:rPr>
          <w:rFonts w:ascii="Fira Code" w:cs="Fira Code" w:eastAsia="Fira Code" w:hAnsi="Fira Code"/>
          <w:sz w:val="24"/>
          <w:szCs w:val="24"/>
          <w:rtl w:val="0"/>
        </w:rPr>
        <w:t xml:space="preserve"> by default). After that, check in your ‘seeds’ folder if the seed file is inside it.</w:t>
        <w:br w:type="textWrapping"/>
        <w:t xml:space="preserve">Another thing to check is your </w:t>
      </w:r>
      <w:r w:rsidDel="00000000" w:rsidR="00000000" w:rsidRPr="00000000">
        <w:rPr>
          <w:rFonts w:ascii="Fira Code" w:cs="Fira Code" w:eastAsia="Fira Code" w:hAnsi="Fira Code"/>
          <w:sz w:val="20"/>
          <w:szCs w:val="20"/>
          <w:shd w:fill="efefef" w:val="clear"/>
          <w:rtl w:val="0"/>
        </w:rPr>
        <w:t xml:space="preserve">.gitignore</w:t>
      </w:r>
      <w:r w:rsidDel="00000000" w:rsidR="00000000" w:rsidRPr="00000000">
        <w:rPr>
          <w:rFonts w:ascii="Fira Code" w:cs="Fira Code" w:eastAsia="Fira Code" w:hAnsi="Fira Code"/>
          <w:sz w:val="24"/>
          <w:szCs w:val="24"/>
          <w:rtl w:val="0"/>
        </w:rPr>
        <w:t xml:space="preserve"> file. Make sure that the .csv extension is not included.</w:t>
      </w:r>
      <w:r w:rsidDel="00000000" w:rsidR="00000000" w:rsidRPr="00000000">
        <w:rPr>
          <w:rtl w:val="0"/>
        </w:rPr>
      </w:r>
    </w:p>
    <w:p w:rsidR="00000000" w:rsidDel="00000000" w:rsidP="00000000" w:rsidRDefault="00000000" w:rsidRPr="00000000" w14:paraId="00000AF3">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F4">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F5">
      <w:pPr>
        <w:pStyle w:val="Heading2"/>
        <w:spacing w:after="200" w:lineRule="auto"/>
        <w:rPr>
          <w:rFonts w:ascii="Fira Code" w:cs="Fira Code" w:eastAsia="Fira Code" w:hAnsi="Fira Code"/>
          <w:sz w:val="24"/>
          <w:szCs w:val="24"/>
        </w:rPr>
      </w:pPr>
      <w:bookmarkStart w:colFirst="0" w:colLast="0" w:name="_k5x3rpx2myje" w:id="328"/>
      <w:bookmarkEnd w:id="328"/>
      <w:r w:rsidDel="00000000" w:rsidR="00000000" w:rsidRPr="00000000">
        <w:rPr>
          <w:rFonts w:ascii="Fira Code" w:cs="Fira Code" w:eastAsia="Fira Code" w:hAnsi="Fira Code"/>
          <w:sz w:val="34"/>
          <w:szCs w:val="34"/>
          <w:rtl w:val="0"/>
        </w:rPr>
        <w:t xml:space="preserve">When executing dbt run after using fhv_tripdata as an external table</w:t>
      </w:r>
      <w:r w:rsidDel="00000000" w:rsidR="00000000" w:rsidRPr="00000000">
        <w:rPr>
          <w:rFonts w:ascii="Fira Code" w:cs="Fira Code" w:eastAsia="Fira Code" w:hAnsi="Fira Code"/>
          <w:b w:val="1"/>
          <w:sz w:val="24"/>
          <w:szCs w:val="24"/>
          <w:rtl w:val="0"/>
        </w:rPr>
        <w:t xml:space="preserve">: you </w:t>
      </w:r>
      <w:r w:rsidDel="00000000" w:rsidR="00000000" w:rsidRPr="00000000">
        <w:rPr>
          <w:rFonts w:ascii="Fira Code" w:cs="Fira Code" w:eastAsia="Fira Code" w:hAnsi="Fira Code"/>
          <w:sz w:val="24"/>
          <w:szCs w:val="24"/>
          <w:rtl w:val="0"/>
        </w:rPr>
        <w:t xml:space="preserve">get</w:t>
      </w:r>
      <w:r w:rsidDel="00000000" w:rsidR="00000000" w:rsidRPr="00000000">
        <w:rPr>
          <w:rFonts w:ascii="Fira Code" w:cs="Fira Code" w:eastAsia="Fira Code" w:hAnsi="Fira Code"/>
          <w:sz w:val="24"/>
          <w:szCs w:val="24"/>
          <w:rtl w:val="0"/>
        </w:rPr>
        <w:t xml:space="preserve"> “Access Denied: BigQuery BigQuery: Permission denied”</w:t>
      </w:r>
    </w:p>
    <w:p w:rsidR="00000000" w:rsidDel="00000000" w:rsidP="00000000" w:rsidRDefault="00000000" w:rsidRPr="00000000" w14:paraId="00000AF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1. Go to your dbt cloud service account</w:t>
      </w:r>
    </w:p>
    <w:p w:rsidR="00000000" w:rsidDel="00000000" w:rsidP="00000000" w:rsidRDefault="00000000" w:rsidRPr="00000000" w14:paraId="00000AF7">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1. Adding the  [Storage Object Admin,Storage Admin] role in addition tco BigQuery Admin.</w:t>
      </w:r>
    </w:p>
    <w:p w:rsidR="00000000" w:rsidDel="00000000" w:rsidP="00000000" w:rsidRDefault="00000000" w:rsidRPr="00000000" w14:paraId="00000AF8">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F9">
      <w:pPr>
        <w:pStyle w:val="Heading2"/>
        <w:rPr>
          <w:rFonts w:ascii="Fira Code" w:cs="Fira Code" w:eastAsia="Fira Code" w:hAnsi="Fira Code"/>
          <w:sz w:val="34"/>
          <w:szCs w:val="34"/>
        </w:rPr>
      </w:pPr>
      <w:bookmarkStart w:colFirst="0" w:colLast="0" w:name="_9g2afzanwwlp" w:id="329"/>
      <w:bookmarkEnd w:id="329"/>
      <w:r w:rsidDel="00000000" w:rsidR="00000000" w:rsidRPr="00000000">
        <w:rPr>
          <w:rFonts w:ascii="Fira Code" w:cs="Fira Code" w:eastAsia="Fira Code" w:hAnsi="Fira Code"/>
          <w:sz w:val="34"/>
          <w:szCs w:val="34"/>
          <w:rtl w:val="0"/>
        </w:rPr>
        <w:t xml:space="preserve">How to automatically infer the column data type (pandas missing value issues)?</w:t>
      </w:r>
    </w:p>
    <w:p w:rsidR="00000000" w:rsidDel="00000000" w:rsidP="00000000" w:rsidRDefault="00000000" w:rsidRPr="00000000" w14:paraId="00000AFA">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Problem: when injecting data to bigquery, you may face the type error. This is because pandas by default will parse integer columns with missing value as float type. </w:t>
      </w:r>
    </w:p>
    <w:p w:rsidR="00000000" w:rsidDel="00000000" w:rsidP="00000000" w:rsidRDefault="00000000" w:rsidRPr="00000000" w14:paraId="00000AFB">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w:t>
      </w:r>
    </w:p>
    <w:p w:rsidR="00000000" w:rsidDel="00000000" w:rsidP="00000000" w:rsidRDefault="00000000" w:rsidRPr="00000000" w14:paraId="00000AFC">
      <w:pPr>
        <w:numPr>
          <w:ilvl w:val="0"/>
          <w:numId w:val="84"/>
        </w:numPr>
        <w:spacing w:after="200"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One way to solve this problem is to specify/ cast data type Int64 during the data transformation stage.</w:t>
      </w:r>
      <w:r w:rsidDel="00000000" w:rsidR="00000000" w:rsidRPr="00000000">
        <w:rPr>
          <w:rtl w:val="0"/>
        </w:rPr>
      </w:r>
    </w:p>
    <w:p w:rsidR="00000000" w:rsidDel="00000000" w:rsidP="00000000" w:rsidRDefault="00000000" w:rsidRPr="00000000" w14:paraId="00000AFD">
      <w:pPr>
        <w:numPr>
          <w:ilvl w:val="0"/>
          <w:numId w:val="84"/>
        </w:numPr>
        <w:spacing w:after="200" w:lineRule="auto"/>
        <w:ind w:left="720" w:hanging="360"/>
        <w:rPr/>
      </w:pPr>
      <w:r w:rsidDel="00000000" w:rsidR="00000000" w:rsidRPr="00000000">
        <w:rPr>
          <w:rFonts w:ascii="Fira Code" w:cs="Fira Code" w:eastAsia="Fira Code" w:hAnsi="Fira Code"/>
          <w:sz w:val="24"/>
          <w:szCs w:val="24"/>
          <w:rtl w:val="0"/>
        </w:rPr>
        <w:t xml:space="preserve">However, you may be lazy to type all the int columns. If that is the case, you can simply use </w:t>
      </w:r>
      <w:r w:rsidDel="00000000" w:rsidR="00000000" w:rsidRPr="00000000">
        <w:rPr>
          <w:rFonts w:ascii="Fira Code" w:cs="Fira Code" w:eastAsia="Fira Code" w:hAnsi="Fira Code"/>
          <w:sz w:val="25"/>
          <w:szCs w:val="25"/>
          <w:rtl w:val="0"/>
        </w:rPr>
        <w:t xml:space="preserve">convert_dtypes </w:t>
      </w:r>
      <w:r w:rsidDel="00000000" w:rsidR="00000000" w:rsidRPr="00000000">
        <w:rPr>
          <w:rFonts w:ascii="Fira Code" w:cs="Fira Code" w:eastAsia="Fira Code" w:hAnsi="Fira Code"/>
          <w:sz w:val="24"/>
          <w:szCs w:val="24"/>
          <w:rtl w:val="0"/>
        </w:rPr>
        <w:t xml:space="preserve">to infer the data type</w:t>
      </w:r>
    </w:p>
    <w:p w:rsidR="00000000" w:rsidDel="00000000" w:rsidP="00000000" w:rsidRDefault="00000000" w:rsidRPr="00000000" w14:paraId="00000AFE">
      <w:pPr>
        <w:shd w:fill="fafafa" w:val="clear"/>
        <w:spacing w:after="200" w:line="313.04347826086956" w:lineRule="auto"/>
        <w:rPr>
          <w:rFonts w:ascii="Fira Code" w:cs="Fira Code" w:eastAsia="Fira Code" w:hAnsi="Fira Code"/>
          <w:i w:val="1"/>
          <w:sz w:val="25"/>
          <w:szCs w:val="25"/>
        </w:rPr>
      </w:pPr>
      <w:r w:rsidDel="00000000" w:rsidR="00000000" w:rsidRPr="00000000">
        <w:rPr>
          <w:rFonts w:ascii="Fira Code" w:cs="Fira Code" w:eastAsia="Fira Code" w:hAnsi="Fira Code"/>
          <w:sz w:val="25"/>
          <w:szCs w:val="25"/>
          <w:rtl w:val="0"/>
        </w:rPr>
        <w:t xml:space="preserve">    </w:t>
      </w:r>
      <w:r w:rsidDel="00000000" w:rsidR="00000000" w:rsidRPr="00000000">
        <w:rPr>
          <w:rFonts w:ascii="Fira Code" w:cs="Fira Code" w:eastAsia="Fira Code" w:hAnsi="Fira Code"/>
          <w:i w:val="1"/>
          <w:sz w:val="25"/>
          <w:szCs w:val="25"/>
          <w:rtl w:val="0"/>
        </w:rPr>
        <w:t xml:space="preserve"># Make pandas to infer correct data type (as pandas parse int with missing as float)</w:t>
      </w:r>
    </w:p>
    <w:p w:rsidR="00000000" w:rsidDel="00000000" w:rsidP="00000000" w:rsidRDefault="00000000" w:rsidRPr="00000000" w14:paraId="00000AFF">
      <w:pPr>
        <w:shd w:fill="fafafa" w:val="clear"/>
        <w:spacing w:after="200" w:line="313.04347826086956" w:lineRule="auto"/>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    df.fillna(-999999, inplace=True)</w:t>
      </w:r>
    </w:p>
    <w:p w:rsidR="00000000" w:rsidDel="00000000" w:rsidP="00000000" w:rsidRDefault="00000000" w:rsidRPr="00000000" w14:paraId="00000B00">
      <w:pPr>
        <w:shd w:fill="fafafa" w:val="clear"/>
        <w:spacing w:after="200" w:line="313.04347826086956" w:lineRule="auto"/>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    df = df.convert_dtypes()</w:t>
      </w:r>
    </w:p>
    <w:p w:rsidR="00000000" w:rsidDel="00000000" w:rsidP="00000000" w:rsidRDefault="00000000" w:rsidRPr="00000000" w14:paraId="00000B01">
      <w:pPr>
        <w:shd w:fill="fafafa" w:val="clear"/>
        <w:spacing w:after="200" w:line="313.04347826086956" w:lineRule="auto"/>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    df = df.replace(-999999, None)</w:t>
      </w:r>
    </w:p>
    <w:p w:rsidR="00000000" w:rsidDel="00000000" w:rsidP="00000000" w:rsidRDefault="00000000" w:rsidRPr="00000000" w14:paraId="00000B02">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03">
      <w:pPr>
        <w:pStyle w:val="Heading2"/>
        <w:rPr>
          <w:rFonts w:ascii="Fira Code" w:cs="Fira Code" w:eastAsia="Fira Code" w:hAnsi="Fira Code"/>
          <w:sz w:val="34"/>
          <w:szCs w:val="34"/>
        </w:rPr>
      </w:pPr>
      <w:bookmarkStart w:colFirst="0" w:colLast="0" w:name="_ilh050htyibn" w:id="330"/>
      <w:bookmarkEnd w:id="330"/>
      <w:r w:rsidDel="00000000" w:rsidR="00000000" w:rsidRPr="00000000">
        <w:rPr>
          <w:rFonts w:ascii="Fira Code" w:cs="Fira Code" w:eastAsia="Fira Code" w:hAnsi="Fira Code"/>
          <w:sz w:val="34"/>
          <w:szCs w:val="34"/>
          <w:rtl w:val="0"/>
        </w:rPr>
        <w:t xml:space="preserve">When loading github repo raise exception that ‘taxi_zone_lookup’ not found</w:t>
      </w:r>
    </w:p>
    <w:p w:rsidR="00000000" w:rsidDel="00000000" w:rsidP="00000000" w:rsidRDefault="00000000" w:rsidRPr="00000000" w14:paraId="00000B04">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Seed files loaded from directory with name ‘seed’, that</w:t>
      </w:r>
      <w:r w:rsidDel="00000000" w:rsidR="00000000" w:rsidRPr="00000000">
        <w:rPr>
          <w:rFonts w:ascii="Fira Code" w:cs="Fira Code" w:eastAsia="Fira Code" w:hAnsi="Fira Code"/>
          <w:rtl w:val="0"/>
        </w:rPr>
        <w:t xml:space="preserve">’</w:t>
      </w:r>
      <w:r w:rsidDel="00000000" w:rsidR="00000000" w:rsidRPr="00000000">
        <w:rPr>
          <w:rFonts w:ascii="Fira Code" w:cs="Fira Code" w:eastAsia="Fira Code" w:hAnsi="Fira Code"/>
          <w:sz w:val="24"/>
          <w:szCs w:val="24"/>
          <w:rtl w:val="0"/>
        </w:rPr>
        <w:t xml:space="preserve">s why you should rename dir with name ‘data’ to ‘seed’</w:t>
      </w:r>
    </w:p>
    <w:p w:rsidR="00000000" w:rsidDel="00000000" w:rsidP="00000000" w:rsidRDefault="00000000" w:rsidRPr="00000000" w14:paraId="00000B05">
      <w:pPr>
        <w:pStyle w:val="Heading2"/>
        <w:spacing w:after="200" w:lineRule="auto"/>
        <w:rPr>
          <w:rFonts w:ascii="Fira Code" w:cs="Fira Code" w:eastAsia="Fira Code" w:hAnsi="Fira Code"/>
          <w:sz w:val="34"/>
          <w:szCs w:val="34"/>
        </w:rPr>
      </w:pPr>
      <w:bookmarkStart w:colFirst="0" w:colLast="0" w:name="_tzjctw1rsk2r" w:id="331"/>
      <w:bookmarkEnd w:id="331"/>
      <w:r w:rsidDel="00000000" w:rsidR="00000000" w:rsidRPr="00000000">
        <w:rPr>
          <w:rtl w:val="0"/>
        </w:rPr>
      </w:r>
    </w:p>
    <w:p w:rsidR="00000000" w:rsidDel="00000000" w:rsidP="00000000" w:rsidRDefault="00000000" w:rsidRPr="00000000" w14:paraId="00000B06">
      <w:pPr>
        <w:pStyle w:val="Heading2"/>
        <w:spacing w:after="200" w:lineRule="auto"/>
        <w:rPr>
          <w:rFonts w:ascii="Fira Code" w:cs="Fira Code" w:eastAsia="Fira Code" w:hAnsi="Fira Code"/>
          <w:sz w:val="34"/>
          <w:szCs w:val="34"/>
        </w:rPr>
      </w:pPr>
      <w:bookmarkStart w:colFirst="0" w:colLast="0" w:name="_bvajla4qfm4p" w:id="332"/>
      <w:bookmarkEnd w:id="332"/>
      <w:r w:rsidDel="00000000" w:rsidR="00000000" w:rsidRPr="00000000">
        <w:rPr>
          <w:rFonts w:ascii="Fira Code" w:cs="Fira Code" w:eastAsia="Fira Code" w:hAnsi="Fira Code"/>
          <w:sz w:val="34"/>
          <w:szCs w:val="34"/>
          <w:rtl w:val="0"/>
        </w:rPr>
        <w:t xml:space="preserve">‘taxi_zone_lookup’ not found</w:t>
      </w:r>
    </w:p>
    <w:p w:rsidR="00000000" w:rsidDel="00000000" w:rsidP="00000000" w:rsidRDefault="00000000" w:rsidRPr="00000000" w14:paraId="00000B07">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Check the .gitignore file and make sure you don’t have *.csv in it</w:t>
      </w:r>
      <w:r w:rsidDel="00000000" w:rsidR="00000000" w:rsidRPr="00000000">
        <w:rPr>
          <w:rFonts w:ascii="Fira Code" w:cs="Fira Code" w:eastAsia="Fira Code" w:hAnsi="Fira Code"/>
          <w:sz w:val="24"/>
          <w:szCs w:val="24"/>
          <w:rtl w:val="0"/>
        </w:rPr>
        <w:br w:type="textWrapping"/>
        <w:br w:type="textWrapping"/>
        <w:t xml:space="preserve">Dbt error 404 was not found in location</w:t>
      </w:r>
    </w:p>
    <w:p w:rsidR="00000000" w:rsidDel="00000000" w:rsidP="00000000" w:rsidRDefault="00000000" w:rsidRPr="00000000" w14:paraId="00000B08">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My specific error:</w:t>
        <w:br w:type="textWrapping"/>
        <w:t xml:space="preserve">Runtime Error in rpc request (from remote system.sql) 404 Not found: Table dtc-de-0315:trips_data_all.green_tripdata_partitioned was not found in location europe-west6 Location: europe-west6 Job ID: 168ee9bd-07cd-4ca4-9ee0-4f6b0f33897c</w:t>
      </w:r>
    </w:p>
    <w:p w:rsidR="00000000" w:rsidDel="00000000" w:rsidP="00000000" w:rsidRDefault="00000000" w:rsidRPr="00000000" w14:paraId="00000B09">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Make sure all of your datasets have the correct region and not a generalised region:</w:t>
        <w:br w:type="textWrapping"/>
        <w:t xml:space="preserve">Europe-west6 as opposed to EU</w:t>
        <w:br w:type="textWrapping"/>
        <w:br w:type="textWrapping"/>
        <w:t xml:space="preserve">Match this in dbt settings:</w:t>
        <w:br w:type="textWrapping"/>
        <w:t xml:space="preserve">dbt -&gt; projects -&gt; optional settings -&gt; manually set location to match</w:t>
      </w:r>
    </w:p>
    <w:p w:rsidR="00000000" w:rsidDel="00000000" w:rsidP="00000000" w:rsidRDefault="00000000" w:rsidRPr="00000000" w14:paraId="00000B0A">
      <w:pPr>
        <w:spacing w:after="200" w:lineRule="auto"/>
        <w:rPr>
          <w:rFonts w:ascii="Fira Code" w:cs="Fira Code" w:eastAsia="Fira Code" w:hAnsi="Fira Code"/>
          <w:b w:val="1"/>
          <w:sz w:val="34"/>
          <w:szCs w:val="34"/>
        </w:rPr>
      </w:pPr>
      <w:r w:rsidDel="00000000" w:rsidR="00000000" w:rsidRPr="00000000">
        <w:rPr>
          <w:rtl w:val="0"/>
        </w:rPr>
      </w:r>
    </w:p>
    <w:p w:rsidR="00000000" w:rsidDel="00000000" w:rsidP="00000000" w:rsidRDefault="00000000" w:rsidRPr="00000000" w14:paraId="00000B0B">
      <w:pPr>
        <w:pStyle w:val="Heading2"/>
        <w:spacing w:after="200" w:lineRule="auto"/>
        <w:ind w:left="720" w:firstLine="0"/>
        <w:rPr>
          <w:rFonts w:ascii="Fira Code" w:cs="Fira Code" w:eastAsia="Fira Code" w:hAnsi="Fira Code"/>
          <w:sz w:val="34"/>
          <w:szCs w:val="34"/>
        </w:rPr>
      </w:pPr>
      <w:bookmarkStart w:colFirst="0" w:colLast="0" w:name="_limwm0ryj8um" w:id="333"/>
      <w:bookmarkEnd w:id="333"/>
      <w:r w:rsidDel="00000000" w:rsidR="00000000" w:rsidRPr="00000000">
        <w:rPr>
          <w:rFonts w:ascii="Fira Code" w:cs="Fira Code" w:eastAsia="Fira Code" w:hAnsi="Fira Code"/>
          <w:sz w:val="34"/>
          <w:szCs w:val="34"/>
          <w:rtl w:val="0"/>
        </w:rPr>
        <w:t xml:space="preserve">Data type errors when ingesting with parquet files</w:t>
        <w:br w:type="textWrapping"/>
      </w:r>
      <w:r w:rsidDel="00000000" w:rsidR="00000000" w:rsidRPr="00000000">
        <w:rPr>
          <w:rtl w:val="0"/>
        </w:rPr>
      </w:r>
    </w:p>
    <w:p w:rsidR="00000000" w:rsidDel="00000000" w:rsidP="00000000" w:rsidRDefault="00000000" w:rsidRPr="00000000" w14:paraId="00000B0C">
      <w:pPr>
        <w:spacing w:after="200" w:lineRule="auto"/>
        <w:ind w:left="72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easiest way to avoid these errors is by ingesting the relevant data in a .csv.gz file type. Then, do:</w:t>
        <w:br w:type="textWrapping"/>
        <w:t xml:space="preserve">CREATE OR REPLACE EXTERNAL TABLE `dtc-de.trips_data_all.fhv_tripdata`</w:t>
      </w:r>
    </w:p>
    <w:p w:rsidR="00000000" w:rsidDel="00000000" w:rsidP="00000000" w:rsidRDefault="00000000" w:rsidRPr="00000000" w14:paraId="00000B0D">
      <w:pPr>
        <w:shd w:fill="fffffe" w:val="clear"/>
        <w:spacing w:after="200" w:line="320" w:lineRule="auto"/>
        <w:ind w:left="72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OPTIONS (</w:t>
      </w:r>
    </w:p>
    <w:p w:rsidR="00000000" w:rsidDel="00000000" w:rsidP="00000000" w:rsidRDefault="00000000" w:rsidRPr="00000000" w14:paraId="00000B0E">
      <w:pPr>
        <w:shd w:fill="fffffe" w:val="clear"/>
        <w:spacing w:after="200" w:line="320" w:lineRule="auto"/>
        <w:ind w:left="72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format = 'CSV',</w:t>
      </w:r>
    </w:p>
    <w:p w:rsidR="00000000" w:rsidDel="00000000" w:rsidP="00000000" w:rsidRDefault="00000000" w:rsidRPr="00000000" w14:paraId="00000B0F">
      <w:pPr>
        <w:shd w:fill="fffffe" w:val="clear"/>
        <w:spacing w:after="200" w:line="320" w:lineRule="auto"/>
        <w:ind w:left="72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uris = ['gs://dtc_data_lake_dtc-de-updated/data/fhv_all/fhv_tripdata_2019-*.csv.gz']</w:t>
      </w:r>
    </w:p>
    <w:p w:rsidR="00000000" w:rsidDel="00000000" w:rsidP="00000000" w:rsidRDefault="00000000" w:rsidRPr="00000000" w14:paraId="00000B10">
      <w:pPr>
        <w:shd w:fill="fffffe" w:val="clear"/>
        <w:spacing w:after="200" w:line="320" w:lineRule="auto"/>
        <w:ind w:left="72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B11">
      <w:pPr>
        <w:shd w:fill="fffffe" w:val="clear"/>
        <w:spacing w:after="200" w:line="320" w:lineRule="auto"/>
        <w:ind w:left="72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As an example. You should no longer have any data type issues for week 4.</w:t>
      </w:r>
    </w:p>
    <w:p w:rsidR="00000000" w:rsidDel="00000000" w:rsidP="00000000" w:rsidRDefault="00000000" w:rsidRPr="00000000" w14:paraId="00000B12">
      <w:pPr>
        <w:spacing w:after="200" w:lineRule="auto"/>
        <w:ind w:left="72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13">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Fira Code" w:cs="Fira Code" w:eastAsia="Fira Code" w:hAnsi="Fira Code"/>
          <w:b w:val="1"/>
          <w:sz w:val="34"/>
          <w:szCs w:val="34"/>
        </w:rPr>
      </w:pPr>
      <w:bookmarkStart w:colFirst="0" w:colLast="0" w:name="_z9jhhmwdo5jm" w:id="334"/>
      <w:bookmarkEnd w:id="334"/>
      <w:r w:rsidDel="00000000" w:rsidR="00000000" w:rsidRPr="00000000">
        <w:rPr>
          <w:rFonts w:ascii="Fira Code" w:cs="Fira Code" w:eastAsia="Fira Code" w:hAnsi="Fira Code"/>
          <w:b w:val="1"/>
          <w:sz w:val="34"/>
          <w:szCs w:val="34"/>
          <w:rtl w:val="0"/>
        </w:rPr>
        <w:t xml:space="preserve">Inconsistent number of rows when re-running fact_trips model</w:t>
      </w:r>
    </w:p>
    <w:p w:rsidR="00000000" w:rsidDel="00000000" w:rsidP="00000000" w:rsidRDefault="00000000" w:rsidRPr="00000000" w14:paraId="00000B1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is due to the way the deduplication is done in the two staging files.</w:t>
      </w:r>
    </w:p>
    <w:p w:rsidR="00000000" w:rsidDel="00000000" w:rsidP="00000000" w:rsidRDefault="00000000" w:rsidRPr="00000000" w14:paraId="00000B15">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1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add </w:t>
      </w:r>
      <w:r w:rsidDel="00000000" w:rsidR="00000000" w:rsidRPr="00000000">
        <w:rPr>
          <w:rFonts w:ascii="Fira Code" w:cs="Fira Code" w:eastAsia="Fira Code" w:hAnsi="Fira Code"/>
          <w:sz w:val="24"/>
          <w:szCs w:val="24"/>
          <w:shd w:fill="f3f3f3" w:val="clear"/>
          <w:rtl w:val="0"/>
        </w:rPr>
        <w:t xml:space="preserve">order by</w:t>
      </w:r>
      <w:r w:rsidDel="00000000" w:rsidR="00000000" w:rsidRPr="00000000">
        <w:rPr>
          <w:rFonts w:ascii="Fira Code" w:cs="Fira Code" w:eastAsia="Fira Code" w:hAnsi="Fira Code"/>
          <w:sz w:val="24"/>
          <w:szCs w:val="24"/>
          <w:rtl w:val="0"/>
        </w:rPr>
        <w:t xml:space="preserve"> in the </w:t>
      </w:r>
      <w:r w:rsidDel="00000000" w:rsidR="00000000" w:rsidRPr="00000000">
        <w:rPr>
          <w:rFonts w:ascii="Fira Code" w:cs="Fira Code" w:eastAsia="Fira Code" w:hAnsi="Fira Code"/>
          <w:sz w:val="24"/>
          <w:szCs w:val="24"/>
          <w:shd w:fill="f3f3f3" w:val="clear"/>
          <w:rtl w:val="0"/>
        </w:rPr>
        <w:t xml:space="preserve">partition by</w:t>
      </w:r>
      <w:r w:rsidDel="00000000" w:rsidR="00000000" w:rsidRPr="00000000">
        <w:rPr>
          <w:rFonts w:ascii="Fira Code" w:cs="Fira Code" w:eastAsia="Fira Code" w:hAnsi="Fira Code"/>
          <w:sz w:val="24"/>
          <w:szCs w:val="24"/>
          <w:rtl w:val="0"/>
        </w:rPr>
        <w:t xml:space="preserve"> part of both staging files. Keep adding columns to order by until the number of rows in the fact_trips table is consistent when re-running the fact_trips model.</w:t>
      </w:r>
    </w:p>
    <w:p w:rsidR="00000000" w:rsidDel="00000000" w:rsidP="00000000" w:rsidRDefault="00000000" w:rsidRPr="00000000" w14:paraId="00000B17">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18">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Explanation (a bit convoluted, feel free to clarify, correct etc.)</w:t>
      </w:r>
    </w:p>
    <w:p w:rsidR="00000000" w:rsidDel="00000000" w:rsidP="00000000" w:rsidRDefault="00000000" w:rsidRPr="00000000" w14:paraId="00000B19">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1A">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We partition by vendor id and pickup_datetime and choose the first row (rn=1) from all these partitions. These partitions are not ordered, so every time we run this, the first row might be a different one. Since the first row is different between runs, it might or might not contain an unknown borough. Then, in the fact_trips model we will discard a different number of rows when we discard all values with an unknown borough.</w:t>
      </w:r>
    </w:p>
    <w:p w:rsidR="00000000" w:rsidDel="00000000" w:rsidP="00000000" w:rsidRDefault="00000000" w:rsidRPr="00000000" w14:paraId="00000B1B">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1C">
      <w:pPr>
        <w:pStyle w:val="Heading2"/>
        <w:spacing w:after="200" w:lineRule="auto"/>
        <w:rPr>
          <w:rFonts w:ascii="Fira Code" w:cs="Fira Code" w:eastAsia="Fira Code" w:hAnsi="Fira Code"/>
          <w:sz w:val="34"/>
          <w:szCs w:val="34"/>
        </w:rPr>
      </w:pPr>
      <w:bookmarkStart w:colFirst="0" w:colLast="0" w:name="_jydn6ys2vhjb" w:id="335"/>
      <w:bookmarkEnd w:id="335"/>
      <w:r w:rsidDel="00000000" w:rsidR="00000000" w:rsidRPr="00000000">
        <w:rPr>
          <w:rFonts w:ascii="Fira Code" w:cs="Fira Code" w:eastAsia="Fira Code" w:hAnsi="Fira Code"/>
          <w:sz w:val="34"/>
          <w:szCs w:val="34"/>
          <w:rtl w:val="0"/>
        </w:rPr>
        <w:t xml:space="preserve">Data Type Error when running fact table</w:t>
      </w:r>
    </w:p>
    <w:p w:rsidR="00000000" w:rsidDel="00000000" w:rsidP="00000000" w:rsidRDefault="00000000" w:rsidRPr="00000000" w14:paraId="00000B1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 encounter data type error on trip_type column, it may due to some nan values that isn’t null in bigquery.</w:t>
      </w:r>
    </w:p>
    <w:p w:rsidR="00000000" w:rsidDel="00000000" w:rsidP="00000000" w:rsidRDefault="00000000" w:rsidRPr="00000000" w14:paraId="00000B1E">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1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try casting it to FLOAT datatype instead of NUMERIC</w:t>
      </w:r>
    </w:p>
    <w:p w:rsidR="00000000" w:rsidDel="00000000" w:rsidP="00000000" w:rsidRDefault="00000000" w:rsidRPr="00000000" w14:paraId="00000B20">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21">
      <w:pPr>
        <w:pStyle w:val="Heading2"/>
        <w:rPr>
          <w:rFonts w:ascii="Fira Code" w:cs="Fira Code" w:eastAsia="Fira Code" w:hAnsi="Fira Code"/>
          <w:sz w:val="34"/>
          <w:szCs w:val="34"/>
        </w:rPr>
      </w:pPr>
      <w:bookmarkStart w:colFirst="0" w:colLast="0" w:name="_27fgv03aqzwf" w:id="336"/>
      <w:bookmarkEnd w:id="336"/>
      <w:r w:rsidDel="00000000" w:rsidR="00000000" w:rsidRPr="00000000">
        <w:rPr>
          <w:rFonts w:ascii="Fira Code" w:cs="Fira Code" w:eastAsia="Fira Code" w:hAnsi="Fira Code"/>
          <w:sz w:val="34"/>
          <w:szCs w:val="34"/>
          <w:rtl w:val="0"/>
        </w:rPr>
        <w:t xml:space="preserve">CREATE TABLE has columns with duplicate name locationid.</w:t>
      </w:r>
    </w:p>
    <w:p w:rsidR="00000000" w:rsidDel="00000000" w:rsidP="00000000" w:rsidRDefault="00000000" w:rsidRPr="00000000" w14:paraId="00000B22">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error could result if you are using some select * query without mentioning the name of table for ex: </w:t>
      </w:r>
    </w:p>
    <w:p w:rsidR="00000000" w:rsidDel="00000000" w:rsidP="00000000" w:rsidRDefault="00000000" w:rsidRPr="00000000" w14:paraId="00000B23">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2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with dim_zones as (</w:t>
      </w:r>
    </w:p>
    <w:p w:rsidR="00000000" w:rsidDel="00000000" w:rsidP="00000000" w:rsidRDefault="00000000" w:rsidRPr="00000000" w14:paraId="00000B25">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select * from `engaged-cosine-374921`.`dbt_victoria_mola`.`dim_zones`</w:t>
      </w:r>
    </w:p>
    <w:p w:rsidR="00000000" w:rsidDel="00000000" w:rsidP="00000000" w:rsidRDefault="00000000" w:rsidRPr="00000000" w14:paraId="00000B2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where borough != 'Unknown'</w:t>
      </w:r>
    </w:p>
    <w:p w:rsidR="00000000" w:rsidDel="00000000" w:rsidP="00000000" w:rsidRDefault="00000000" w:rsidRPr="00000000" w14:paraId="00000B27">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B28">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29">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fhv as (</w:t>
      </w:r>
    </w:p>
    <w:p w:rsidR="00000000" w:rsidDel="00000000" w:rsidP="00000000" w:rsidRDefault="00000000" w:rsidRPr="00000000" w14:paraId="00000B2A">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select * from `engaged-cosine-374921`.`dbt_victoria_mola`.`stg_fhv_tripdata`</w:t>
      </w:r>
    </w:p>
    <w:p w:rsidR="00000000" w:rsidDel="00000000" w:rsidP="00000000" w:rsidRDefault="00000000" w:rsidRPr="00000000" w14:paraId="00000B2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B2C">
      <w:pPr>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select * from fhv</w:t>
      </w:r>
    </w:p>
    <w:p w:rsidR="00000000" w:rsidDel="00000000" w:rsidP="00000000" w:rsidRDefault="00000000" w:rsidRPr="00000000" w14:paraId="00000B2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inner join dim_zones as pickup_zone</w:t>
      </w:r>
    </w:p>
    <w:p w:rsidR="00000000" w:rsidDel="00000000" w:rsidP="00000000" w:rsidRDefault="00000000" w:rsidRPr="00000000" w14:paraId="00000B2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on fhv.PUlocationID = pickup_zone.locationid</w:t>
      </w:r>
    </w:p>
    <w:p w:rsidR="00000000" w:rsidDel="00000000" w:rsidP="00000000" w:rsidRDefault="00000000" w:rsidRPr="00000000" w14:paraId="00000B2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inner join dim_zones as dropoff_zone</w:t>
      </w:r>
    </w:p>
    <w:p w:rsidR="00000000" w:rsidDel="00000000" w:rsidP="00000000" w:rsidRDefault="00000000" w:rsidRPr="00000000" w14:paraId="00000B3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on fhv.DOlocationID = dropoff_zone.locationid</w:t>
      </w:r>
    </w:p>
    <w:p w:rsidR="00000000" w:rsidDel="00000000" w:rsidP="00000000" w:rsidRDefault="00000000" w:rsidRPr="00000000" w14:paraId="00000B3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B32">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33">
      <w:pPr>
        <w:rPr>
          <w:rFonts w:ascii="Fira Code" w:cs="Fira Code" w:eastAsia="Fira Code" w:hAnsi="Fira Code"/>
          <w:b w:val="1"/>
          <w:sz w:val="24"/>
          <w:szCs w:val="24"/>
        </w:rPr>
      </w:pPr>
      <w:r w:rsidDel="00000000" w:rsidR="00000000" w:rsidRPr="00000000">
        <w:rPr>
          <w:rFonts w:ascii="Fira Code" w:cs="Fira Code" w:eastAsia="Fira Code" w:hAnsi="Fira Code"/>
          <w:sz w:val="24"/>
          <w:szCs w:val="24"/>
          <w:rtl w:val="0"/>
        </w:rPr>
        <w:t xml:space="preserve">To resolve just replace use : </w:t>
      </w:r>
      <w:r w:rsidDel="00000000" w:rsidR="00000000" w:rsidRPr="00000000">
        <w:rPr>
          <w:rFonts w:ascii="Fira Code" w:cs="Fira Code" w:eastAsia="Fira Code" w:hAnsi="Fira Code"/>
          <w:b w:val="1"/>
          <w:sz w:val="24"/>
          <w:szCs w:val="24"/>
          <w:rtl w:val="0"/>
        </w:rPr>
        <w:t xml:space="preserve">select fhv.* from fhv</w:t>
      </w:r>
    </w:p>
    <w:p w:rsidR="00000000" w:rsidDel="00000000" w:rsidP="00000000" w:rsidRDefault="00000000" w:rsidRPr="00000000" w14:paraId="00000B3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B35">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36">
      <w:pPr>
        <w:pStyle w:val="Heading2"/>
        <w:rPr>
          <w:rFonts w:ascii="Fira Code" w:cs="Fira Code" w:eastAsia="Fira Code" w:hAnsi="Fira Code"/>
          <w:sz w:val="34"/>
          <w:szCs w:val="34"/>
        </w:rPr>
      </w:pPr>
      <w:bookmarkStart w:colFirst="0" w:colLast="0" w:name="_f8l2ndzbs7fl" w:id="337"/>
      <w:bookmarkEnd w:id="337"/>
      <w:r w:rsidDel="00000000" w:rsidR="00000000" w:rsidRPr="00000000">
        <w:rPr>
          <w:rFonts w:ascii="Fira Code" w:cs="Fira Code" w:eastAsia="Fira Code" w:hAnsi="Fira Code"/>
          <w:sz w:val="34"/>
          <w:szCs w:val="34"/>
          <w:rtl w:val="0"/>
        </w:rPr>
        <w:t xml:space="preserve">Bad int64 value: 0.0 error</w:t>
      </w:r>
    </w:p>
    <w:p w:rsidR="00000000" w:rsidDel="00000000" w:rsidP="00000000" w:rsidRDefault="00000000" w:rsidRPr="00000000" w14:paraId="00000B37">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38">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Some ehail fees are null and casting them to integer gives Bad int64 value: 0.0 error, </w:t>
      </w:r>
    </w:p>
    <w:p w:rsidR="00000000" w:rsidDel="00000000" w:rsidP="00000000" w:rsidRDefault="00000000" w:rsidRPr="00000000" w14:paraId="00000B39">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w:t>
      </w:r>
    </w:p>
    <w:p w:rsidR="00000000" w:rsidDel="00000000" w:rsidP="00000000" w:rsidRDefault="00000000" w:rsidRPr="00000000" w14:paraId="00000B3A">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Using safe_cast returns NULL instead of throwing an error. So use safe_cast from dbt_utils function in the jinja code for casting into integer as follows:</w:t>
      </w:r>
    </w:p>
    <w:p w:rsidR="00000000" w:rsidDel="00000000" w:rsidP="00000000" w:rsidRDefault="00000000" w:rsidRPr="00000000" w14:paraId="00000B3B">
      <w:pPr>
        <w:shd w:fill="111827" w:val="clear"/>
        <w:spacing w:line="325.71428571428567" w:lineRule="auto"/>
        <w:rPr>
          <w:rFonts w:ascii="Fira Code" w:cs="Fira Code" w:eastAsia="Fira Code" w:hAnsi="Fira Code"/>
          <w:color w:val="ffffff"/>
          <w:sz w:val="23"/>
          <w:szCs w:val="23"/>
        </w:rPr>
      </w:pPr>
      <w:r w:rsidDel="00000000" w:rsidR="00000000" w:rsidRPr="00000000">
        <w:rPr>
          <w:rFonts w:ascii="Fira Code" w:cs="Fira Code" w:eastAsia="Fira Code" w:hAnsi="Fira Code"/>
          <w:color w:val="ffffff"/>
          <w:sz w:val="23"/>
          <w:szCs w:val="23"/>
          <w:rtl w:val="0"/>
        </w:rPr>
        <w:t xml:space="preserve"> {{ dbt_utils.safe_cast('ehail_fee',  api.Column.translate_type("integer"))}} as ehail_fee,</w:t>
      </w:r>
      <w:r w:rsidDel="00000000" w:rsidR="00000000" w:rsidRPr="00000000">
        <w:rPr>
          <w:rtl w:val="0"/>
        </w:rPr>
      </w:r>
    </w:p>
    <w:p w:rsidR="00000000" w:rsidDel="00000000" w:rsidP="00000000" w:rsidRDefault="00000000" w:rsidRPr="00000000" w14:paraId="00000B3C">
      <w:pPr>
        <w:pStyle w:val="Heading2"/>
        <w:rPr>
          <w:rFonts w:ascii="Fira Code" w:cs="Fira Code" w:eastAsia="Fira Code" w:hAnsi="Fira Code"/>
          <w:sz w:val="34"/>
          <w:szCs w:val="34"/>
        </w:rPr>
      </w:pPr>
      <w:bookmarkStart w:colFirst="0" w:colLast="0" w:name="_bc6lt09uvnhf" w:id="338"/>
      <w:bookmarkEnd w:id="338"/>
      <w:r w:rsidDel="00000000" w:rsidR="00000000" w:rsidRPr="00000000">
        <w:rPr>
          <w:rtl w:val="0"/>
        </w:rPr>
      </w:r>
    </w:p>
    <w:p w:rsidR="00000000" w:rsidDel="00000000" w:rsidP="00000000" w:rsidRDefault="00000000" w:rsidRPr="00000000" w14:paraId="00000B3D">
      <w:pPr>
        <w:rPr>
          <w:rFonts w:ascii="Fira Code" w:cs="Fira Code" w:eastAsia="Fira Code" w:hAnsi="Fira Code"/>
        </w:rPr>
      </w:pPr>
      <w:r w:rsidDel="00000000" w:rsidR="00000000" w:rsidRPr="00000000">
        <w:rPr>
          <w:rFonts w:ascii="Fira Code" w:cs="Fira Code" w:eastAsia="Fira Code" w:hAnsi="Fira Code"/>
          <w:rtl w:val="0"/>
        </w:rPr>
        <w:t xml:space="preserve">Can also just use safe_cast(ehail_fee as integer) without relying on dbt_utils.</w:t>
      </w:r>
    </w:p>
    <w:p w:rsidR="00000000" w:rsidDel="00000000" w:rsidP="00000000" w:rsidRDefault="00000000" w:rsidRPr="00000000" w14:paraId="00000B3E">
      <w:pPr>
        <w:pStyle w:val="Heading2"/>
        <w:rPr>
          <w:rFonts w:ascii="Fira Code" w:cs="Fira Code" w:eastAsia="Fira Code" w:hAnsi="Fira Code"/>
          <w:sz w:val="34"/>
          <w:szCs w:val="34"/>
        </w:rPr>
      </w:pPr>
      <w:bookmarkStart w:colFirst="0" w:colLast="0" w:name="_tqqpkyrohcl5" w:id="339"/>
      <w:bookmarkEnd w:id="339"/>
      <w:r w:rsidDel="00000000" w:rsidR="00000000" w:rsidRPr="00000000">
        <w:rPr>
          <w:rFonts w:ascii="Fira Code" w:cs="Fira Code" w:eastAsia="Fira Code" w:hAnsi="Fira Code"/>
          <w:sz w:val="34"/>
          <w:szCs w:val="34"/>
          <w:rtl w:val="0"/>
        </w:rPr>
        <w:t xml:space="preserve">Bad int64 value: 2.0/1.0 error</w:t>
      </w:r>
    </w:p>
    <w:p w:rsidR="00000000" w:rsidDel="00000000" w:rsidP="00000000" w:rsidRDefault="00000000" w:rsidRPr="00000000" w14:paraId="00000B3F">
      <w:pPr>
        <w:rPr>
          <w:rFonts w:ascii="Fira Code" w:cs="Fira Code" w:eastAsia="Fira Code" w:hAnsi="Fira Code"/>
        </w:rPr>
      </w:pPr>
      <w:r w:rsidDel="00000000" w:rsidR="00000000" w:rsidRPr="00000000">
        <w:rPr>
          <w:rtl w:val="0"/>
        </w:rPr>
      </w:r>
    </w:p>
    <w:p w:rsidR="00000000" w:rsidDel="00000000" w:rsidP="00000000" w:rsidRDefault="00000000" w:rsidRPr="00000000" w14:paraId="00000B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You might encounter this when building the fact_trips.sql model. The issue may be with the </w:t>
      </w:r>
      <w:r w:rsidDel="00000000" w:rsidR="00000000" w:rsidRPr="00000000">
        <w:rPr>
          <w:rFonts w:ascii="Fira Code" w:cs="Fira Code" w:eastAsia="Fira Code" w:hAnsi="Fira Code"/>
          <w:b w:val="1"/>
          <w:rtl w:val="0"/>
        </w:rPr>
        <w:t xml:space="preserve">payment_type_description </w:t>
      </w:r>
      <w:r w:rsidDel="00000000" w:rsidR="00000000" w:rsidRPr="00000000">
        <w:rPr>
          <w:rFonts w:ascii="Fira Code" w:cs="Fira Code" w:eastAsia="Fira Code" w:hAnsi="Fira Code"/>
          <w:rtl w:val="0"/>
        </w:rPr>
        <w:t xml:space="preserve">field. </w:t>
      </w:r>
    </w:p>
    <w:p w:rsidR="00000000" w:rsidDel="00000000" w:rsidP="00000000" w:rsidRDefault="00000000" w:rsidRPr="00000000" w14:paraId="00000B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Using safe_cast as above, would cause the entire field to become null. A better approach is to drop the offending decimal place, then cast to integer. </w:t>
      </w:r>
    </w:p>
    <w:p w:rsidR="00000000" w:rsidDel="00000000" w:rsidP="00000000" w:rsidRDefault="00000000" w:rsidRPr="00000000" w14:paraId="00000B42">
      <w:pPr>
        <w:shd w:fill="ffffff" w:val="clear"/>
        <w:spacing w:line="325.71428571428567" w:lineRule="auto"/>
        <w:rPr>
          <w:rFonts w:ascii="Fira Code" w:cs="Fira Code" w:eastAsia="Fira Code" w:hAnsi="Fira Code"/>
          <w:sz w:val="34"/>
          <w:szCs w:val="34"/>
        </w:rPr>
      </w:pPr>
      <w:r w:rsidDel="00000000" w:rsidR="00000000" w:rsidRPr="00000000">
        <w:rPr>
          <w:rFonts w:ascii="Fira Code" w:cs="Fira Code" w:eastAsia="Fira Code" w:hAnsi="Fira Code"/>
          <w:color w:val="c700c7"/>
          <w:sz w:val="21"/>
          <w:szCs w:val="21"/>
          <w:rtl w:val="0"/>
        </w:rPr>
        <w:t xml:space="preserve">cast</w:t>
      </w:r>
      <w:r w:rsidDel="00000000" w:rsidR="00000000" w:rsidRPr="00000000">
        <w:rPr>
          <w:rFonts w:ascii="Fira Code" w:cs="Fira Code" w:eastAsia="Fira Code" w:hAnsi="Fira Code"/>
          <w:sz w:val="21"/>
          <w:szCs w:val="21"/>
          <w:rtl w:val="0"/>
        </w:rPr>
        <w:t xml:space="preserve">(</w:t>
      </w:r>
      <w:r w:rsidDel="00000000" w:rsidR="00000000" w:rsidRPr="00000000">
        <w:rPr>
          <w:rFonts w:ascii="Fira Code" w:cs="Fira Code" w:eastAsia="Fira Code" w:hAnsi="Fira Code"/>
          <w:color w:val="c700c7"/>
          <w:sz w:val="21"/>
          <w:szCs w:val="21"/>
          <w:rtl w:val="0"/>
        </w:rPr>
        <w:t xml:space="preserve">replace</w:t>
      </w:r>
      <w:r w:rsidDel="00000000" w:rsidR="00000000" w:rsidRPr="00000000">
        <w:rPr>
          <w:rFonts w:ascii="Fira Code" w:cs="Fira Code" w:eastAsia="Fira Code" w:hAnsi="Fira Code"/>
          <w:sz w:val="21"/>
          <w:szCs w:val="21"/>
          <w:rtl w:val="0"/>
        </w:rPr>
        <w:t xml:space="preserve">(</w:t>
      </w:r>
      <w:r w:rsidDel="00000000" w:rsidR="00000000" w:rsidRPr="00000000">
        <w:rPr>
          <w:rFonts w:ascii="Fira Code" w:cs="Fira Code" w:eastAsia="Fira Code" w:hAnsi="Fira Code"/>
          <w:color w:val="047377"/>
          <w:sz w:val="21"/>
          <w:szCs w:val="21"/>
          <w:rtl w:val="0"/>
        </w:rPr>
        <w:t xml:space="preserve">{{</w:t>
      </w:r>
      <w:r w:rsidDel="00000000" w:rsidR="00000000" w:rsidRPr="00000000">
        <w:rPr>
          <w:rFonts w:ascii="Fira Code" w:cs="Fira Code" w:eastAsia="Fira Code" w:hAnsi="Fira Code"/>
          <w:sz w:val="21"/>
          <w:szCs w:val="21"/>
          <w:rtl w:val="0"/>
        </w:rPr>
        <w:t xml:space="preserve"> payment_type </w:t>
      </w:r>
      <w:r w:rsidDel="00000000" w:rsidR="00000000" w:rsidRPr="00000000">
        <w:rPr>
          <w:rFonts w:ascii="Fira Code" w:cs="Fira Code" w:eastAsia="Fira Code" w:hAnsi="Fira Code"/>
          <w:color w:val="047377"/>
          <w:sz w:val="21"/>
          <w:szCs w:val="21"/>
          <w:rtl w:val="0"/>
        </w:rPr>
        <w:t xml:space="preserve">}}</w:t>
      </w:r>
      <w:r w:rsidDel="00000000" w:rsidR="00000000" w:rsidRPr="00000000">
        <w:rPr>
          <w:rFonts w:ascii="Fira Code" w:cs="Fira Code" w:eastAsia="Fira Code" w:hAnsi="Fira Code"/>
          <w:sz w:val="21"/>
          <w:szCs w:val="21"/>
          <w:rtl w:val="0"/>
        </w:rPr>
        <w:t xml:space="preserve">,</w:t>
      </w:r>
      <w:r w:rsidDel="00000000" w:rsidR="00000000" w:rsidRPr="00000000">
        <w:rPr>
          <w:rFonts w:ascii="Fira Code" w:cs="Fira Code" w:eastAsia="Fira Code" w:hAnsi="Fira Code"/>
          <w:color w:val="ee0000"/>
          <w:sz w:val="21"/>
          <w:szCs w:val="21"/>
          <w:rtl w:val="0"/>
        </w:rPr>
        <w:t xml:space="preserve">'.0'</w:t>
      </w:r>
      <w:r w:rsidDel="00000000" w:rsidR="00000000" w:rsidRPr="00000000">
        <w:rPr>
          <w:rFonts w:ascii="Fira Code" w:cs="Fira Code" w:eastAsia="Fira Code" w:hAnsi="Fira Code"/>
          <w:sz w:val="21"/>
          <w:szCs w:val="21"/>
          <w:rtl w:val="0"/>
        </w:rPr>
        <w:t xml:space="preserve">,</w:t>
      </w:r>
      <w:r w:rsidDel="00000000" w:rsidR="00000000" w:rsidRPr="00000000">
        <w:rPr>
          <w:rFonts w:ascii="Fira Code" w:cs="Fira Code" w:eastAsia="Fira Code" w:hAnsi="Fira Code"/>
          <w:color w:val="ee0000"/>
          <w:sz w:val="21"/>
          <w:szCs w:val="21"/>
          <w:rtl w:val="0"/>
        </w:rPr>
        <w:t xml:space="preserve">''</w:t>
      </w:r>
      <w:r w:rsidDel="00000000" w:rsidR="00000000" w:rsidRPr="00000000">
        <w:rPr>
          <w:rFonts w:ascii="Fira Code" w:cs="Fira Code" w:eastAsia="Fira Code" w:hAnsi="Fira Code"/>
          <w:sz w:val="21"/>
          <w:szCs w:val="21"/>
          <w:rtl w:val="0"/>
        </w:rPr>
        <w:t xml:space="preserve">) </w:t>
      </w:r>
      <w:r w:rsidDel="00000000" w:rsidR="00000000" w:rsidRPr="00000000">
        <w:rPr>
          <w:rFonts w:ascii="Fira Code" w:cs="Fira Code" w:eastAsia="Fira Code" w:hAnsi="Fira Code"/>
          <w:color w:val="0000ff"/>
          <w:sz w:val="21"/>
          <w:szCs w:val="21"/>
          <w:rtl w:val="0"/>
        </w:rPr>
        <w:t xml:space="preserve">as</w:t>
      </w:r>
      <w:r w:rsidDel="00000000" w:rsidR="00000000" w:rsidRPr="00000000">
        <w:rPr>
          <w:rFonts w:ascii="Fira Code" w:cs="Fira Code" w:eastAsia="Fira Code" w:hAnsi="Fira Code"/>
          <w:sz w:val="21"/>
          <w:szCs w:val="21"/>
          <w:rtl w:val="0"/>
        </w:rPr>
        <w:t xml:space="preserve"> </w:t>
      </w:r>
      <w:r w:rsidDel="00000000" w:rsidR="00000000" w:rsidRPr="00000000">
        <w:rPr>
          <w:rFonts w:ascii="Fira Code" w:cs="Fira Code" w:eastAsia="Fira Code" w:hAnsi="Fira Code"/>
          <w:color w:val="0000ff"/>
          <w:sz w:val="21"/>
          <w:szCs w:val="21"/>
          <w:rtl w:val="0"/>
        </w:rPr>
        <w:t xml:space="preserve">integer</w:t>
      </w:r>
      <w:r w:rsidDel="00000000" w:rsidR="00000000" w:rsidRPr="00000000">
        <w:rPr>
          <w:rFonts w:ascii="Fira Code" w:cs="Fira Code" w:eastAsia="Fira Code" w:hAnsi="Fira Code"/>
          <w:sz w:val="21"/>
          <w:szCs w:val="21"/>
          <w:rtl w:val="0"/>
        </w:rPr>
        <w:t xml:space="preserve">)</w:t>
      </w:r>
      <w:r w:rsidDel="00000000" w:rsidR="00000000" w:rsidRPr="00000000">
        <w:rPr>
          <w:rtl w:val="0"/>
        </w:rPr>
      </w:r>
    </w:p>
    <w:p w:rsidR="00000000" w:rsidDel="00000000" w:rsidP="00000000" w:rsidRDefault="00000000" w:rsidRPr="00000000" w14:paraId="00000B43">
      <w:pPr>
        <w:rPr>
          <w:rFonts w:ascii="Fira Code" w:cs="Fira Code" w:eastAsia="Fira Code" w:hAnsi="Fira Code"/>
          <w:sz w:val="24"/>
          <w:szCs w:val="24"/>
        </w:rPr>
      </w:pPr>
      <w:r w:rsidDel="00000000" w:rsidR="00000000" w:rsidRPr="00000000">
        <w:rPr>
          <w:rFonts w:ascii="Fira Code" w:cs="Fira Code" w:eastAsia="Fira Code" w:hAnsi="Fira Code"/>
          <w:sz w:val="34"/>
          <w:szCs w:val="34"/>
          <w:rtl w:val="0"/>
        </w:rPr>
        <w:t xml:space="preserve">Bad int64 value: 1.0 error (again)</w:t>
        <w:br w:type="textWrapping"/>
      </w:r>
      <w:r w:rsidDel="00000000" w:rsidR="00000000" w:rsidRPr="00000000">
        <w:rPr>
          <w:rFonts w:ascii="Fira Code" w:cs="Fira Code" w:eastAsia="Fira Code" w:hAnsi="Fira Code"/>
          <w:sz w:val="24"/>
          <w:szCs w:val="24"/>
          <w:rtl w:val="0"/>
        </w:rPr>
        <w:br w:type="textWrapping"/>
        <w:t xml:space="preserve">I found that there are more columns causing the bad INT64: ratecodeid and trip_type on Green_tripdata table.</w:t>
        <w:br w:type="textWrapping"/>
        <w:t xml:space="preserve">You can use the queries below to address them:</w:t>
      </w:r>
    </w:p>
    <w:p w:rsidR="00000000" w:rsidDel="00000000" w:rsidP="00000000" w:rsidRDefault="00000000" w:rsidRPr="00000000" w14:paraId="00000B44">
      <w:pPr>
        <w:shd w:fill="ffffff" w:val="clear"/>
        <w:spacing w:line="320" w:lineRule="auto"/>
        <w:rPr>
          <w:rFonts w:ascii="Fira Code" w:cs="Fira Code" w:eastAsia="Fira Code" w:hAnsi="Fira Code"/>
          <w:color w:val="37474f"/>
          <w:sz w:val="18"/>
          <w:szCs w:val="18"/>
        </w:rPr>
      </w:pPr>
      <w:r w:rsidDel="00000000" w:rsidR="00000000" w:rsidRPr="00000000">
        <w:rPr>
          <w:rFonts w:ascii="Fira Code" w:cs="Fira Code" w:eastAsia="Fira Code" w:hAnsi="Fira Code"/>
          <w:color w:val="3367d6"/>
          <w:sz w:val="18"/>
          <w:szCs w:val="18"/>
          <w:rtl w:val="0"/>
        </w:rPr>
        <w:t xml:space="preserve">CAST</w:t>
      </w:r>
      <w:r w:rsidDel="00000000" w:rsidR="00000000" w:rsidRPr="00000000">
        <w:rPr>
          <w:rFonts w:ascii="Fira Code" w:cs="Fira Code" w:eastAsia="Fira Code" w:hAnsi="Fira Code"/>
          <w:color w:val="37474f"/>
          <w:sz w:val="18"/>
          <w:szCs w:val="18"/>
          <w:rtl w:val="0"/>
        </w:rPr>
        <w:t xml:space="preserve">(</w:t>
      </w:r>
    </w:p>
    <w:p w:rsidR="00000000" w:rsidDel="00000000" w:rsidP="00000000" w:rsidRDefault="00000000" w:rsidRPr="00000000" w14:paraId="00000B45">
      <w:pPr>
        <w:shd w:fill="ffffff" w:val="clear"/>
        <w:spacing w:line="320" w:lineRule="auto"/>
        <w:rPr>
          <w:rFonts w:ascii="Fira Code" w:cs="Fira Code" w:eastAsia="Fira Code" w:hAnsi="Fira Code"/>
          <w:color w:val="3367d6"/>
          <w:sz w:val="18"/>
          <w:szCs w:val="18"/>
        </w:rPr>
      </w:pP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REGEXP_REPLACE</w:t>
      </w:r>
      <w:r w:rsidDel="00000000" w:rsidR="00000000" w:rsidRPr="00000000">
        <w:rPr>
          <w:rFonts w:ascii="Fira Code" w:cs="Fira Code" w:eastAsia="Fira Code" w:hAnsi="Fira Code"/>
          <w:color w:val="37474f"/>
          <w:sz w:val="18"/>
          <w:szCs w:val="18"/>
          <w:rtl w:val="0"/>
        </w:rPr>
        <w:t xml:space="preserve">(</w:t>
      </w:r>
      <w:r w:rsidDel="00000000" w:rsidR="00000000" w:rsidRPr="00000000">
        <w:rPr>
          <w:rFonts w:ascii="Fira Code" w:cs="Fira Code" w:eastAsia="Fira Code" w:hAnsi="Fira Code"/>
          <w:color w:val="3367d6"/>
          <w:sz w:val="18"/>
          <w:szCs w:val="18"/>
          <w:rtl w:val="0"/>
        </w:rPr>
        <w:t xml:space="preserve">CAST</w:t>
      </w:r>
      <w:r w:rsidDel="00000000" w:rsidR="00000000" w:rsidRPr="00000000">
        <w:rPr>
          <w:rFonts w:ascii="Fira Code" w:cs="Fira Code" w:eastAsia="Fira Code" w:hAnsi="Fira Code"/>
          <w:color w:val="37474f"/>
          <w:sz w:val="18"/>
          <w:szCs w:val="18"/>
          <w:rtl w:val="0"/>
        </w:rPr>
        <w:t xml:space="preserve">(</w:t>
      </w:r>
      <w:r w:rsidDel="00000000" w:rsidR="00000000" w:rsidRPr="00000000">
        <w:rPr>
          <w:rFonts w:ascii="Fira Code" w:cs="Fira Code" w:eastAsia="Fira Code" w:hAnsi="Fira Code"/>
          <w:sz w:val="18"/>
          <w:szCs w:val="18"/>
          <w:rtl w:val="0"/>
        </w:rPr>
        <w:t xml:space="preserve">rate_code</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AS</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STRING</w:t>
      </w:r>
      <w:r w:rsidDel="00000000" w:rsidR="00000000" w:rsidRPr="00000000">
        <w:rPr>
          <w:rFonts w:ascii="Fira Code" w:cs="Fira Code" w:eastAsia="Fira Code" w:hAnsi="Fira Code"/>
          <w:color w:val="37474f"/>
          <w:sz w:val="18"/>
          <w:szCs w:val="18"/>
          <w:rtl w:val="0"/>
        </w:rPr>
        <w:t xml:space="preserve">)</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sz w:val="18"/>
          <w:szCs w:val="18"/>
          <w:rtl w:val="0"/>
        </w:rPr>
        <w:t xml:space="preserve">r</w:t>
      </w:r>
      <w:r w:rsidDel="00000000" w:rsidR="00000000" w:rsidRPr="00000000">
        <w:rPr>
          <w:rFonts w:ascii="Fira Code" w:cs="Fira Code" w:eastAsia="Fira Code" w:hAnsi="Fira Code"/>
          <w:color w:val="0d904f"/>
          <w:sz w:val="18"/>
          <w:szCs w:val="18"/>
          <w:rtl w:val="0"/>
        </w:rPr>
        <w:t xml:space="preserve">'\.0'</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0d904f"/>
          <w:sz w:val="18"/>
          <w:szCs w:val="18"/>
          <w:rtl w:val="0"/>
        </w:rPr>
        <w:t xml:space="preserve">''</w:t>
      </w:r>
      <w:r w:rsidDel="00000000" w:rsidR="00000000" w:rsidRPr="00000000">
        <w:rPr>
          <w:rFonts w:ascii="Fira Code" w:cs="Fira Code" w:eastAsia="Fira Code" w:hAnsi="Fira Code"/>
          <w:color w:val="37474f"/>
          <w:sz w:val="18"/>
          <w:szCs w:val="18"/>
          <w:rtl w:val="0"/>
        </w:rPr>
        <w:t xml:space="preserve">)</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AS</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INT64</w:t>
      </w:r>
    </w:p>
    <w:p w:rsidR="00000000" w:rsidDel="00000000" w:rsidP="00000000" w:rsidRDefault="00000000" w:rsidRPr="00000000" w14:paraId="00000B46">
      <w:pPr>
        <w:shd w:fill="ffffff" w:val="clear"/>
        <w:spacing w:line="320" w:lineRule="auto"/>
        <w:rPr>
          <w:rFonts w:ascii="Fira Code" w:cs="Fira Code" w:eastAsia="Fira Code" w:hAnsi="Fira Code"/>
          <w:color w:val="3a474e"/>
          <w:sz w:val="18"/>
          <w:szCs w:val="18"/>
        </w:rPr>
      </w:pP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7474f"/>
          <w:sz w:val="18"/>
          <w:szCs w:val="18"/>
          <w:rtl w:val="0"/>
        </w:rPr>
        <w:t xml:space="preserve">)</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AS</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sz w:val="18"/>
          <w:szCs w:val="18"/>
          <w:rtl w:val="0"/>
        </w:rPr>
        <w:t xml:space="preserve">ratecodeid</w:t>
      </w:r>
      <w:r w:rsidDel="00000000" w:rsidR="00000000" w:rsidRPr="00000000">
        <w:rPr>
          <w:rFonts w:ascii="Fira Code" w:cs="Fira Code" w:eastAsia="Fira Code" w:hAnsi="Fira Code"/>
          <w:color w:val="3a474e"/>
          <w:sz w:val="18"/>
          <w:szCs w:val="18"/>
          <w:rtl w:val="0"/>
        </w:rPr>
        <w:t xml:space="preserve">,</w:t>
      </w:r>
    </w:p>
    <w:p w:rsidR="00000000" w:rsidDel="00000000" w:rsidP="00000000" w:rsidRDefault="00000000" w:rsidRPr="00000000" w14:paraId="00000B47">
      <w:pPr>
        <w:shd w:fill="ffffff" w:val="clear"/>
        <w:spacing w:line="320" w:lineRule="auto"/>
        <w:rPr>
          <w:rFonts w:ascii="Fira Code" w:cs="Fira Code" w:eastAsia="Fira Code" w:hAnsi="Fira Code"/>
          <w:color w:val="37474f"/>
          <w:sz w:val="18"/>
          <w:szCs w:val="18"/>
        </w:rPr>
      </w:pPr>
      <w:r w:rsidDel="00000000" w:rsidR="00000000" w:rsidRPr="00000000">
        <w:rPr>
          <w:rFonts w:ascii="Fira Code" w:cs="Fira Code" w:eastAsia="Fira Code" w:hAnsi="Fira Code"/>
          <w:color w:val="3367d6"/>
          <w:sz w:val="18"/>
          <w:szCs w:val="18"/>
          <w:rtl w:val="0"/>
        </w:rPr>
        <w:t xml:space="preserve">CAST</w:t>
      </w:r>
      <w:r w:rsidDel="00000000" w:rsidR="00000000" w:rsidRPr="00000000">
        <w:rPr>
          <w:rFonts w:ascii="Fira Code" w:cs="Fira Code" w:eastAsia="Fira Code" w:hAnsi="Fira Code"/>
          <w:color w:val="37474f"/>
          <w:sz w:val="18"/>
          <w:szCs w:val="18"/>
          <w:rtl w:val="0"/>
        </w:rPr>
        <w:t xml:space="preserve">(</w:t>
      </w:r>
    </w:p>
    <w:p w:rsidR="00000000" w:rsidDel="00000000" w:rsidP="00000000" w:rsidRDefault="00000000" w:rsidRPr="00000000" w14:paraId="00000B48">
      <w:pPr>
        <w:shd w:fill="ffffff" w:val="clear"/>
        <w:spacing w:line="320" w:lineRule="auto"/>
        <w:rPr>
          <w:rFonts w:ascii="Fira Code" w:cs="Fira Code" w:eastAsia="Fira Code" w:hAnsi="Fira Code"/>
          <w:color w:val="3367d6"/>
          <w:sz w:val="18"/>
          <w:szCs w:val="18"/>
        </w:rPr>
      </w:pP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CASE</w:t>
      </w:r>
    </w:p>
    <w:p w:rsidR="00000000" w:rsidDel="00000000" w:rsidP="00000000" w:rsidRDefault="00000000" w:rsidRPr="00000000" w14:paraId="00000B49">
      <w:pPr>
        <w:shd w:fill="ffffff" w:val="clear"/>
        <w:spacing w:line="320" w:lineRule="auto"/>
        <w:rPr>
          <w:rFonts w:ascii="Fira Code" w:cs="Fira Code" w:eastAsia="Fira Code" w:hAnsi="Fira Code"/>
          <w:color w:val="3367d6"/>
          <w:sz w:val="18"/>
          <w:szCs w:val="18"/>
        </w:rPr>
      </w:pP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WHEN</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REGEXP_CONTAINS</w:t>
      </w:r>
      <w:r w:rsidDel="00000000" w:rsidR="00000000" w:rsidRPr="00000000">
        <w:rPr>
          <w:rFonts w:ascii="Fira Code" w:cs="Fira Code" w:eastAsia="Fira Code" w:hAnsi="Fira Code"/>
          <w:color w:val="37474f"/>
          <w:sz w:val="18"/>
          <w:szCs w:val="18"/>
          <w:rtl w:val="0"/>
        </w:rPr>
        <w:t xml:space="preserve">(</w:t>
      </w:r>
      <w:r w:rsidDel="00000000" w:rsidR="00000000" w:rsidRPr="00000000">
        <w:rPr>
          <w:rFonts w:ascii="Fira Code" w:cs="Fira Code" w:eastAsia="Fira Code" w:hAnsi="Fira Code"/>
          <w:color w:val="3367d6"/>
          <w:sz w:val="18"/>
          <w:szCs w:val="18"/>
          <w:rtl w:val="0"/>
        </w:rPr>
        <w:t xml:space="preserve">CAST</w:t>
      </w:r>
      <w:r w:rsidDel="00000000" w:rsidR="00000000" w:rsidRPr="00000000">
        <w:rPr>
          <w:rFonts w:ascii="Fira Code" w:cs="Fira Code" w:eastAsia="Fira Code" w:hAnsi="Fira Code"/>
          <w:color w:val="37474f"/>
          <w:sz w:val="18"/>
          <w:szCs w:val="18"/>
          <w:rtl w:val="0"/>
        </w:rPr>
        <w:t xml:space="preserve">(</w:t>
      </w:r>
      <w:r w:rsidDel="00000000" w:rsidR="00000000" w:rsidRPr="00000000">
        <w:rPr>
          <w:rFonts w:ascii="Fira Code" w:cs="Fira Code" w:eastAsia="Fira Code" w:hAnsi="Fira Code"/>
          <w:sz w:val="18"/>
          <w:szCs w:val="18"/>
          <w:rtl w:val="0"/>
        </w:rPr>
        <w:t xml:space="preserve">trip_type</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AS</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STRING</w:t>
      </w:r>
      <w:r w:rsidDel="00000000" w:rsidR="00000000" w:rsidRPr="00000000">
        <w:rPr>
          <w:rFonts w:ascii="Fira Code" w:cs="Fira Code" w:eastAsia="Fira Code" w:hAnsi="Fira Code"/>
          <w:color w:val="37474f"/>
          <w:sz w:val="18"/>
          <w:szCs w:val="18"/>
          <w:rtl w:val="0"/>
        </w:rPr>
        <w:t xml:space="preserve">)</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sz w:val="18"/>
          <w:szCs w:val="18"/>
          <w:rtl w:val="0"/>
        </w:rPr>
        <w:t xml:space="preserve">r</w:t>
      </w:r>
      <w:r w:rsidDel="00000000" w:rsidR="00000000" w:rsidRPr="00000000">
        <w:rPr>
          <w:rFonts w:ascii="Fira Code" w:cs="Fira Code" w:eastAsia="Fira Code" w:hAnsi="Fira Code"/>
          <w:color w:val="0d904f"/>
          <w:sz w:val="18"/>
          <w:szCs w:val="18"/>
          <w:rtl w:val="0"/>
        </w:rPr>
        <w:t xml:space="preserve">'\.\d+'</w:t>
      </w:r>
      <w:r w:rsidDel="00000000" w:rsidR="00000000" w:rsidRPr="00000000">
        <w:rPr>
          <w:rFonts w:ascii="Fira Code" w:cs="Fira Code" w:eastAsia="Fira Code" w:hAnsi="Fira Code"/>
          <w:color w:val="37474f"/>
          <w:sz w:val="18"/>
          <w:szCs w:val="18"/>
          <w:rtl w:val="0"/>
        </w:rPr>
        <w:t xml:space="preserve">)</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THEN</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NULL</w:t>
      </w:r>
    </w:p>
    <w:p w:rsidR="00000000" w:rsidDel="00000000" w:rsidP="00000000" w:rsidRDefault="00000000" w:rsidRPr="00000000" w14:paraId="00000B4A">
      <w:pPr>
        <w:shd w:fill="ffffff" w:val="clear"/>
        <w:spacing w:line="320" w:lineRule="auto"/>
        <w:rPr>
          <w:rFonts w:ascii="Fira Code" w:cs="Fira Code" w:eastAsia="Fira Code" w:hAnsi="Fira Code"/>
          <w:color w:val="37474f"/>
          <w:sz w:val="18"/>
          <w:szCs w:val="18"/>
        </w:rPr>
      </w:pP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ELSE</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CAST</w:t>
      </w:r>
      <w:r w:rsidDel="00000000" w:rsidR="00000000" w:rsidRPr="00000000">
        <w:rPr>
          <w:rFonts w:ascii="Fira Code" w:cs="Fira Code" w:eastAsia="Fira Code" w:hAnsi="Fira Code"/>
          <w:color w:val="37474f"/>
          <w:sz w:val="18"/>
          <w:szCs w:val="18"/>
          <w:rtl w:val="0"/>
        </w:rPr>
        <w:t xml:space="preserve">(</w:t>
      </w:r>
      <w:r w:rsidDel="00000000" w:rsidR="00000000" w:rsidRPr="00000000">
        <w:rPr>
          <w:rFonts w:ascii="Fira Code" w:cs="Fira Code" w:eastAsia="Fira Code" w:hAnsi="Fira Code"/>
          <w:sz w:val="18"/>
          <w:szCs w:val="18"/>
          <w:rtl w:val="0"/>
        </w:rPr>
        <w:t xml:space="preserve">trip_type</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AS</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INT64</w:t>
      </w:r>
      <w:r w:rsidDel="00000000" w:rsidR="00000000" w:rsidRPr="00000000">
        <w:rPr>
          <w:rFonts w:ascii="Fira Code" w:cs="Fira Code" w:eastAsia="Fira Code" w:hAnsi="Fira Code"/>
          <w:color w:val="37474f"/>
          <w:sz w:val="18"/>
          <w:szCs w:val="18"/>
          <w:rtl w:val="0"/>
        </w:rPr>
        <w:t xml:space="preserve">)</w:t>
      </w:r>
    </w:p>
    <w:p w:rsidR="00000000" w:rsidDel="00000000" w:rsidP="00000000" w:rsidRDefault="00000000" w:rsidRPr="00000000" w14:paraId="00000B4B">
      <w:pPr>
        <w:shd w:fill="ffffff" w:val="clear"/>
        <w:spacing w:line="320" w:lineRule="auto"/>
        <w:rPr>
          <w:rFonts w:ascii="Fira Code" w:cs="Fira Code" w:eastAsia="Fira Code" w:hAnsi="Fira Code"/>
          <w:color w:val="3367d6"/>
          <w:sz w:val="18"/>
          <w:szCs w:val="18"/>
        </w:rPr>
      </w:pP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END</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AS</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INT64</w:t>
      </w:r>
    </w:p>
    <w:p w:rsidR="00000000" w:rsidDel="00000000" w:rsidP="00000000" w:rsidRDefault="00000000" w:rsidRPr="00000000" w14:paraId="00000B4C">
      <w:pPr>
        <w:shd w:fill="ffffff" w:val="clear"/>
        <w:spacing w:line="320" w:lineRule="auto"/>
        <w:rPr>
          <w:rFonts w:ascii="Fira Code" w:cs="Fira Code" w:eastAsia="Fira Code" w:hAnsi="Fira Code"/>
        </w:rPr>
      </w:pP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7474f"/>
          <w:sz w:val="18"/>
          <w:szCs w:val="18"/>
          <w:rtl w:val="0"/>
        </w:rPr>
        <w:t xml:space="preserve">)</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AS</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sz w:val="18"/>
          <w:szCs w:val="18"/>
          <w:rtl w:val="0"/>
        </w:rPr>
        <w:t xml:space="preserve">trip_type</w:t>
      </w:r>
      <w:r w:rsidDel="00000000" w:rsidR="00000000" w:rsidRPr="00000000">
        <w:rPr>
          <w:rFonts w:ascii="Fira Code" w:cs="Fira Code" w:eastAsia="Fira Code" w:hAnsi="Fira Code"/>
          <w:color w:val="3a474e"/>
          <w:sz w:val="18"/>
          <w:szCs w:val="18"/>
          <w:rtl w:val="0"/>
        </w:rPr>
        <w:t xml:space="preserve">,</w:t>
      </w:r>
      <w:r w:rsidDel="00000000" w:rsidR="00000000" w:rsidRPr="00000000">
        <w:rPr>
          <w:rtl w:val="0"/>
        </w:rPr>
      </w:r>
    </w:p>
    <w:p w:rsidR="00000000" w:rsidDel="00000000" w:rsidP="00000000" w:rsidRDefault="00000000" w:rsidRPr="00000000" w14:paraId="00000B4D">
      <w:pPr>
        <w:rPr>
          <w:rFonts w:ascii="Fira Code" w:cs="Fira Code" w:eastAsia="Fira Code" w:hAnsi="Fira Code"/>
        </w:rPr>
      </w:pPr>
      <w:r w:rsidDel="00000000" w:rsidR="00000000" w:rsidRPr="00000000">
        <w:rPr>
          <w:rtl w:val="0"/>
        </w:rPr>
      </w:r>
    </w:p>
    <w:p w:rsidR="00000000" w:rsidDel="00000000" w:rsidP="00000000" w:rsidRDefault="00000000" w:rsidRPr="00000000" w14:paraId="00000B4E">
      <w:pPr>
        <w:pStyle w:val="Heading2"/>
        <w:rPr>
          <w:rFonts w:ascii="Fira Code" w:cs="Fira Code" w:eastAsia="Fira Code" w:hAnsi="Fira Code"/>
        </w:rPr>
      </w:pPr>
      <w:bookmarkStart w:colFirst="0" w:colLast="0" w:name="_oxqnm9upwaq2" w:id="340"/>
      <w:bookmarkEnd w:id="340"/>
      <w:r w:rsidDel="00000000" w:rsidR="00000000" w:rsidRPr="00000000">
        <w:rPr>
          <w:rFonts w:ascii="Fira Code" w:cs="Fira Code" w:eastAsia="Fira Code" w:hAnsi="Fira Code"/>
          <w:rtl w:val="0"/>
        </w:rPr>
        <w:t xml:space="preserve">DBT - Error on building fact_trips.sql: </w:t>
      </w:r>
      <w:r w:rsidDel="00000000" w:rsidR="00000000" w:rsidRPr="00000000">
        <w:rPr>
          <w:rFonts w:ascii="Fira Code" w:cs="Fira Code" w:eastAsia="Fira Code" w:hAnsi="Fira Code"/>
          <w:rtl w:val="0"/>
        </w:rPr>
        <w:t xml:space="preserve">Parquet column 'ehail_fee' has type DOUBLE which does not match the target cpp_type INT64. File: gs://&lt;gcs bucket&gt;/&lt;table&gt;/green_taxi_2019-01.parquet")</w:t>
      </w:r>
    </w:p>
    <w:p w:rsidR="00000000" w:rsidDel="00000000" w:rsidP="00000000" w:rsidRDefault="00000000" w:rsidRPr="00000000" w14:paraId="00000B4F">
      <w:pPr>
        <w:rPr>
          <w:rFonts w:ascii="Fira Code" w:cs="Fira Code" w:eastAsia="Fira Code" w:hAnsi="Fira Code"/>
        </w:rPr>
      </w:pPr>
      <w:r w:rsidDel="00000000" w:rsidR="00000000" w:rsidRPr="00000000">
        <w:rPr>
          <w:rFonts w:ascii="Fira Code" w:cs="Fira Code" w:eastAsia="Fira Code" w:hAnsi="Fira Code"/>
          <w:rtl w:val="0"/>
        </w:rPr>
        <w:t xml:space="preserve">The two solution above don’t work for me - I used the line below in `stg_green_trips.sql` to replace the original ehail_fee line:</w:t>
      </w:r>
    </w:p>
    <w:p w:rsidR="00000000" w:rsidDel="00000000" w:rsidP="00000000" w:rsidRDefault="00000000" w:rsidRPr="00000000" w14:paraId="00000B50">
      <w:pPr>
        <w:rPr>
          <w:rFonts w:ascii="Fira Code" w:cs="Fira Code" w:eastAsia="Fira Code" w:hAnsi="Fira Code"/>
        </w:rPr>
      </w:pPr>
      <w:r w:rsidDel="00000000" w:rsidR="00000000" w:rsidRPr="00000000">
        <w:rPr>
          <w:rFonts w:ascii="Fira Code" w:cs="Fira Code" w:eastAsia="Fira Code" w:hAnsi="Fira Code"/>
          <w:rtl w:val="0"/>
        </w:rPr>
        <w:t xml:space="preserve">`{{ dbt.safe_cast('ehail_fee',  api.Column.translate_type("numeric"))}} as ehail_fee,`</w:t>
      </w:r>
      <w:r w:rsidDel="00000000" w:rsidR="00000000" w:rsidRPr="00000000">
        <w:rPr>
          <w:rtl w:val="0"/>
        </w:rPr>
      </w:r>
    </w:p>
    <w:p w:rsidR="00000000" w:rsidDel="00000000" w:rsidP="00000000" w:rsidRDefault="00000000" w:rsidRPr="00000000" w14:paraId="00000B51">
      <w:pPr>
        <w:pStyle w:val="Heading2"/>
        <w:rPr>
          <w:rFonts w:ascii="Fira Code" w:cs="Fira Code" w:eastAsia="Fira Code" w:hAnsi="Fira Code"/>
          <w:sz w:val="34"/>
          <w:szCs w:val="34"/>
        </w:rPr>
      </w:pPr>
      <w:bookmarkStart w:colFirst="0" w:colLast="0" w:name="_5r4vni2wy87m" w:id="341"/>
      <w:bookmarkEnd w:id="341"/>
      <w:r w:rsidDel="00000000" w:rsidR="00000000" w:rsidRPr="00000000">
        <w:rPr>
          <w:rFonts w:ascii="Fira Code" w:cs="Fira Code" w:eastAsia="Fira Code" w:hAnsi="Fira Code"/>
          <w:sz w:val="34"/>
          <w:szCs w:val="34"/>
          <w:rtl w:val="0"/>
        </w:rPr>
        <w:t xml:space="preserve">The - vars argument must be a YAML dictionary, but was of type str</w:t>
      </w:r>
    </w:p>
    <w:p w:rsidR="00000000" w:rsidDel="00000000" w:rsidP="00000000" w:rsidRDefault="00000000" w:rsidRPr="00000000" w14:paraId="00000B52">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Remember to add a space between the variable and the value. Otherwise, it won't be interpreted as a dictionary.</w:t>
      </w:r>
    </w:p>
    <w:p w:rsidR="00000000" w:rsidDel="00000000" w:rsidP="00000000" w:rsidRDefault="00000000" w:rsidRPr="00000000" w14:paraId="00000B53">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It should be:</w:t>
      </w:r>
    </w:p>
    <w:p w:rsidR="00000000" w:rsidDel="00000000" w:rsidP="00000000" w:rsidRDefault="00000000" w:rsidRPr="00000000" w14:paraId="00000B5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dbt run --var 'is_test_run: false'</w:t>
      </w:r>
    </w:p>
    <w:p w:rsidR="00000000" w:rsidDel="00000000" w:rsidP="00000000" w:rsidRDefault="00000000" w:rsidRPr="00000000" w14:paraId="00000B55">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56">
      <w:pPr>
        <w:pStyle w:val="Heading2"/>
        <w:rPr>
          <w:rFonts w:ascii="Fira Code" w:cs="Fira Code" w:eastAsia="Fira Code" w:hAnsi="Fira Code"/>
          <w:sz w:val="34"/>
          <w:szCs w:val="34"/>
        </w:rPr>
      </w:pPr>
      <w:bookmarkStart w:colFirst="0" w:colLast="0" w:name="_q4cb8rbrmtps" w:id="342"/>
      <w:bookmarkEnd w:id="342"/>
      <w:r w:rsidDel="00000000" w:rsidR="00000000" w:rsidRPr="00000000">
        <w:rPr>
          <w:rFonts w:ascii="Fira Code" w:cs="Fira Code" w:eastAsia="Fira Code" w:hAnsi="Fira Code"/>
          <w:sz w:val="34"/>
          <w:szCs w:val="34"/>
          <w:rtl w:val="0"/>
        </w:rPr>
        <w:t xml:space="preserve">Not able to change Environment Type as it is greyed out and inaccessible</w:t>
      </w:r>
    </w:p>
    <w:p w:rsidR="00000000" w:rsidDel="00000000" w:rsidP="00000000" w:rsidRDefault="00000000" w:rsidRPr="00000000" w14:paraId="00000B57">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58">
      <w:pPr>
        <w:rPr>
          <w:rFonts w:ascii="Fira Code" w:cs="Fira Code" w:eastAsia="Fira Code" w:hAnsi="Fira Code"/>
          <w:sz w:val="24"/>
          <w:szCs w:val="24"/>
        </w:rPr>
      </w:pPr>
      <w:r w:rsidDel="00000000" w:rsidR="00000000" w:rsidRPr="00000000">
        <w:rPr>
          <w:rFonts w:ascii="Fira Code" w:cs="Fira Code" w:eastAsia="Fira Code" w:hAnsi="Fira Code"/>
          <w:sz w:val="25"/>
          <w:szCs w:val="25"/>
          <w:highlight w:val="white"/>
          <w:rtl w:val="0"/>
        </w:rPr>
        <w:t xml:space="preserve">You don't need to change the environment type. If you are following the videos, you are creating a Production Deployment, so the only available option is the correct one.</w:t>
      </w: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B59">
      <w:pPr>
        <w:rPr>
          <w:rFonts w:ascii="Fira Code" w:cs="Fira Code" w:eastAsia="Fira Code" w:hAnsi="Fira Code"/>
        </w:rPr>
      </w:pPr>
      <w:r w:rsidDel="00000000" w:rsidR="00000000" w:rsidRPr="00000000">
        <w:rPr>
          <w:rtl w:val="0"/>
        </w:rPr>
      </w:r>
    </w:p>
    <w:p w:rsidR="00000000" w:rsidDel="00000000" w:rsidP="00000000" w:rsidRDefault="00000000" w:rsidRPr="00000000" w14:paraId="00000B5A">
      <w:pPr>
        <w:pStyle w:val="Heading2"/>
        <w:rPr>
          <w:rFonts w:ascii="Fira Code" w:cs="Fira Code" w:eastAsia="Fira Code" w:hAnsi="Fira Code"/>
        </w:rPr>
      </w:pPr>
      <w:bookmarkStart w:colFirst="0" w:colLast="0" w:name="_59fhspd6ptf8" w:id="343"/>
      <w:bookmarkEnd w:id="343"/>
      <w:r w:rsidDel="00000000" w:rsidR="00000000" w:rsidRPr="00000000">
        <w:rPr>
          <w:rFonts w:ascii="Fira Code" w:cs="Fira Code" w:eastAsia="Fira Code" w:hAnsi="Fira Code"/>
          <w:rtl w:val="0"/>
        </w:rPr>
        <w:t xml:space="preserve">  Access Denied: Table taxi-rides-ny-339813-412521:trips_data_all.yellow_tripdata: User does not have permission to query table taxi-rides-ny-339813-412521:trips_data_all.yellow_tripdata, or perhaps it does not exist in location US.</w:t>
      </w:r>
      <w:r w:rsidDel="00000000" w:rsidR="00000000" w:rsidRPr="00000000">
        <w:rPr>
          <w:rtl w:val="0"/>
        </w:rPr>
      </w:r>
    </w:p>
    <w:p w:rsidR="00000000" w:rsidDel="00000000" w:rsidP="00000000" w:rsidRDefault="00000000" w:rsidRPr="00000000" w14:paraId="00000B5B">
      <w:pPr>
        <w:rPr>
          <w:rFonts w:ascii="Fira Code" w:cs="Fira Code" w:eastAsia="Fira Code" w:hAnsi="Fira Code"/>
        </w:rPr>
      </w:pPr>
      <w:r w:rsidDel="00000000" w:rsidR="00000000" w:rsidRPr="00000000">
        <w:rPr>
          <w:rtl w:val="0"/>
        </w:rPr>
      </w:r>
    </w:p>
    <w:p w:rsidR="00000000" w:rsidDel="00000000" w:rsidP="00000000" w:rsidRDefault="00000000" w:rsidRPr="00000000" w14:paraId="00000B5C">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10553700" cy="4600575"/>
            <wp:effectExtent b="0" l="0" r="0" t="0"/>
            <wp:docPr id="40" name="image33.png"/>
            <a:graphic>
              <a:graphicData uri="http://schemas.openxmlformats.org/drawingml/2006/picture">
                <pic:pic>
                  <pic:nvPicPr>
                    <pic:cNvPr id="0" name="image33.png"/>
                    <pic:cNvPicPr preferRelativeResize="0"/>
                  </pic:nvPicPr>
                  <pic:blipFill>
                    <a:blip r:embed="rId201"/>
                    <a:srcRect b="0" l="0" r="0" t="0"/>
                    <a:stretch>
                      <a:fillRect/>
                    </a:stretch>
                  </pic:blipFill>
                  <pic:spPr>
                    <a:xfrm>
                      <a:off x="0" y="0"/>
                      <a:ext cx="10553700"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B5D">
      <w:pPr>
        <w:rPr>
          <w:rFonts w:ascii="Fira Code" w:cs="Fira Code" w:eastAsia="Fira Code" w:hAnsi="Fira Code"/>
          <w:sz w:val="18"/>
          <w:szCs w:val="18"/>
        </w:rPr>
      </w:pPr>
      <w:r w:rsidDel="00000000" w:rsidR="00000000" w:rsidRPr="00000000">
        <w:rPr>
          <w:rFonts w:ascii="Fira Code" w:cs="Fira Code" w:eastAsia="Fira Code" w:hAnsi="Fira Code"/>
          <w:sz w:val="18"/>
          <w:szCs w:val="18"/>
          <w:rtl w:val="0"/>
        </w:rPr>
        <w:t xml:space="preserve">Database Error in model stg_yellow_tripdata (models/staging/stg_yellow_tripdata.sql)</w:t>
      </w:r>
    </w:p>
    <w:p w:rsidR="00000000" w:rsidDel="00000000" w:rsidP="00000000" w:rsidRDefault="00000000" w:rsidRPr="00000000" w14:paraId="00000B5E">
      <w:pPr>
        <w:rPr>
          <w:rFonts w:ascii="Fira Code" w:cs="Fira Code" w:eastAsia="Fira Code" w:hAnsi="Fira Code"/>
          <w:sz w:val="18"/>
          <w:szCs w:val="18"/>
        </w:rPr>
      </w:pPr>
      <w:r w:rsidDel="00000000" w:rsidR="00000000" w:rsidRPr="00000000">
        <w:rPr>
          <w:rFonts w:ascii="Fira Code" w:cs="Fira Code" w:eastAsia="Fira Code" w:hAnsi="Fira Code"/>
          <w:sz w:val="18"/>
          <w:szCs w:val="18"/>
          <w:rtl w:val="0"/>
        </w:rPr>
        <w:t xml:space="preserve">  Access Denied: Table taxi-rides-ny-339813-412521:trips_data_all.yellow_tripdata: User does not have permission to query table taxi-rides-ny-339813-412521:trips_data_all.yellow_tripdata, or perhaps it does not exist in location US.</w:t>
      </w:r>
    </w:p>
    <w:p w:rsidR="00000000" w:rsidDel="00000000" w:rsidP="00000000" w:rsidRDefault="00000000" w:rsidRPr="00000000" w14:paraId="00000B5F">
      <w:pPr>
        <w:rPr>
          <w:rFonts w:ascii="Fira Code" w:cs="Fira Code" w:eastAsia="Fira Code" w:hAnsi="Fira Code"/>
          <w:sz w:val="18"/>
          <w:szCs w:val="18"/>
        </w:rPr>
      </w:pPr>
      <w:r w:rsidDel="00000000" w:rsidR="00000000" w:rsidRPr="00000000">
        <w:rPr>
          <w:rFonts w:ascii="Fira Code" w:cs="Fira Code" w:eastAsia="Fira Code" w:hAnsi="Fira Code"/>
          <w:sz w:val="18"/>
          <w:szCs w:val="18"/>
          <w:rtl w:val="0"/>
        </w:rPr>
        <w:t xml:space="preserve">  compiled Code at target/run/taxi_rides_ny/models/staging/stg_yellow_tripdata.sql</w:t>
      </w:r>
    </w:p>
    <w:p w:rsidR="00000000" w:rsidDel="00000000" w:rsidP="00000000" w:rsidRDefault="00000000" w:rsidRPr="00000000" w14:paraId="00000B60">
      <w:pPr>
        <w:rPr>
          <w:rFonts w:ascii="Fira Code" w:cs="Fira Code" w:eastAsia="Fira Code" w:hAnsi="Fira Code"/>
          <w:sz w:val="18"/>
          <w:szCs w:val="18"/>
        </w:rPr>
      </w:pPr>
      <w:r w:rsidDel="00000000" w:rsidR="00000000" w:rsidRPr="00000000">
        <w:rPr>
          <w:rtl w:val="0"/>
        </w:rPr>
      </w:r>
    </w:p>
    <w:p w:rsidR="00000000" w:rsidDel="00000000" w:rsidP="00000000" w:rsidRDefault="00000000" w:rsidRPr="00000000" w14:paraId="00000B61">
      <w:pPr>
        <w:rPr>
          <w:rFonts w:ascii="Fira Code" w:cs="Fira Code" w:eastAsia="Fira Code" w:hAnsi="Fira Code"/>
        </w:rPr>
      </w:pPr>
      <w:r w:rsidDel="00000000" w:rsidR="00000000" w:rsidRPr="00000000">
        <w:rPr>
          <w:rFonts w:ascii="Fira Code" w:cs="Fira Code" w:eastAsia="Fira Code" w:hAnsi="Fira Code"/>
          <w:rtl w:val="0"/>
        </w:rPr>
        <w:t xml:space="preserve">In my case, I was set up in a different branch, so always check the branch you are working on. Change the 04-analytics-engineering/taxi_rides_ny/models/staging/</w:t>
      </w:r>
      <w:r w:rsidDel="00000000" w:rsidR="00000000" w:rsidRPr="00000000">
        <w:rPr>
          <w:rFonts w:ascii="Fira Code" w:cs="Fira Code" w:eastAsia="Fira Code" w:hAnsi="Fira Code"/>
          <w:b w:val="1"/>
          <w:rtl w:val="0"/>
        </w:rPr>
        <w:t xml:space="preserve">schema.yml </w:t>
      </w:r>
      <w:r w:rsidDel="00000000" w:rsidR="00000000" w:rsidRPr="00000000">
        <w:rPr>
          <w:rFonts w:ascii="Fira Code" w:cs="Fira Code" w:eastAsia="Fira Code" w:hAnsi="Fira Code"/>
          <w:rtl w:val="0"/>
        </w:rPr>
        <w:t xml:space="preserve">file in the </w:t>
      </w:r>
    </w:p>
    <w:p w:rsidR="00000000" w:rsidDel="00000000" w:rsidP="00000000" w:rsidRDefault="00000000" w:rsidRPr="00000000" w14:paraId="00000B62">
      <w:pPr>
        <w:shd w:fill="ffffff" w:val="clear"/>
        <w:spacing w:line="325.71428571428567" w:lineRule="auto"/>
        <w:rPr>
          <w:rFonts w:ascii="Fira Code" w:cs="Fira Code" w:eastAsia="Fira Code" w:hAnsi="Fira Code"/>
          <w:sz w:val="21"/>
          <w:szCs w:val="21"/>
        </w:rPr>
      </w:pPr>
      <w:r w:rsidDel="00000000" w:rsidR="00000000" w:rsidRPr="00000000">
        <w:rPr>
          <w:rFonts w:ascii="Fira Code" w:cs="Fira Code" w:eastAsia="Fira Code" w:hAnsi="Fira Code"/>
          <w:color w:val="008080"/>
          <w:sz w:val="21"/>
          <w:szCs w:val="21"/>
          <w:rtl w:val="0"/>
        </w:rPr>
        <w:t xml:space="preserve">sources</w:t>
      </w:r>
      <w:r w:rsidDel="00000000" w:rsidR="00000000" w:rsidRPr="00000000">
        <w:rPr>
          <w:rFonts w:ascii="Fira Code" w:cs="Fira Code" w:eastAsia="Fira Code" w:hAnsi="Fira Code"/>
          <w:sz w:val="21"/>
          <w:szCs w:val="21"/>
          <w:rtl w:val="0"/>
        </w:rPr>
        <w:t xml:space="preserve">:</w:t>
      </w:r>
    </w:p>
    <w:p w:rsidR="00000000" w:rsidDel="00000000" w:rsidP="00000000" w:rsidRDefault="00000000" w:rsidRPr="00000000" w14:paraId="00000B63">
      <w:pPr>
        <w:shd w:fill="ffffff" w:val="clear"/>
        <w:spacing w:line="325.71428571428567" w:lineRule="auto"/>
        <w:rPr>
          <w:rFonts w:ascii="Fira Code" w:cs="Fira Code" w:eastAsia="Fira Code" w:hAnsi="Fira Code"/>
          <w:color w:val="0451a5"/>
          <w:sz w:val="21"/>
          <w:szCs w:val="21"/>
        </w:rPr>
      </w:pPr>
      <w:r w:rsidDel="00000000" w:rsidR="00000000" w:rsidRPr="00000000">
        <w:rPr>
          <w:rFonts w:ascii="Fira Code" w:cs="Fira Code" w:eastAsia="Fira Code" w:hAnsi="Fira Code"/>
          <w:sz w:val="21"/>
          <w:szCs w:val="21"/>
          <w:rtl w:val="0"/>
        </w:rPr>
        <w:t xml:space="preserve">  - </w:t>
      </w:r>
      <w:r w:rsidDel="00000000" w:rsidR="00000000" w:rsidRPr="00000000">
        <w:rPr>
          <w:rFonts w:ascii="Fira Code" w:cs="Fira Code" w:eastAsia="Fira Code" w:hAnsi="Fira Code"/>
          <w:color w:val="008080"/>
          <w:sz w:val="21"/>
          <w:szCs w:val="21"/>
          <w:rtl w:val="0"/>
        </w:rPr>
        <w:t xml:space="preserve">name</w:t>
      </w:r>
      <w:r w:rsidDel="00000000" w:rsidR="00000000" w:rsidRPr="00000000">
        <w:rPr>
          <w:rFonts w:ascii="Fira Code" w:cs="Fira Code" w:eastAsia="Fira Code" w:hAnsi="Fira Code"/>
          <w:sz w:val="21"/>
          <w:szCs w:val="21"/>
          <w:rtl w:val="0"/>
        </w:rPr>
        <w:t xml:space="preserve">: </w:t>
      </w:r>
      <w:r w:rsidDel="00000000" w:rsidR="00000000" w:rsidRPr="00000000">
        <w:rPr>
          <w:rFonts w:ascii="Fira Code" w:cs="Fira Code" w:eastAsia="Fira Code" w:hAnsi="Fira Code"/>
          <w:color w:val="0451a5"/>
          <w:sz w:val="21"/>
          <w:szCs w:val="21"/>
          <w:rtl w:val="0"/>
        </w:rPr>
        <w:t xml:space="preserve">staging</w:t>
      </w:r>
    </w:p>
    <w:p w:rsidR="00000000" w:rsidDel="00000000" w:rsidP="00000000" w:rsidRDefault="00000000" w:rsidRPr="00000000" w14:paraId="00000B64">
      <w:pPr>
        <w:shd w:fill="ffffff" w:val="clear"/>
        <w:spacing w:line="325.71428571428567" w:lineRule="auto"/>
        <w:rPr>
          <w:rFonts w:ascii="Fira Code" w:cs="Fira Code" w:eastAsia="Fira Code" w:hAnsi="Fira Code"/>
          <w:color w:val="0451a5"/>
          <w:sz w:val="21"/>
          <w:szCs w:val="21"/>
        </w:rPr>
      </w:pPr>
      <w:r w:rsidDel="00000000" w:rsidR="00000000" w:rsidRPr="00000000">
        <w:rPr>
          <w:rFonts w:ascii="Fira Code" w:cs="Fira Code" w:eastAsia="Fira Code" w:hAnsi="Fira Code"/>
          <w:sz w:val="21"/>
          <w:szCs w:val="21"/>
          <w:rtl w:val="0"/>
        </w:rPr>
        <w:t xml:space="preserve">    </w:t>
      </w:r>
      <w:r w:rsidDel="00000000" w:rsidR="00000000" w:rsidRPr="00000000">
        <w:rPr>
          <w:rFonts w:ascii="Fira Code" w:cs="Fira Code" w:eastAsia="Fira Code" w:hAnsi="Fira Code"/>
          <w:color w:val="008080"/>
          <w:sz w:val="21"/>
          <w:szCs w:val="21"/>
          <w:rtl w:val="0"/>
        </w:rPr>
        <w:t xml:space="preserve">database</w:t>
      </w:r>
      <w:r w:rsidDel="00000000" w:rsidR="00000000" w:rsidRPr="00000000">
        <w:rPr>
          <w:rFonts w:ascii="Fira Code" w:cs="Fira Code" w:eastAsia="Fira Code" w:hAnsi="Fira Code"/>
          <w:sz w:val="21"/>
          <w:szCs w:val="21"/>
          <w:rtl w:val="0"/>
        </w:rPr>
        <w:t xml:space="preserve">: </w:t>
      </w:r>
      <w:r w:rsidDel="00000000" w:rsidR="00000000" w:rsidRPr="00000000">
        <w:rPr>
          <w:rFonts w:ascii="Fira Code" w:cs="Fira Code" w:eastAsia="Fira Code" w:hAnsi="Fira Code"/>
          <w:color w:val="0451a5"/>
          <w:sz w:val="21"/>
          <w:szCs w:val="21"/>
          <w:rtl w:val="0"/>
        </w:rPr>
        <w:t xml:space="preserve">your_database_name</w:t>
      </w:r>
    </w:p>
    <w:p w:rsidR="00000000" w:rsidDel="00000000" w:rsidP="00000000" w:rsidRDefault="00000000" w:rsidRPr="00000000" w14:paraId="00000B65">
      <w:pPr>
        <w:rPr>
          <w:rFonts w:ascii="Fira Code" w:cs="Fira Code" w:eastAsia="Fira Code" w:hAnsi="Fira Code"/>
        </w:rPr>
      </w:pPr>
      <w:r w:rsidDel="00000000" w:rsidR="00000000" w:rsidRPr="00000000">
        <w:rPr>
          <w:rFonts w:ascii="Fira Code" w:cs="Fira Code" w:eastAsia="Fira Code" w:hAnsi="Fira Code"/>
          <w:rtl w:val="0"/>
        </w:rPr>
        <w:t xml:space="preserve">If t</w:t>
      </w:r>
      <w:r w:rsidDel="00000000" w:rsidR="00000000" w:rsidRPr="00000000">
        <w:rPr>
          <w:rFonts w:ascii="Fira Code" w:cs="Fira Code" w:eastAsia="Fira Code" w:hAnsi="Fira Code"/>
          <w:rtl w:val="0"/>
        </w:rPr>
        <w:t xml:space="preserve">his error will continue when running dbt job, As for changing the branch for your job, you can use the ‘Custom Branch’ settings in your dbt Cloud environment. This allows you to run your job on a different branch than the default one (usually main). To do this, you need to:</w:t>
      </w:r>
    </w:p>
    <w:p w:rsidR="00000000" w:rsidDel="00000000" w:rsidP="00000000" w:rsidRDefault="00000000" w:rsidRPr="00000000" w14:paraId="00000B66">
      <w:pPr>
        <w:rPr>
          <w:rFonts w:ascii="Fira Code" w:cs="Fira Code" w:eastAsia="Fira Code" w:hAnsi="Fira Code"/>
        </w:rPr>
      </w:pPr>
      <w:r w:rsidDel="00000000" w:rsidR="00000000" w:rsidRPr="00000000">
        <w:rPr>
          <w:rtl w:val="0"/>
        </w:rPr>
      </w:r>
    </w:p>
    <w:p w:rsidR="00000000" w:rsidDel="00000000" w:rsidP="00000000" w:rsidRDefault="00000000" w:rsidRPr="00000000" w14:paraId="00000B67">
      <w:pPr>
        <w:rPr>
          <w:rFonts w:ascii="Fira Code" w:cs="Fira Code" w:eastAsia="Fira Code" w:hAnsi="Fira Code"/>
        </w:rPr>
      </w:pPr>
      <w:r w:rsidDel="00000000" w:rsidR="00000000" w:rsidRPr="00000000">
        <w:rPr>
          <w:rFonts w:ascii="Fira Code" w:cs="Fira Code" w:eastAsia="Fira Code" w:hAnsi="Fira Code"/>
          <w:rtl w:val="0"/>
        </w:rPr>
        <w:t xml:space="preserve">Go to an environment and select Settings to edit it</w:t>
      </w:r>
    </w:p>
    <w:p w:rsidR="00000000" w:rsidDel="00000000" w:rsidP="00000000" w:rsidRDefault="00000000" w:rsidRPr="00000000" w14:paraId="00000B68">
      <w:pPr>
        <w:rPr>
          <w:rFonts w:ascii="Fira Code" w:cs="Fira Code" w:eastAsia="Fira Code" w:hAnsi="Fira Code"/>
        </w:rPr>
      </w:pPr>
      <w:r w:rsidDel="00000000" w:rsidR="00000000" w:rsidRPr="00000000">
        <w:rPr>
          <w:rFonts w:ascii="Fira Code" w:cs="Fira Code" w:eastAsia="Fira Code" w:hAnsi="Fira Code"/>
          <w:rtl w:val="0"/>
        </w:rPr>
        <w:t xml:space="preserve">Select Only run on a custom branch in General settings</w:t>
      </w:r>
    </w:p>
    <w:p w:rsidR="00000000" w:rsidDel="00000000" w:rsidP="00000000" w:rsidRDefault="00000000" w:rsidRPr="00000000" w14:paraId="00000B69">
      <w:pPr>
        <w:rPr>
          <w:rFonts w:ascii="Fira Code" w:cs="Fira Code" w:eastAsia="Fira Code" w:hAnsi="Fira Code"/>
        </w:rPr>
      </w:pPr>
      <w:r w:rsidDel="00000000" w:rsidR="00000000" w:rsidRPr="00000000">
        <w:rPr>
          <w:rFonts w:ascii="Fira Code" w:cs="Fira Code" w:eastAsia="Fira Code" w:hAnsi="Fira Code"/>
          <w:rtl w:val="0"/>
        </w:rPr>
        <w:t xml:space="preserve">Enter the name of your custom branch (e.g. HW)</w:t>
      </w:r>
    </w:p>
    <w:p w:rsidR="00000000" w:rsidDel="00000000" w:rsidP="00000000" w:rsidRDefault="00000000" w:rsidRPr="00000000" w14:paraId="00000B6A">
      <w:pPr>
        <w:rPr>
          <w:rFonts w:ascii="Fira Code" w:cs="Fira Code" w:eastAsia="Fira Code" w:hAnsi="Fira Code"/>
        </w:rPr>
      </w:pPr>
      <w:r w:rsidDel="00000000" w:rsidR="00000000" w:rsidRPr="00000000">
        <w:rPr>
          <w:rFonts w:ascii="Fira Code" w:cs="Fira Code" w:eastAsia="Fira Code" w:hAnsi="Fira Code"/>
          <w:rtl w:val="0"/>
        </w:rPr>
        <w:t xml:space="preserve">Click Save</w:t>
      </w:r>
    </w:p>
    <w:p w:rsidR="00000000" w:rsidDel="00000000" w:rsidP="00000000" w:rsidRDefault="00000000" w:rsidRPr="00000000" w14:paraId="00000B6B">
      <w:pPr>
        <w:rPr>
          <w:rFonts w:ascii="Fira Code" w:cs="Fira Code" w:eastAsia="Fira Code" w:hAnsi="Fira Code"/>
        </w:rPr>
      </w:pPr>
      <w:r w:rsidDel="00000000" w:rsidR="00000000" w:rsidRPr="00000000">
        <w:rPr>
          <w:rtl w:val="0"/>
        </w:rPr>
      </w:r>
    </w:p>
    <w:p w:rsidR="00000000" w:rsidDel="00000000" w:rsidP="00000000" w:rsidRDefault="00000000" w:rsidRPr="00000000" w14:paraId="00000B6C">
      <w:pPr>
        <w:rPr>
          <w:rFonts w:ascii="Fira Code" w:cs="Fira Code" w:eastAsia="Fira Code" w:hAnsi="Fira Code"/>
          <w:sz w:val="18"/>
          <w:szCs w:val="18"/>
        </w:rPr>
      </w:pPr>
      <w:r w:rsidDel="00000000" w:rsidR="00000000" w:rsidRPr="00000000">
        <w:rPr>
          <w:rtl w:val="0"/>
        </w:rPr>
      </w:r>
    </w:p>
    <w:p w:rsidR="00000000" w:rsidDel="00000000" w:rsidP="00000000" w:rsidRDefault="00000000" w:rsidRPr="00000000" w14:paraId="00000B6D">
      <w:pPr>
        <w:rPr>
          <w:rFonts w:ascii="Fira Code" w:cs="Fira Code" w:eastAsia="Fira Code" w:hAnsi="Fira Code"/>
        </w:rPr>
      </w:pPr>
      <w:r w:rsidDel="00000000" w:rsidR="00000000" w:rsidRPr="00000000">
        <w:rPr>
          <w:rtl w:val="0"/>
        </w:rPr>
      </w:r>
    </w:p>
    <w:p w:rsidR="00000000" w:rsidDel="00000000" w:rsidP="00000000" w:rsidRDefault="00000000" w:rsidRPr="00000000" w14:paraId="00000B6E">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6F">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70">
      <w:pPr>
        <w:rPr>
          <w:rFonts w:ascii="Fira Code" w:cs="Fira Code" w:eastAsia="Fira Code" w:hAnsi="Fira Code"/>
          <w:b w:val="1"/>
          <w:sz w:val="34"/>
          <w:szCs w:val="34"/>
        </w:rPr>
      </w:pPr>
      <w:r w:rsidDel="00000000" w:rsidR="00000000" w:rsidRPr="00000000">
        <w:rPr>
          <w:rFonts w:ascii="Fira Code" w:cs="Fira Code" w:eastAsia="Fira Code" w:hAnsi="Fira Code"/>
          <w:b w:val="1"/>
          <w:sz w:val="34"/>
          <w:szCs w:val="34"/>
          <w:rtl w:val="0"/>
        </w:rPr>
        <w:t xml:space="preserve">Could not parse the dbt project. please check that the repository contains a valid dbt project</w:t>
      </w:r>
    </w:p>
    <w:p w:rsidR="00000000" w:rsidDel="00000000" w:rsidP="00000000" w:rsidRDefault="00000000" w:rsidRPr="00000000" w14:paraId="00000B71">
      <w:pPr>
        <w:rPr>
          <w:rFonts w:ascii="Fira Code" w:cs="Fira Code" w:eastAsia="Fira Code" w:hAnsi="Fira Code"/>
          <w:b w:val="1"/>
          <w:sz w:val="34"/>
          <w:szCs w:val="34"/>
        </w:rPr>
      </w:pPr>
      <w:r w:rsidDel="00000000" w:rsidR="00000000" w:rsidRPr="00000000">
        <w:rPr>
          <w:rtl w:val="0"/>
        </w:rPr>
      </w:r>
    </w:p>
    <w:p w:rsidR="00000000" w:rsidDel="00000000" w:rsidP="00000000" w:rsidRDefault="00000000" w:rsidRPr="00000000" w14:paraId="00000B72">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Running the Environment on the master branch causes this error, you must activate “Only run on a custom branch” checkbox and specify the branch you are  working when Environment is setup.</w:t>
      </w:r>
    </w:p>
    <w:p w:rsidR="00000000" w:rsidDel="00000000" w:rsidP="00000000" w:rsidRDefault="00000000" w:rsidRPr="00000000" w14:paraId="00000B73">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74">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75">
      <w:pPr>
        <w:rPr>
          <w:rFonts w:ascii="Fira Code" w:cs="Fira Code" w:eastAsia="Fira Code" w:hAnsi="Fira Code"/>
          <w:sz w:val="24"/>
          <w:szCs w:val="24"/>
        </w:rPr>
      </w:pPr>
      <w:r w:rsidDel="00000000" w:rsidR="00000000" w:rsidRPr="00000000">
        <w:rPr>
          <w:rFonts w:ascii="Fira Code" w:cs="Fira Code" w:eastAsia="Fira Code" w:hAnsi="Fira Code"/>
        </w:rPr>
        <w:drawing>
          <wp:inline distB="114300" distT="114300" distL="114300" distR="114300">
            <wp:extent cx="9601200" cy="5495925"/>
            <wp:effectExtent b="0" l="0" r="0" t="0"/>
            <wp:docPr id="22" name="image45.png"/>
            <a:graphic>
              <a:graphicData uri="http://schemas.openxmlformats.org/drawingml/2006/picture">
                <pic:pic>
                  <pic:nvPicPr>
                    <pic:cNvPr id="0" name="image45.png"/>
                    <pic:cNvPicPr preferRelativeResize="0"/>
                  </pic:nvPicPr>
                  <pic:blipFill>
                    <a:blip r:embed="rId202"/>
                    <a:srcRect b="0" l="0" r="0" t="0"/>
                    <a:stretch>
                      <a:fillRect/>
                    </a:stretch>
                  </pic:blipFill>
                  <pic:spPr>
                    <a:xfrm>
                      <a:off x="0" y="0"/>
                      <a:ext cx="9601200" cy="5495925"/>
                    </a:xfrm>
                    <a:prstGeom prst="rect"/>
                    <a:ln/>
                  </pic:spPr>
                </pic:pic>
              </a:graphicData>
            </a:graphic>
          </wp:inline>
        </w:drawing>
      </w:r>
      <w:r w:rsidDel="00000000" w:rsidR="00000000" w:rsidRPr="00000000">
        <w:rPr>
          <w:rtl w:val="0"/>
        </w:rPr>
      </w:r>
    </w:p>
    <w:p w:rsidR="00000000" w:rsidDel="00000000" w:rsidP="00000000" w:rsidRDefault="00000000" w:rsidRPr="00000000" w14:paraId="00000B76">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77">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78">
      <w:pPr>
        <w:pStyle w:val="Heading2"/>
        <w:rPr>
          <w:rFonts w:ascii="Fira Code" w:cs="Fira Code" w:eastAsia="Fira Code" w:hAnsi="Fira Code"/>
          <w:sz w:val="34"/>
          <w:szCs w:val="34"/>
        </w:rPr>
      </w:pPr>
      <w:bookmarkStart w:colFirst="0" w:colLast="0" w:name="_rfgcvyurogwv" w:id="344"/>
      <w:bookmarkEnd w:id="344"/>
      <w:r w:rsidDel="00000000" w:rsidR="00000000" w:rsidRPr="00000000">
        <w:rPr>
          <w:rFonts w:ascii="Fira Code" w:cs="Fira Code" w:eastAsia="Fira Code" w:hAnsi="Fira Code"/>
          <w:sz w:val="34"/>
          <w:szCs w:val="34"/>
          <w:rtl w:val="0"/>
        </w:rPr>
        <w:t xml:space="preserve">Made change to your modelling files and commit the your development branch, but Job still runs on old file?</w:t>
      </w:r>
    </w:p>
    <w:p w:rsidR="00000000" w:rsidDel="00000000" w:rsidP="00000000" w:rsidRDefault="00000000" w:rsidRPr="00000000" w14:paraId="00000B79">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Change to main branch, make a pull request from the development branch.</w:t>
        <w:br w:type="textWrapping"/>
        <w:t xml:space="preserve">Note: this will take you to github.</w:t>
        <w:br w:type="textWrapping"/>
        <w:t xml:space="preserve">Approve the merging and rerun you job, it would work as planned now</w:t>
      </w:r>
    </w:p>
    <w:p w:rsidR="00000000" w:rsidDel="00000000" w:rsidP="00000000" w:rsidRDefault="00000000" w:rsidRPr="00000000" w14:paraId="00000B7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7B">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7C">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7D">
      <w:pPr>
        <w:pStyle w:val="Heading2"/>
        <w:rPr>
          <w:rFonts w:ascii="Fira Code" w:cs="Fira Code" w:eastAsia="Fira Code" w:hAnsi="Fira Code"/>
          <w:sz w:val="34"/>
          <w:szCs w:val="34"/>
        </w:rPr>
      </w:pPr>
      <w:bookmarkStart w:colFirst="0" w:colLast="0" w:name="_104vag4m101f" w:id="345"/>
      <w:bookmarkEnd w:id="345"/>
      <w:r w:rsidDel="00000000" w:rsidR="00000000" w:rsidRPr="00000000">
        <w:rPr>
          <w:rFonts w:ascii="Fira Code" w:cs="Fira Code" w:eastAsia="Fira Code" w:hAnsi="Fira Code"/>
          <w:sz w:val="34"/>
          <w:szCs w:val="34"/>
          <w:rtl w:val="0"/>
        </w:rPr>
        <w:t xml:space="preserve">Setup - I’ve set Github and Bigquery to dbt successfully. Why nothing showed in my Develop tab?</w:t>
      </w:r>
    </w:p>
    <w:p w:rsidR="00000000" w:rsidDel="00000000" w:rsidP="00000000" w:rsidRDefault="00000000" w:rsidRPr="00000000" w14:paraId="00000B7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Before you can develop some data model on dbt, you should create development environment and set some parameter on it. After the model being developed, we should also create deployment environment to create and run some jobs.</w:t>
      </w:r>
      <w:r w:rsidDel="00000000" w:rsidR="00000000" w:rsidRPr="00000000">
        <w:rPr>
          <w:rtl w:val="0"/>
        </w:rPr>
      </w:r>
    </w:p>
    <w:p w:rsidR="00000000" w:rsidDel="00000000" w:rsidP="00000000" w:rsidRDefault="00000000" w:rsidRPr="00000000" w14:paraId="00000B7F">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80">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81">
      <w:pPr>
        <w:pStyle w:val="Heading2"/>
        <w:rPr>
          <w:rFonts w:ascii="Fira Code" w:cs="Fira Code" w:eastAsia="Fira Code" w:hAnsi="Fira Code"/>
          <w:b w:val="1"/>
          <w:sz w:val="34"/>
          <w:szCs w:val="34"/>
        </w:rPr>
      </w:pPr>
      <w:bookmarkStart w:colFirst="0" w:colLast="0" w:name="_qtpqvghygdqz" w:id="346"/>
      <w:bookmarkEnd w:id="346"/>
      <w:r w:rsidDel="00000000" w:rsidR="00000000" w:rsidRPr="00000000">
        <w:rPr>
          <w:rFonts w:ascii="Fira Code" w:cs="Fira Code" w:eastAsia="Fira Code" w:hAnsi="Fira Code"/>
          <w:sz w:val="34"/>
          <w:szCs w:val="34"/>
          <w:shd w:fill="fafafa" w:val="clear"/>
          <w:rtl w:val="0"/>
        </w:rPr>
        <w:t xml:space="preserve">Prefect Agent retrieving runs from queue sometimes fails with httpx.LocalProtocolError</w:t>
      </w:r>
      <w:r w:rsidDel="00000000" w:rsidR="00000000" w:rsidRPr="00000000">
        <w:rPr>
          <w:rtl w:val="0"/>
        </w:rPr>
      </w:r>
    </w:p>
    <w:p w:rsidR="00000000" w:rsidDel="00000000" w:rsidP="00000000" w:rsidRDefault="00000000" w:rsidRPr="00000000" w14:paraId="00000B82">
      <w:pPr>
        <w:rPr>
          <w:rFonts w:ascii="Fira Code" w:cs="Fira Code" w:eastAsia="Fira Code" w:hAnsi="Fira Code"/>
          <w:sz w:val="24"/>
          <w:szCs w:val="24"/>
          <w:shd w:fill="f3f3f3" w:val="clear"/>
        </w:rPr>
      </w:pPr>
      <w:r w:rsidDel="00000000" w:rsidR="00000000" w:rsidRPr="00000000">
        <w:rPr>
          <w:rFonts w:ascii="Fira Code" w:cs="Fira Code" w:eastAsia="Fira Code" w:hAnsi="Fira Code"/>
          <w:b w:val="1"/>
          <w:sz w:val="24"/>
          <w:szCs w:val="24"/>
          <w:rtl w:val="0"/>
        </w:rPr>
        <w:t xml:space="preserve">Error Message: </w:t>
      </w:r>
      <w:r w:rsidDel="00000000" w:rsidR="00000000" w:rsidRPr="00000000">
        <w:rPr>
          <w:rtl w:val="0"/>
        </w:rPr>
      </w:r>
    </w:p>
    <w:p w:rsidR="00000000" w:rsidDel="00000000" w:rsidP="00000000" w:rsidRDefault="00000000" w:rsidRPr="00000000" w14:paraId="00000B83">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Investigate Sentry error: ProtocolError "Invalid input ConnectionInputs.SEND_HEADERS in state ConnectionState.CLOSED"</w:t>
      </w:r>
    </w:p>
    <w:p w:rsidR="00000000" w:rsidDel="00000000" w:rsidP="00000000" w:rsidRDefault="00000000" w:rsidRPr="00000000" w14:paraId="00000B84">
      <w:pPr>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Solution: </w:t>
      </w:r>
    </w:p>
    <w:p w:rsidR="00000000" w:rsidDel="00000000" w:rsidP="00000000" w:rsidRDefault="00000000" w:rsidRPr="00000000" w14:paraId="00000B85">
      <w:pPr>
        <w:rPr>
          <w:rFonts w:ascii="Fira Code" w:cs="Fira Code" w:eastAsia="Fira Code" w:hAnsi="Fira Code"/>
          <w:sz w:val="24"/>
          <w:szCs w:val="24"/>
        </w:rPr>
      </w:pPr>
      <w:hyperlink r:id="rId203">
        <w:r w:rsidDel="00000000" w:rsidR="00000000" w:rsidRPr="00000000">
          <w:rPr>
            <w:rFonts w:ascii="Fira Code" w:cs="Fira Code" w:eastAsia="Fira Code" w:hAnsi="Fira Code"/>
            <w:sz w:val="24"/>
            <w:szCs w:val="24"/>
            <w:u w:val="single"/>
            <w:rtl w:val="0"/>
          </w:rPr>
          <w:t xml:space="preserve">reference</w:t>
        </w:r>
      </w:hyperlink>
      <w:r w:rsidDel="00000000" w:rsidR="00000000" w:rsidRPr="00000000">
        <w:rPr>
          <w:rtl w:val="0"/>
        </w:rPr>
      </w:r>
    </w:p>
    <w:p w:rsidR="00000000" w:rsidDel="00000000" w:rsidP="00000000" w:rsidRDefault="00000000" w:rsidRPr="00000000" w14:paraId="00000B8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Run it again because it happens sometimes. Or wait a few minutes, it will continue.</w:t>
      </w:r>
      <w:r w:rsidDel="00000000" w:rsidR="00000000" w:rsidRPr="00000000">
        <w:rPr>
          <w:rtl w:val="0"/>
        </w:rPr>
      </w:r>
    </w:p>
    <w:p w:rsidR="00000000" w:rsidDel="00000000" w:rsidP="00000000" w:rsidRDefault="00000000" w:rsidRPr="00000000" w14:paraId="00000B87">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88">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89">
      <w:pPr>
        <w:pStyle w:val="Heading2"/>
        <w:rPr>
          <w:rFonts w:ascii="Fira Code" w:cs="Fira Code" w:eastAsia="Fira Code" w:hAnsi="Fira Code"/>
          <w:sz w:val="34"/>
          <w:szCs w:val="34"/>
        </w:rPr>
      </w:pPr>
      <w:bookmarkStart w:colFirst="0" w:colLast="0" w:name="_kgdkqrpcb8p7" w:id="347"/>
      <w:bookmarkEnd w:id="347"/>
      <w:r w:rsidDel="00000000" w:rsidR="00000000" w:rsidRPr="00000000">
        <w:rPr>
          <w:rFonts w:ascii="Fira Code" w:cs="Fira Code" w:eastAsia="Fira Code" w:hAnsi="Fira Code"/>
          <w:sz w:val="34"/>
          <w:szCs w:val="34"/>
          <w:rtl w:val="0"/>
        </w:rPr>
        <w:t xml:space="preserve">BigQuery returns an error when i try to run ‘dbt run’: </w:t>
      </w:r>
    </w:p>
    <w:p w:rsidR="00000000" w:rsidDel="00000000" w:rsidP="00000000" w:rsidRDefault="00000000" w:rsidRPr="00000000" w14:paraId="00000B8A">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My taxi data was loaded into gcs with etl_web_to_gcs.py script that converts csv data into parquet. Then I placed raw data trips into external tables and when I executed dbt run I got an error message: Parquet column 'passenger_count' has type INT64 which does not match the target cpp_type DOUBLE. It is because several columns in files have different formats of data. </w:t>
      </w:r>
    </w:p>
    <w:p w:rsidR="00000000" w:rsidDel="00000000" w:rsidP="00000000" w:rsidRDefault="00000000" w:rsidRPr="00000000" w14:paraId="00000B8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When I added df[col] = df[col].astype('Int64') transformation to the columns: passenger_count, payment_type, RatecodeID, VendorID, trip_type it went ok. Several people also faced this error and more about it you can read on the slack channel.</w:t>
      </w:r>
      <w:commentRangeStart w:id="1"/>
      <w:r w:rsidDel="00000000" w:rsidR="00000000" w:rsidRPr="00000000">
        <w:rPr>
          <w:rtl w:val="0"/>
        </w:rPr>
      </w:r>
    </w:p>
    <w:p w:rsidR="00000000" w:rsidDel="00000000" w:rsidP="00000000" w:rsidRDefault="00000000" w:rsidRPr="00000000" w14:paraId="00000B8C">
      <w:pPr>
        <w:rPr>
          <w:rFonts w:ascii="Fira Code" w:cs="Fira Code" w:eastAsia="Fira Code" w:hAnsi="Fira Code"/>
          <w:sz w:val="24"/>
          <w:szCs w:val="24"/>
        </w:rPr>
      </w:pP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B8D">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8E">
      <w:pPr>
        <w:pStyle w:val="Heading2"/>
        <w:rPr>
          <w:rFonts w:ascii="Fira Code" w:cs="Fira Code" w:eastAsia="Fira Code" w:hAnsi="Fira Code"/>
          <w:sz w:val="34"/>
          <w:szCs w:val="34"/>
        </w:rPr>
      </w:pPr>
      <w:bookmarkStart w:colFirst="0" w:colLast="0" w:name="_sx5zff17l77s" w:id="348"/>
      <w:bookmarkEnd w:id="348"/>
      <w:ins w:author="Sylvia Schmitt" w:id="7" w:date="2024-02-18T10:33:49Z">
        <w:r w:rsidDel="00000000" w:rsidR="00000000" w:rsidRPr="00000000">
          <w:rPr>
            <w:rFonts w:ascii="Fira Code" w:cs="Fira Code" w:eastAsia="Fira Code" w:hAnsi="Fira Code"/>
            <w:sz w:val="24"/>
            <w:szCs w:val="24"/>
            <w:rtl w:val="0"/>
          </w:rPr>
          <w:t xml:space="preserve">DBT - </w:t>
        </w:r>
      </w:ins>
      <w:r w:rsidDel="00000000" w:rsidR="00000000" w:rsidRPr="00000000">
        <w:rPr>
          <w:rFonts w:ascii="Fira Code" w:cs="Fira Code" w:eastAsia="Fira Code" w:hAnsi="Fira Code"/>
          <w:sz w:val="34"/>
          <w:szCs w:val="34"/>
          <w:rtl w:val="0"/>
        </w:rPr>
        <w:t xml:space="preserve">Running dbt run --models stg_green_tripdata --var 'is_test_run: false' is not returning anything:</w:t>
      </w:r>
    </w:p>
    <w:p w:rsidR="00000000" w:rsidDel="00000000" w:rsidP="00000000" w:rsidRDefault="00000000" w:rsidRPr="00000000" w14:paraId="00000B8F">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9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Use the syntax below instead if the code in the tutorial is not working. </w:t>
      </w:r>
    </w:p>
    <w:p w:rsidR="00000000" w:rsidDel="00000000" w:rsidP="00000000" w:rsidRDefault="00000000" w:rsidRPr="00000000" w14:paraId="00000B9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dbt run --select stg_green_tripdata --vars '{"is_test_run": false}'</w:t>
      </w:r>
    </w:p>
    <w:p w:rsidR="00000000" w:rsidDel="00000000" w:rsidP="00000000" w:rsidRDefault="00000000" w:rsidRPr="00000000" w14:paraId="00000B92">
      <w:pPr>
        <w:rPr>
          <w:rFonts w:ascii="Fira Code" w:cs="Fira Code" w:eastAsia="Fira Code" w:hAnsi="Fira Code"/>
        </w:rPr>
      </w:pPr>
      <w:r w:rsidDel="00000000" w:rsidR="00000000" w:rsidRPr="00000000">
        <w:rPr>
          <w:rtl w:val="0"/>
        </w:rPr>
      </w:r>
    </w:p>
    <w:p w:rsidR="00000000" w:rsidDel="00000000" w:rsidP="00000000" w:rsidRDefault="00000000" w:rsidRPr="00000000" w14:paraId="00000B93">
      <w:pPr>
        <w:rPr>
          <w:rFonts w:ascii="Fira Code" w:cs="Fira Code" w:eastAsia="Fira Code" w:hAnsi="Fira Code"/>
        </w:rPr>
      </w:pPr>
      <w:r w:rsidDel="00000000" w:rsidR="00000000" w:rsidRPr="00000000">
        <w:rPr>
          <w:rtl w:val="0"/>
        </w:rPr>
      </w:r>
    </w:p>
    <w:p w:rsidR="00000000" w:rsidDel="00000000" w:rsidP="00000000" w:rsidRDefault="00000000" w:rsidRPr="00000000" w14:paraId="00000B94">
      <w:pPr>
        <w:pStyle w:val="Heading2"/>
        <w:rPr>
          <w:rFonts w:ascii="Fira Code" w:cs="Fira Code" w:eastAsia="Fira Code" w:hAnsi="Fira Code"/>
        </w:rPr>
      </w:pPr>
      <w:bookmarkStart w:colFirst="0" w:colLast="0" w:name="_tydgw6feg9nc" w:id="349"/>
      <w:bookmarkEnd w:id="349"/>
      <w:r w:rsidDel="00000000" w:rsidR="00000000" w:rsidRPr="00000000">
        <w:rPr>
          <w:rFonts w:ascii="Fira Code" w:cs="Fira Code" w:eastAsia="Fira Code" w:hAnsi="Fira Code"/>
          <w:rtl w:val="0"/>
        </w:rPr>
        <w:t xml:space="preserve">DBT - </w:t>
      </w:r>
      <w:r w:rsidDel="00000000" w:rsidR="00000000" w:rsidRPr="00000000">
        <w:rPr>
          <w:rFonts w:ascii="Fira Code" w:cs="Fira Code" w:eastAsia="Fira Code" w:hAnsi="Fira Code"/>
          <w:rtl w:val="0"/>
        </w:rPr>
        <w:t xml:space="preserve">Error: No module named 'pytz' while setting up dbt with docker </w:t>
      </w:r>
    </w:p>
    <w:p w:rsidR="00000000" w:rsidDel="00000000" w:rsidP="00000000" w:rsidRDefault="00000000" w:rsidRPr="00000000" w14:paraId="00000B95">
      <w:pPr>
        <w:rPr>
          <w:rFonts w:ascii="Fira Code" w:cs="Fira Code" w:eastAsia="Fira Code" w:hAnsi="Fira Code"/>
        </w:rPr>
      </w:pPr>
      <w:r w:rsidDel="00000000" w:rsidR="00000000" w:rsidRPr="00000000">
        <w:rPr>
          <w:rFonts w:ascii="Fira Code" w:cs="Fira Code" w:eastAsia="Fira Code" w:hAnsi="Fira Code"/>
          <w:rtl w:val="0"/>
        </w:rPr>
        <w:t xml:space="preserve">Following dbt with </w:t>
      </w:r>
      <w:hyperlink r:id="rId204">
        <w:r w:rsidDel="00000000" w:rsidR="00000000" w:rsidRPr="00000000">
          <w:rPr>
            <w:rFonts w:ascii="Fira Code" w:cs="Fira Code" w:eastAsia="Fira Code" w:hAnsi="Fira Code"/>
            <w:color w:val="1155cc"/>
            <w:u w:val="single"/>
            <w:rtl w:val="0"/>
          </w:rPr>
          <w:t xml:space="preserve">BigQuery on Docker readme.md</w:t>
        </w:r>
      </w:hyperlink>
      <w:r w:rsidDel="00000000" w:rsidR="00000000" w:rsidRPr="00000000">
        <w:rPr>
          <w:rFonts w:ascii="Fira Code" w:cs="Fira Code" w:eastAsia="Fira Code" w:hAnsi="Fira Code"/>
          <w:rtl w:val="0"/>
        </w:rPr>
        <w:t xml:space="preserve">, after `docker-compose build` and `docker-compose run dbt-bq-dtc init`, encountered error `ModuleNotFoundError: No module named 'pytz'`</w:t>
      </w:r>
    </w:p>
    <w:p w:rsidR="00000000" w:rsidDel="00000000" w:rsidP="00000000" w:rsidRDefault="00000000" w:rsidRPr="00000000" w14:paraId="00000B96">
      <w:pPr>
        <w:rPr>
          <w:rFonts w:ascii="Fira Code" w:cs="Fira Code" w:eastAsia="Fira Code" w:hAnsi="Fira Code"/>
        </w:rPr>
      </w:pPr>
      <w:r w:rsidDel="00000000" w:rsidR="00000000" w:rsidRPr="00000000">
        <w:rPr>
          <w:rFonts w:ascii="Fira Code" w:cs="Fira Code" w:eastAsia="Fira Code" w:hAnsi="Fira Code"/>
          <w:rtl w:val="0"/>
        </w:rPr>
        <w:t xml:space="preserve">Solution:</w:t>
      </w:r>
      <w:r w:rsidDel="00000000" w:rsidR="00000000" w:rsidRPr="00000000">
        <w:rPr>
          <w:rtl w:val="0"/>
        </w:rPr>
      </w:r>
    </w:p>
    <w:p w:rsidR="00000000" w:rsidDel="00000000" w:rsidP="00000000" w:rsidRDefault="00000000" w:rsidRPr="00000000" w14:paraId="00000B97">
      <w:pPr>
        <w:rPr>
          <w:rFonts w:ascii="Fira Code" w:cs="Fira Code" w:eastAsia="Fira Code" w:hAnsi="Fira Code"/>
        </w:rPr>
      </w:pPr>
      <w:r w:rsidDel="00000000" w:rsidR="00000000" w:rsidRPr="00000000">
        <w:rPr>
          <w:rFonts w:ascii="Fira Code" w:cs="Fira Code" w:eastAsia="Fira Code" w:hAnsi="Fira Code"/>
          <w:rtl w:val="0"/>
        </w:rPr>
        <w:t xml:space="preserve">Add `</w:t>
      </w:r>
      <w:r w:rsidDel="00000000" w:rsidR="00000000" w:rsidRPr="00000000">
        <w:rPr>
          <w:rFonts w:ascii="Fira Code" w:cs="Fira Code" w:eastAsia="Fira Code" w:hAnsi="Fira Code"/>
          <w:b w:val="1"/>
          <w:rtl w:val="0"/>
        </w:rPr>
        <w:t xml:space="preserve">RUN python -m pip install --no-cache pytz</w:t>
      </w:r>
      <w:r w:rsidDel="00000000" w:rsidR="00000000" w:rsidRPr="00000000">
        <w:rPr>
          <w:rFonts w:ascii="Fira Code" w:cs="Fira Code" w:eastAsia="Fira Code" w:hAnsi="Fira Code"/>
          <w:rtl w:val="0"/>
        </w:rPr>
        <w:t xml:space="preserve">` in the </w:t>
      </w:r>
      <w:r w:rsidDel="00000000" w:rsidR="00000000" w:rsidRPr="00000000">
        <w:rPr>
          <w:rFonts w:ascii="Fira Code" w:cs="Fira Code" w:eastAsia="Fira Code" w:hAnsi="Fira Code"/>
          <w:b w:val="1"/>
          <w:rtl w:val="0"/>
        </w:rPr>
        <w:t xml:space="preserve">Dockerfile</w:t>
      </w:r>
      <w:r w:rsidDel="00000000" w:rsidR="00000000" w:rsidRPr="00000000">
        <w:rPr>
          <w:rFonts w:ascii="Fira Code" w:cs="Fira Code" w:eastAsia="Fira Code" w:hAnsi="Fira Code"/>
          <w:rtl w:val="0"/>
        </w:rPr>
        <w:t xml:space="preserve"> under `FROM --platform=$build_for python:3.9.9-slim-bullseye as base`</w:t>
      </w:r>
    </w:p>
    <w:p w:rsidR="00000000" w:rsidDel="00000000" w:rsidP="00000000" w:rsidRDefault="00000000" w:rsidRPr="00000000" w14:paraId="00000B98">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Fira Code" w:cs="Fira Code" w:eastAsia="Fira Code" w:hAnsi="Fira Code"/>
        </w:rPr>
      </w:pPr>
      <w:bookmarkStart w:colFirst="0" w:colLast="0" w:name="_kixzcdj21bm3" w:id="350"/>
      <w:bookmarkEnd w:id="350"/>
      <w:r w:rsidDel="00000000" w:rsidR="00000000" w:rsidRPr="00000000">
        <w:rPr>
          <w:rFonts w:ascii="Fira Code" w:cs="Fira Code" w:eastAsia="Fira Code" w:hAnsi="Fira Code"/>
          <w:rtl w:val="0"/>
        </w:rPr>
        <w:t xml:space="preserve">​​VS Code: NoPermissions (FileSystemError): Error: EACCES: permission denied (linux)</w:t>
      </w:r>
    </w:p>
    <w:p w:rsidR="00000000" w:rsidDel="00000000" w:rsidP="00000000" w:rsidRDefault="00000000" w:rsidRPr="00000000" w14:paraId="00000B99">
      <w:pPr>
        <w:rPr>
          <w:rFonts w:ascii="Fira Code" w:cs="Fira Code" w:eastAsia="Fira Code" w:hAnsi="Fira Code"/>
        </w:rPr>
      </w:pPr>
      <w:r w:rsidDel="00000000" w:rsidR="00000000" w:rsidRPr="00000000">
        <w:rPr>
          <w:rFonts w:ascii="Fira Code" w:cs="Fira Code" w:eastAsia="Fira Code" w:hAnsi="Fira Code"/>
          <w:rtl w:val="0"/>
        </w:rPr>
        <w:t xml:space="preserve">If you have problems editing </w:t>
      </w:r>
      <w:r w:rsidDel="00000000" w:rsidR="00000000" w:rsidRPr="00000000">
        <w:rPr>
          <w:rFonts w:ascii="Fira Code" w:cs="Fira Code" w:eastAsia="Fira Code" w:hAnsi="Fira Code"/>
          <w:i w:val="1"/>
          <w:rtl w:val="0"/>
        </w:rPr>
        <w:t xml:space="preserve">dbt_project.yml</w:t>
      </w:r>
      <w:r w:rsidDel="00000000" w:rsidR="00000000" w:rsidRPr="00000000">
        <w:rPr>
          <w:rFonts w:ascii="Fira Code" w:cs="Fira Code" w:eastAsia="Fira Code" w:hAnsi="Fira Code"/>
          <w:rtl w:val="0"/>
        </w:rPr>
        <w:t xml:space="preserve"> when using Docker after ‘docker-compose run dbt-bq-dtc init’, to change profile ‘</w:t>
      </w:r>
      <w:r w:rsidDel="00000000" w:rsidR="00000000" w:rsidRPr="00000000">
        <w:rPr>
          <w:rFonts w:ascii="Fira Code" w:cs="Fira Code" w:eastAsia="Fira Code" w:hAnsi="Fira Code"/>
          <w:sz w:val="20"/>
          <w:szCs w:val="20"/>
          <w:rtl w:val="0"/>
        </w:rPr>
        <w:t xml:space="preserve">taxi_rides_ny</w:t>
      </w:r>
      <w:r w:rsidDel="00000000" w:rsidR="00000000" w:rsidRPr="00000000">
        <w:rPr>
          <w:rFonts w:ascii="Fira Code" w:cs="Fira Code" w:eastAsia="Fira Code" w:hAnsi="Fira Code"/>
          <w:rtl w:val="0"/>
        </w:rPr>
        <w:t xml:space="preserve">’ to </w:t>
      </w:r>
      <w:r w:rsidDel="00000000" w:rsidR="00000000" w:rsidRPr="00000000">
        <w:rPr>
          <w:rFonts w:ascii="Fira Code" w:cs="Fira Code" w:eastAsia="Fira Code" w:hAnsi="Fira Code"/>
          <w:sz w:val="20"/>
          <w:szCs w:val="20"/>
          <w:rtl w:val="0"/>
        </w:rPr>
        <w:t xml:space="preserve">'bq-dbt-workshop’</w:t>
      </w:r>
      <w:r w:rsidDel="00000000" w:rsidR="00000000" w:rsidRPr="00000000">
        <w:rPr>
          <w:rFonts w:ascii="Fira Code" w:cs="Fira Code" w:eastAsia="Fira Code" w:hAnsi="Fira Code"/>
          <w:rtl w:val="0"/>
        </w:rPr>
        <w:t xml:space="preserve">, just run:</w:t>
      </w:r>
    </w:p>
    <w:p w:rsidR="00000000" w:rsidDel="00000000" w:rsidP="00000000" w:rsidRDefault="00000000" w:rsidRPr="00000000" w14:paraId="00000B9A">
      <w:pPr>
        <w:rPr>
          <w:rFonts w:ascii="Fira Code" w:cs="Fira Code" w:eastAsia="Fira Code" w:hAnsi="Fira Code"/>
        </w:rPr>
      </w:pPr>
      <w:r w:rsidDel="00000000" w:rsidR="00000000" w:rsidRPr="00000000">
        <w:rPr>
          <w:rFonts w:ascii="Fira Code" w:cs="Fira Code" w:eastAsia="Fira Code" w:hAnsi="Fira Code"/>
          <w:color w:val="0c0d0e"/>
          <w:rtl w:val="0"/>
        </w:rPr>
        <w:t xml:space="preserve">sudo </w:t>
      </w:r>
      <w:r w:rsidDel="00000000" w:rsidR="00000000" w:rsidRPr="00000000">
        <w:rPr>
          <w:rFonts w:ascii="Fira Code" w:cs="Fira Code" w:eastAsia="Fira Code" w:hAnsi="Fira Code"/>
          <w:color w:val="0c0d0e"/>
          <w:sz w:val="20"/>
          <w:szCs w:val="20"/>
          <w:rtl w:val="0"/>
        </w:rPr>
        <w:t xml:space="preserve">chown</w:t>
      </w:r>
      <w:r w:rsidDel="00000000" w:rsidR="00000000" w:rsidRPr="00000000">
        <w:rPr>
          <w:rFonts w:ascii="Fira Code" w:cs="Fira Code" w:eastAsia="Fira Code" w:hAnsi="Fira Code"/>
          <w:color w:val="0c0d0e"/>
          <w:rtl w:val="0"/>
        </w:rPr>
        <w:t xml:space="preserve"> -R username path</w:t>
      </w:r>
      <w:r w:rsidDel="00000000" w:rsidR="00000000" w:rsidRPr="00000000">
        <w:rPr>
          <w:rFonts w:ascii="Fira Code" w:cs="Fira Code" w:eastAsia="Fira Code" w:hAnsi="Fira Code"/>
          <w:rtl w:val="0"/>
        </w:rPr>
        <w:t xml:space="preserve">    </w:t>
      </w:r>
    </w:p>
    <w:p w:rsidR="00000000" w:rsidDel="00000000" w:rsidP="00000000" w:rsidRDefault="00000000" w:rsidRPr="00000000" w14:paraId="00000B9B">
      <w:pPr>
        <w:rPr>
          <w:rFonts w:ascii="Fira Code" w:cs="Fira Code" w:eastAsia="Fira Code" w:hAnsi="Fira Code"/>
        </w:rPr>
      </w:pPr>
      <w:r w:rsidDel="00000000" w:rsidR="00000000" w:rsidRPr="00000000">
        <w:rPr>
          <w:rtl w:val="0"/>
        </w:rPr>
      </w:r>
    </w:p>
    <w:p w:rsidR="00000000" w:rsidDel="00000000" w:rsidP="00000000" w:rsidRDefault="00000000" w:rsidRPr="00000000" w14:paraId="00000B9C">
      <w:pPr>
        <w:rPr>
          <w:rFonts w:ascii="Fira Code" w:cs="Fira Code" w:eastAsia="Fira Code" w:hAnsi="Fira Code"/>
        </w:rPr>
      </w:pPr>
      <w:r w:rsidDel="00000000" w:rsidR="00000000" w:rsidRPr="00000000">
        <w:rPr>
          <w:rFonts w:ascii="Fira Code" w:cs="Fira Code" w:eastAsia="Fira Code" w:hAnsi="Fira Code"/>
          <w:sz w:val="32"/>
          <w:szCs w:val="32"/>
          <w:rtl w:val="0"/>
        </w:rPr>
        <w:t xml:space="preserve">DBT - Internal Error: Profile should not be None if loading is completed</w:t>
      </w:r>
      <w:r w:rsidDel="00000000" w:rsidR="00000000" w:rsidRPr="00000000">
        <w:rPr>
          <w:rtl w:val="0"/>
        </w:rPr>
      </w:r>
    </w:p>
    <w:p w:rsidR="00000000" w:rsidDel="00000000" w:rsidP="00000000" w:rsidRDefault="00000000" w:rsidRPr="00000000" w14:paraId="00000B9D">
      <w:pPr>
        <w:rPr>
          <w:rFonts w:ascii="Fira Code" w:cs="Fira Code" w:eastAsia="Fira Code" w:hAnsi="Fira Code"/>
        </w:rPr>
      </w:pPr>
      <w:r w:rsidDel="00000000" w:rsidR="00000000" w:rsidRPr="00000000">
        <w:rPr>
          <w:rFonts w:ascii="Fira Code" w:cs="Fira Code" w:eastAsia="Fira Code" w:hAnsi="Fira Code"/>
          <w:rtl w:val="0"/>
        </w:rPr>
        <w:t xml:space="preserve">When  </w:t>
      </w:r>
      <w:r w:rsidDel="00000000" w:rsidR="00000000" w:rsidRPr="00000000">
        <w:rPr>
          <w:rFonts w:ascii="Fira Code" w:cs="Fira Code" w:eastAsia="Fira Code" w:hAnsi="Fira Code"/>
          <w:rtl w:val="0"/>
        </w:rPr>
        <w:t xml:space="preserve">running </w:t>
      </w:r>
      <w:r w:rsidDel="00000000" w:rsidR="00000000" w:rsidRPr="00000000">
        <w:rPr>
          <w:rFonts w:ascii="Fira Code" w:cs="Fira Code" w:eastAsia="Fira Code" w:hAnsi="Fira Code"/>
          <w:color w:val="188038"/>
          <w:rtl w:val="0"/>
        </w:rPr>
        <w:t xml:space="preserve">dbt debug</w:t>
      </w:r>
      <w:r w:rsidDel="00000000" w:rsidR="00000000" w:rsidRPr="00000000">
        <w:rPr>
          <w:rFonts w:ascii="Fira Code" w:cs="Fira Code" w:eastAsia="Fira Code" w:hAnsi="Fira Code"/>
          <w:rtl w:val="0"/>
        </w:rPr>
        <w:t xml:space="preserve">, change the directory to the newly created subdirectory (e.g: the newly created `taxi_rides_ny` directory, which contains the dbt project).</w:t>
      </w:r>
      <w:r w:rsidDel="00000000" w:rsidR="00000000" w:rsidRPr="00000000">
        <w:rPr>
          <w:rtl w:val="0"/>
        </w:rPr>
      </w:r>
    </w:p>
    <w:p w:rsidR="00000000" w:rsidDel="00000000" w:rsidP="00000000" w:rsidRDefault="00000000" w:rsidRPr="00000000" w14:paraId="00000B9E">
      <w:pPr>
        <w:rPr>
          <w:rFonts w:ascii="Fira Code" w:cs="Fira Code" w:eastAsia="Fira Code" w:hAnsi="Fira Code"/>
        </w:rPr>
      </w:pPr>
      <w:r w:rsidDel="00000000" w:rsidR="00000000" w:rsidRPr="00000000">
        <w:rPr>
          <w:rtl w:val="0"/>
        </w:rPr>
      </w:r>
    </w:p>
    <w:p w:rsidR="00000000" w:rsidDel="00000000" w:rsidP="00000000" w:rsidRDefault="00000000" w:rsidRPr="00000000" w14:paraId="00000B9F">
      <w:pPr>
        <w:pStyle w:val="Heading2"/>
        <w:rPr>
          <w:rFonts w:ascii="Fira Code" w:cs="Fira Code" w:eastAsia="Fira Code" w:hAnsi="Fira Code"/>
        </w:rPr>
      </w:pPr>
      <w:bookmarkStart w:colFirst="0" w:colLast="0" w:name="_4wof32uyggqh" w:id="351"/>
      <w:bookmarkEnd w:id="351"/>
      <w:r w:rsidDel="00000000" w:rsidR="00000000" w:rsidRPr="00000000">
        <w:rPr>
          <w:rFonts w:ascii="Fira Code" w:cs="Fira Code" w:eastAsia="Fira Code" w:hAnsi="Fira Code"/>
          <w:rtl w:val="0"/>
        </w:rPr>
        <w:t xml:space="preserve">Google Cloud BigQuery Location Problems</w:t>
      </w:r>
    </w:p>
    <w:p w:rsidR="00000000" w:rsidDel="00000000" w:rsidP="00000000" w:rsidRDefault="00000000" w:rsidRPr="00000000" w14:paraId="00000BA0">
      <w:pPr>
        <w:rPr>
          <w:rFonts w:ascii="Fira Code" w:cs="Fira Code" w:eastAsia="Fira Code" w:hAnsi="Fira Code"/>
        </w:rPr>
      </w:pPr>
      <w:r w:rsidDel="00000000" w:rsidR="00000000" w:rsidRPr="00000000">
        <w:rPr>
          <w:rFonts w:ascii="Fira Code" w:cs="Fira Code" w:eastAsia="Fira Code" w:hAnsi="Fira Code"/>
          <w:rtl w:val="0"/>
        </w:rPr>
        <w:t xml:space="preserve">When running a query on BigQuery sometimes could appear a this table is not on the specified location error.</w:t>
      </w:r>
    </w:p>
    <w:p w:rsidR="00000000" w:rsidDel="00000000" w:rsidP="00000000" w:rsidRDefault="00000000" w:rsidRPr="00000000" w14:paraId="00000BA1">
      <w:pPr>
        <w:rPr>
          <w:rFonts w:ascii="Fira Code" w:cs="Fira Code" w:eastAsia="Fira Code" w:hAnsi="Fira Code"/>
        </w:rPr>
      </w:pPr>
      <w:r w:rsidDel="00000000" w:rsidR="00000000" w:rsidRPr="00000000">
        <w:rPr>
          <w:rFonts w:ascii="Fira Code" w:cs="Fira Code" w:eastAsia="Fira Code" w:hAnsi="Fira Code"/>
          <w:rtl w:val="0"/>
        </w:rPr>
        <w:t xml:space="preserve">For this problem there is not a straightforward solution, you need to dig a little, but the problem could be one of these:</w:t>
      </w:r>
    </w:p>
    <w:p w:rsidR="00000000" w:rsidDel="00000000" w:rsidP="00000000" w:rsidRDefault="00000000" w:rsidRPr="00000000" w14:paraId="00000BA2">
      <w:pPr>
        <w:numPr>
          <w:ilvl w:val="0"/>
          <w:numId w:val="2"/>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Check the locations of your bucket, datasets and tables. Make sure they are all on the same one.</w:t>
      </w:r>
    </w:p>
    <w:p w:rsidR="00000000" w:rsidDel="00000000" w:rsidP="00000000" w:rsidRDefault="00000000" w:rsidRPr="00000000" w14:paraId="00000BA3">
      <w:pPr>
        <w:numPr>
          <w:ilvl w:val="0"/>
          <w:numId w:val="2"/>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Change the query settings to the location you are in: on the query window select more -&gt; query settings -&gt; select the location</w:t>
      </w:r>
    </w:p>
    <w:p w:rsidR="00000000" w:rsidDel="00000000" w:rsidP="00000000" w:rsidRDefault="00000000" w:rsidRPr="00000000" w14:paraId="00000BA4">
      <w:pPr>
        <w:numPr>
          <w:ilvl w:val="0"/>
          <w:numId w:val="2"/>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Check if all the paths you are using in your query to your tables are correct: you can click on the table -&gt; details -&gt; and copy the path.</w:t>
      </w:r>
    </w:p>
    <w:p w:rsidR="00000000" w:rsidDel="00000000" w:rsidP="00000000" w:rsidRDefault="00000000" w:rsidRPr="00000000" w14:paraId="00000BA5">
      <w:pPr>
        <w:rPr>
          <w:rFonts w:ascii="Fira Code" w:cs="Fira Code" w:eastAsia="Fira Code" w:hAnsi="Fira Code"/>
        </w:rPr>
      </w:pPr>
      <w:r w:rsidDel="00000000" w:rsidR="00000000" w:rsidRPr="00000000">
        <w:rPr>
          <w:rtl w:val="0"/>
        </w:rPr>
      </w:r>
    </w:p>
    <w:p w:rsidR="00000000" w:rsidDel="00000000" w:rsidP="00000000" w:rsidRDefault="00000000" w:rsidRPr="00000000" w14:paraId="00000BA6">
      <w:pPr>
        <w:pStyle w:val="Heading2"/>
        <w:rPr>
          <w:rFonts w:ascii="Fira Code" w:cs="Fira Code" w:eastAsia="Fira Code" w:hAnsi="Fira Code"/>
        </w:rPr>
      </w:pPr>
      <w:bookmarkStart w:colFirst="0" w:colLast="0" w:name="_25h1vi8msll7" w:id="352"/>
      <w:bookmarkEnd w:id="352"/>
      <w:r w:rsidDel="00000000" w:rsidR="00000000" w:rsidRPr="00000000">
        <w:rPr>
          <w:rFonts w:ascii="Fira Code" w:cs="Fira Code" w:eastAsia="Fira Code" w:hAnsi="Fira Code"/>
          <w:rtl w:val="0"/>
        </w:rPr>
        <w:t xml:space="preserve">DBT Deploy - This dbt Cloud run was cancelled because a valid dbt project was not found.</w:t>
      </w:r>
    </w:p>
    <w:p w:rsidR="00000000" w:rsidDel="00000000" w:rsidP="00000000" w:rsidRDefault="00000000" w:rsidRPr="00000000" w14:paraId="00000BA7">
      <w:pPr>
        <w:numPr>
          <w:ilvl w:val="0"/>
          <w:numId w:val="92"/>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This happens because we have moved the dbt project to another directory on our repo. </w:t>
      </w:r>
    </w:p>
    <w:p w:rsidR="00000000" w:rsidDel="00000000" w:rsidP="00000000" w:rsidRDefault="00000000" w:rsidRPr="00000000" w14:paraId="00000BA8">
      <w:pPr>
        <w:numPr>
          <w:ilvl w:val="0"/>
          <w:numId w:val="92"/>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Or might be that you’re on a different branch than is expected to be merged from / to.</w:t>
      </w:r>
    </w:p>
    <w:p w:rsidR="00000000" w:rsidDel="00000000" w:rsidP="00000000" w:rsidRDefault="00000000" w:rsidRPr="00000000" w14:paraId="00000BA9">
      <w:pPr>
        <w:rPr>
          <w:rFonts w:ascii="Fira Code" w:cs="Fira Code" w:eastAsia="Fira Code" w:hAnsi="Fira Code"/>
        </w:rPr>
      </w:pPr>
      <w:r w:rsidDel="00000000" w:rsidR="00000000" w:rsidRPr="00000000">
        <w:rPr>
          <w:rFonts w:ascii="Fira Code" w:cs="Fira Code" w:eastAsia="Fira Code" w:hAnsi="Fira Code"/>
          <w:rtl w:val="0"/>
        </w:rPr>
        <w:t xml:space="preserve">Solution:</w:t>
      </w:r>
    </w:p>
    <w:p w:rsidR="00000000" w:rsidDel="00000000" w:rsidP="00000000" w:rsidRDefault="00000000" w:rsidRPr="00000000" w14:paraId="00000BAA">
      <w:pPr>
        <w:rPr>
          <w:rFonts w:ascii="Fira Code" w:cs="Fira Code" w:eastAsia="Fira Code" w:hAnsi="Fira Code"/>
        </w:rPr>
      </w:pPr>
      <w:r w:rsidDel="00000000" w:rsidR="00000000" w:rsidRPr="00000000">
        <w:rPr>
          <w:rFonts w:ascii="Fira Code" w:cs="Fira Code" w:eastAsia="Fira Code" w:hAnsi="Fira Code"/>
          <w:rtl w:val="0"/>
        </w:rPr>
        <w:t xml:space="preserve">Go to the projects window on dbt cloud -&gt; settings -&gt; edit -&gt; and add directory (the extra path to the dbt project)</w:t>
      </w:r>
    </w:p>
    <w:p w:rsidR="00000000" w:rsidDel="00000000" w:rsidP="00000000" w:rsidRDefault="00000000" w:rsidRPr="00000000" w14:paraId="00000BAB">
      <w:pPr>
        <w:rPr>
          <w:rFonts w:ascii="Fira Code" w:cs="Fira Code" w:eastAsia="Fira Code" w:hAnsi="Fira Code"/>
        </w:rPr>
      </w:pPr>
      <w:r w:rsidDel="00000000" w:rsidR="00000000" w:rsidRPr="00000000">
        <w:rPr>
          <w:rFonts w:ascii="Fira Code" w:cs="Fira Code" w:eastAsia="Fira Code" w:hAnsi="Fira Code"/>
          <w:rtl w:val="0"/>
        </w:rPr>
        <w:t xml:space="preserve">For example:</w:t>
      </w:r>
    </w:p>
    <w:p w:rsidR="00000000" w:rsidDel="00000000" w:rsidP="00000000" w:rsidRDefault="00000000" w:rsidRPr="00000000" w14:paraId="00000BAC">
      <w:pPr>
        <w:rPr>
          <w:rFonts w:ascii="Fira Code" w:cs="Fira Code" w:eastAsia="Fira Code" w:hAnsi="Fira Code"/>
        </w:rPr>
      </w:pPr>
      <w:r w:rsidDel="00000000" w:rsidR="00000000" w:rsidRPr="00000000">
        <w:rPr>
          <w:rFonts w:ascii="Fira Code" w:cs="Fira Code" w:eastAsia="Fira Code" w:hAnsi="Fira Code"/>
          <w:rtl w:val="0"/>
        </w:rPr>
        <w:t xml:space="preserve">/week5/taxi_rides_ny</w:t>
      </w:r>
    </w:p>
    <w:p w:rsidR="00000000" w:rsidDel="00000000" w:rsidP="00000000" w:rsidRDefault="00000000" w:rsidRPr="00000000" w14:paraId="00000BAD">
      <w:pPr>
        <w:rPr>
          <w:rFonts w:ascii="Fira Code" w:cs="Fira Code" w:eastAsia="Fira Code" w:hAnsi="Fira Code"/>
        </w:rPr>
      </w:pPr>
      <w:r w:rsidDel="00000000" w:rsidR="00000000" w:rsidRPr="00000000">
        <w:rPr>
          <w:rFonts w:ascii="Fira Code" w:cs="Fira Code" w:eastAsia="Fira Code" w:hAnsi="Fira Code"/>
          <w:rtl w:val="0"/>
        </w:rPr>
        <w:t xml:space="preserve">Make sure your file explorer path and this Project settings path matches and there’s no files waiting to be committed to github if you’re running the job to deploy to PROD. </w:t>
      </w:r>
    </w:p>
    <w:p w:rsidR="00000000" w:rsidDel="00000000" w:rsidP="00000000" w:rsidRDefault="00000000" w:rsidRPr="00000000" w14:paraId="00000BAE">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9525000" cy="10448925"/>
            <wp:effectExtent b="0" l="0" r="0" t="0"/>
            <wp:docPr id="32" name="image20.png"/>
            <a:graphic>
              <a:graphicData uri="http://schemas.openxmlformats.org/drawingml/2006/picture">
                <pic:pic>
                  <pic:nvPicPr>
                    <pic:cNvPr id="0" name="image20.png"/>
                    <pic:cNvPicPr preferRelativeResize="0"/>
                  </pic:nvPicPr>
                  <pic:blipFill>
                    <a:blip r:embed="rId205"/>
                    <a:srcRect b="0" l="0" r="0" t="0"/>
                    <a:stretch>
                      <a:fillRect/>
                    </a:stretch>
                  </pic:blipFill>
                  <pic:spPr>
                    <a:xfrm>
                      <a:off x="0" y="0"/>
                      <a:ext cx="9525000" cy="10448925"/>
                    </a:xfrm>
                    <a:prstGeom prst="rect"/>
                    <a:ln/>
                  </pic:spPr>
                </pic:pic>
              </a:graphicData>
            </a:graphic>
          </wp:inline>
        </w:drawing>
      </w:r>
      <w:r w:rsidDel="00000000" w:rsidR="00000000" w:rsidRPr="00000000">
        <w:rPr>
          <w:rtl w:val="0"/>
        </w:rPr>
      </w:r>
    </w:p>
    <w:p w:rsidR="00000000" w:rsidDel="00000000" w:rsidP="00000000" w:rsidRDefault="00000000" w:rsidRPr="00000000" w14:paraId="00000BAF">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15763875" cy="7800975"/>
            <wp:effectExtent b="0" l="0" r="0" t="0"/>
            <wp:docPr id="67" name="image65.png"/>
            <a:graphic>
              <a:graphicData uri="http://schemas.openxmlformats.org/drawingml/2006/picture">
                <pic:pic>
                  <pic:nvPicPr>
                    <pic:cNvPr id="0" name="image65.png"/>
                    <pic:cNvPicPr preferRelativeResize="0"/>
                  </pic:nvPicPr>
                  <pic:blipFill>
                    <a:blip r:embed="rId206"/>
                    <a:srcRect b="0" l="0" r="0" t="0"/>
                    <a:stretch>
                      <a:fillRect/>
                    </a:stretch>
                  </pic:blipFill>
                  <pic:spPr>
                    <a:xfrm>
                      <a:off x="0" y="0"/>
                      <a:ext cx="15763875" cy="7800975"/>
                    </a:xfrm>
                    <a:prstGeom prst="rect"/>
                    <a:ln/>
                  </pic:spPr>
                </pic:pic>
              </a:graphicData>
            </a:graphic>
          </wp:inline>
        </w:drawing>
      </w:r>
      <w:r w:rsidDel="00000000" w:rsidR="00000000" w:rsidRPr="00000000">
        <w:rPr>
          <w:rtl w:val="0"/>
        </w:rPr>
      </w:r>
    </w:p>
    <w:p w:rsidR="00000000" w:rsidDel="00000000" w:rsidP="00000000" w:rsidRDefault="00000000" w:rsidRPr="00000000" w14:paraId="00000BB0">
      <w:pPr>
        <w:rPr>
          <w:rFonts w:ascii="Fira Code" w:cs="Fira Code" w:eastAsia="Fira Code" w:hAnsi="Fira Code"/>
        </w:rPr>
      </w:pPr>
      <w:r w:rsidDel="00000000" w:rsidR="00000000" w:rsidRPr="00000000">
        <w:rPr>
          <w:rFonts w:ascii="Fira Code" w:cs="Fira Code" w:eastAsia="Fira Code" w:hAnsi="Fira Code"/>
          <w:rtl w:val="0"/>
        </w:rPr>
        <w:t xml:space="preserve">And that you had setup the PROD environment to check in the main branch, or whichever you specified. </w:t>
      </w:r>
    </w:p>
    <w:p w:rsidR="00000000" w:rsidDel="00000000" w:rsidP="00000000" w:rsidRDefault="00000000" w:rsidRPr="00000000" w14:paraId="00000BB1">
      <w:pPr>
        <w:rPr>
          <w:rFonts w:ascii="Fira Code" w:cs="Fira Code" w:eastAsia="Fira Code" w:hAnsi="Fira Code"/>
        </w:rPr>
      </w:pPr>
      <w:r w:rsidDel="00000000" w:rsidR="00000000" w:rsidRPr="00000000">
        <w:rPr>
          <w:rFonts w:ascii="Fira Code" w:cs="Fira Code" w:eastAsia="Fira Code" w:hAnsi="Fira Code"/>
          <w:rtl w:val="0"/>
        </w:rPr>
        <w:t xml:space="preserve">In the picture below, I had set it to ella2024 to be checked as “production-ready” by the “freshness” check mark at the PROD environment settings. So each time I merge a branch from something else into ella2024 and then trigger the PR, the CI check job would kick-in. But we still do need to Merge and close the PR manually, I believe, that part is not automated. </w:t>
      </w:r>
    </w:p>
    <w:p w:rsidR="00000000" w:rsidDel="00000000" w:rsidP="00000000" w:rsidRDefault="00000000" w:rsidRPr="00000000" w14:paraId="00000BB2">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8162925" cy="8515350"/>
            <wp:effectExtent b="0" l="0" r="0" t="0"/>
            <wp:docPr id="25" name="image13.png"/>
            <a:graphic>
              <a:graphicData uri="http://schemas.openxmlformats.org/drawingml/2006/picture">
                <pic:pic>
                  <pic:nvPicPr>
                    <pic:cNvPr id="0" name="image13.png"/>
                    <pic:cNvPicPr preferRelativeResize="0"/>
                  </pic:nvPicPr>
                  <pic:blipFill>
                    <a:blip r:embed="rId207"/>
                    <a:srcRect b="0" l="0" r="0" t="0"/>
                    <a:stretch>
                      <a:fillRect/>
                    </a:stretch>
                  </pic:blipFill>
                  <pic:spPr>
                    <a:xfrm>
                      <a:off x="0" y="0"/>
                      <a:ext cx="8162925" cy="8515350"/>
                    </a:xfrm>
                    <a:prstGeom prst="rect"/>
                    <a:ln/>
                  </pic:spPr>
                </pic:pic>
              </a:graphicData>
            </a:graphic>
          </wp:inline>
        </w:drawing>
      </w:r>
      <w:r w:rsidDel="00000000" w:rsidR="00000000" w:rsidRPr="00000000">
        <w:rPr>
          <w:rtl w:val="0"/>
        </w:rPr>
      </w:r>
    </w:p>
    <w:p w:rsidR="00000000" w:rsidDel="00000000" w:rsidP="00000000" w:rsidRDefault="00000000" w:rsidRPr="00000000" w14:paraId="00000BB3">
      <w:pPr>
        <w:rPr>
          <w:rFonts w:ascii="Fira Code" w:cs="Fira Code" w:eastAsia="Fira Code" w:hAnsi="Fira Code"/>
        </w:rPr>
      </w:pPr>
      <w:r w:rsidDel="00000000" w:rsidR="00000000" w:rsidRPr="00000000">
        <w:rPr>
          <w:rFonts w:ascii="Fira Code" w:cs="Fira Code" w:eastAsia="Fira Code" w:hAnsi="Fira Code"/>
          <w:rtl w:val="0"/>
        </w:rPr>
        <w:t xml:space="preserve">You set up the PROD custom branch (if not default main) in the Environment setup screen.</w:t>
      </w:r>
    </w:p>
    <w:p w:rsidR="00000000" w:rsidDel="00000000" w:rsidP="00000000" w:rsidRDefault="00000000" w:rsidRPr="00000000" w14:paraId="00000BB4">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14925675" cy="10696575"/>
            <wp:effectExtent b="0" l="0" r="0" t="0"/>
            <wp:docPr id="26" name="image19.png"/>
            <a:graphic>
              <a:graphicData uri="http://schemas.openxmlformats.org/drawingml/2006/picture">
                <pic:pic>
                  <pic:nvPicPr>
                    <pic:cNvPr id="0" name="image19.png"/>
                    <pic:cNvPicPr preferRelativeResize="0"/>
                  </pic:nvPicPr>
                  <pic:blipFill>
                    <a:blip r:embed="rId208"/>
                    <a:srcRect b="0" l="0" r="0" t="0"/>
                    <a:stretch>
                      <a:fillRect/>
                    </a:stretch>
                  </pic:blipFill>
                  <pic:spPr>
                    <a:xfrm>
                      <a:off x="0" y="0"/>
                      <a:ext cx="14925675" cy="10696575"/>
                    </a:xfrm>
                    <a:prstGeom prst="rect"/>
                    <a:ln/>
                  </pic:spPr>
                </pic:pic>
              </a:graphicData>
            </a:graphic>
          </wp:inline>
        </w:drawing>
      </w:r>
      <w:r w:rsidDel="00000000" w:rsidR="00000000" w:rsidRPr="00000000">
        <w:rPr>
          <w:rtl w:val="0"/>
        </w:rPr>
      </w:r>
    </w:p>
    <w:p w:rsidR="00000000" w:rsidDel="00000000" w:rsidP="00000000" w:rsidRDefault="00000000" w:rsidRPr="00000000" w14:paraId="00000BB5">
      <w:pPr>
        <w:rPr>
          <w:rFonts w:ascii="Fira Code" w:cs="Fira Code" w:eastAsia="Fira Code" w:hAnsi="Fira Code"/>
        </w:rPr>
      </w:pPr>
      <w:r w:rsidDel="00000000" w:rsidR="00000000" w:rsidRPr="00000000">
        <w:rPr>
          <w:rtl w:val="0"/>
        </w:rPr>
      </w:r>
    </w:p>
    <w:p w:rsidR="00000000" w:rsidDel="00000000" w:rsidP="00000000" w:rsidRDefault="00000000" w:rsidRPr="00000000" w14:paraId="00000BB6">
      <w:pPr>
        <w:pStyle w:val="Heading2"/>
        <w:rPr>
          <w:rFonts w:ascii="Fira Code" w:cs="Fira Code" w:eastAsia="Fira Code" w:hAnsi="Fira Code"/>
        </w:rPr>
      </w:pPr>
      <w:bookmarkStart w:colFirst="0" w:colLast="0" w:name="_gdw4auycg56a" w:id="353"/>
      <w:bookmarkEnd w:id="353"/>
      <w:r w:rsidDel="00000000" w:rsidR="00000000" w:rsidRPr="00000000">
        <w:rPr>
          <w:rFonts w:ascii="Fira Code" w:cs="Fira Code" w:eastAsia="Fira Code" w:hAnsi="Fira Code"/>
          <w:rtl w:val="0"/>
        </w:rPr>
        <w:t xml:space="preserve">DBT Deploy + CI - Location Problems on BigQuery</w:t>
      </w:r>
    </w:p>
    <w:p w:rsidR="00000000" w:rsidDel="00000000" w:rsidP="00000000" w:rsidRDefault="00000000" w:rsidRPr="00000000" w14:paraId="00000BB7">
      <w:pPr>
        <w:rPr>
          <w:rFonts w:ascii="Fira Code" w:cs="Fira Code" w:eastAsia="Fira Code" w:hAnsi="Fira Code"/>
        </w:rPr>
      </w:pPr>
      <w:r w:rsidDel="00000000" w:rsidR="00000000" w:rsidRPr="00000000">
        <w:rPr>
          <w:rtl w:val="0"/>
        </w:rPr>
      </w:r>
    </w:p>
    <w:p w:rsidR="00000000" w:rsidDel="00000000" w:rsidP="00000000" w:rsidRDefault="00000000" w:rsidRPr="00000000" w14:paraId="00000BB8">
      <w:pPr>
        <w:rPr>
          <w:rFonts w:ascii="Fira Code" w:cs="Fira Code" w:eastAsia="Fira Code" w:hAnsi="Fira Code"/>
        </w:rPr>
      </w:pPr>
      <w:r w:rsidDel="00000000" w:rsidR="00000000" w:rsidRPr="00000000">
        <w:rPr>
          <w:rFonts w:ascii="Fira Code" w:cs="Fira Code" w:eastAsia="Fira Code" w:hAnsi="Fira Code"/>
          <w:rtl w:val="0"/>
        </w:rPr>
        <w:t xml:space="preserve">When you are creating the pull request and running the CI, dbt is creating a new schema on BIgQuery. By default that new schema will be created on ‘US’ location, if you have your dataset, schemas and tables on ‘EU’ that will generate an error and the pull request will not be accepted. To change that location to ‘EU’ on the connection to BigQuery from dbt we need to add the location ‘EU’ on the connection optional settings:</w:t>
      </w:r>
    </w:p>
    <w:p w:rsidR="00000000" w:rsidDel="00000000" w:rsidP="00000000" w:rsidRDefault="00000000" w:rsidRPr="00000000" w14:paraId="00000BB9">
      <w:pPr>
        <w:rPr>
          <w:rFonts w:ascii="Fira Code" w:cs="Fira Code" w:eastAsia="Fira Code" w:hAnsi="Fira Code"/>
        </w:rPr>
      </w:pPr>
      <w:r w:rsidDel="00000000" w:rsidR="00000000" w:rsidRPr="00000000">
        <w:rPr>
          <w:rFonts w:ascii="Fira Code" w:cs="Fira Code" w:eastAsia="Fira Code" w:hAnsi="Fira Code"/>
          <w:rtl w:val="0"/>
        </w:rPr>
        <w:t xml:space="preserve">Dbt -&gt; project -&gt; settings -&gt; connection BIgQuery -&gt; OPtional Settings -&gt; Location -&gt; EU</w:t>
      </w:r>
      <w:r w:rsidDel="00000000" w:rsidR="00000000" w:rsidRPr="00000000">
        <w:rPr>
          <w:rtl w:val="0"/>
        </w:rPr>
      </w:r>
    </w:p>
    <w:p w:rsidR="00000000" w:rsidDel="00000000" w:rsidP="00000000" w:rsidRDefault="00000000" w:rsidRPr="00000000" w14:paraId="00000BBA">
      <w:pPr>
        <w:rPr>
          <w:rFonts w:ascii="Fira Code" w:cs="Fira Code" w:eastAsia="Fira Code" w:hAnsi="Fira Code"/>
        </w:rPr>
      </w:pPr>
      <w:r w:rsidDel="00000000" w:rsidR="00000000" w:rsidRPr="00000000">
        <w:rPr>
          <w:rtl w:val="0"/>
        </w:rPr>
      </w:r>
    </w:p>
    <w:p w:rsidR="00000000" w:rsidDel="00000000" w:rsidP="00000000" w:rsidRDefault="00000000" w:rsidRPr="00000000" w14:paraId="00000BBB">
      <w:pPr>
        <w:pStyle w:val="Heading2"/>
        <w:rPr>
          <w:rFonts w:ascii="Fira Code" w:cs="Fira Code" w:eastAsia="Fira Code" w:hAnsi="Fira Code"/>
        </w:rPr>
      </w:pPr>
      <w:bookmarkStart w:colFirst="0" w:colLast="0" w:name="_7gk4thfnuvax" w:id="354"/>
      <w:bookmarkEnd w:id="354"/>
      <w:r w:rsidDel="00000000" w:rsidR="00000000" w:rsidRPr="00000000">
        <w:rPr>
          <w:rFonts w:ascii="Fira Code" w:cs="Fira Code" w:eastAsia="Fira Code" w:hAnsi="Fira Code"/>
          <w:rtl w:val="0"/>
        </w:rPr>
        <w:t xml:space="preserve">DBT Deploy - Error When trying to run the dbt project on Prod</w:t>
      </w:r>
    </w:p>
    <w:p w:rsidR="00000000" w:rsidDel="00000000" w:rsidP="00000000" w:rsidRDefault="00000000" w:rsidRPr="00000000" w14:paraId="00000BBC">
      <w:pPr>
        <w:rPr>
          <w:rFonts w:ascii="Fira Code" w:cs="Fira Code" w:eastAsia="Fira Code" w:hAnsi="Fira Code"/>
        </w:rPr>
      </w:pPr>
      <w:r w:rsidDel="00000000" w:rsidR="00000000" w:rsidRPr="00000000">
        <w:rPr>
          <w:rFonts w:ascii="Fira Code" w:cs="Fira Code" w:eastAsia="Fira Code" w:hAnsi="Fira Code"/>
          <w:rtl w:val="0"/>
        </w:rPr>
        <w:t xml:space="preserve">When running trying to run the dbt project on prod there is some things you need to do and check on your own:</w:t>
      </w:r>
    </w:p>
    <w:p w:rsidR="00000000" w:rsidDel="00000000" w:rsidP="00000000" w:rsidRDefault="00000000" w:rsidRPr="00000000" w14:paraId="00000BBD">
      <w:pPr>
        <w:numPr>
          <w:ilvl w:val="0"/>
          <w:numId w:val="2"/>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First Make the pull request and Merge the branch into the main.</w:t>
      </w:r>
    </w:p>
    <w:p w:rsidR="00000000" w:rsidDel="00000000" w:rsidP="00000000" w:rsidRDefault="00000000" w:rsidRPr="00000000" w14:paraId="00000BBE">
      <w:pPr>
        <w:numPr>
          <w:ilvl w:val="0"/>
          <w:numId w:val="2"/>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Make sure you have the latest version, if you made changes to the repo in another place.</w:t>
      </w:r>
    </w:p>
    <w:p w:rsidR="00000000" w:rsidDel="00000000" w:rsidP="00000000" w:rsidRDefault="00000000" w:rsidRPr="00000000" w14:paraId="00000BBF">
      <w:pPr>
        <w:numPr>
          <w:ilvl w:val="0"/>
          <w:numId w:val="2"/>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Check if the dbt_project.yml file is accessible to the project, if not check this solution (Dbt: This dbt Cloud run was cancelled because a valid dbt project was not found</w:t>
      </w:r>
      <w:r w:rsidDel="00000000" w:rsidR="00000000" w:rsidRPr="00000000">
        <w:rPr>
          <w:rFonts w:ascii="Fira Code" w:cs="Fira Code" w:eastAsia="Fira Code" w:hAnsi="Fira Code"/>
          <w:sz w:val="32"/>
          <w:szCs w:val="32"/>
          <w:rtl w:val="0"/>
        </w:rPr>
        <w:t xml:space="preserve">.</w:t>
      </w:r>
      <w:r w:rsidDel="00000000" w:rsidR="00000000" w:rsidRPr="00000000">
        <w:rPr>
          <w:rFonts w:ascii="Fira Code" w:cs="Fira Code" w:eastAsia="Fira Code" w:hAnsi="Fira Code"/>
          <w:rtl w:val="0"/>
        </w:rPr>
        <w:t xml:space="preserve">).</w:t>
      </w:r>
    </w:p>
    <w:p w:rsidR="00000000" w:rsidDel="00000000" w:rsidP="00000000" w:rsidRDefault="00000000" w:rsidRPr="00000000" w14:paraId="00000BC0">
      <w:pPr>
        <w:numPr>
          <w:ilvl w:val="0"/>
          <w:numId w:val="2"/>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Check if the name you gave to the dataset on BigQuery is the same you put on the dataset spot on the production environment created on dbt cloud.</w:t>
      </w:r>
    </w:p>
    <w:p w:rsidR="00000000" w:rsidDel="00000000" w:rsidP="00000000" w:rsidRDefault="00000000" w:rsidRPr="00000000" w14:paraId="00000BC1">
      <w:pPr>
        <w:pStyle w:val="Heading2"/>
        <w:spacing w:after="0" w:lineRule="auto"/>
        <w:rPr>
          <w:rFonts w:ascii="Fira Code" w:cs="Fira Code" w:eastAsia="Fira Code" w:hAnsi="Fira Code"/>
        </w:rPr>
      </w:pPr>
      <w:bookmarkStart w:colFirst="0" w:colLast="0" w:name="_uo0rz0kyukmc" w:id="355"/>
      <w:bookmarkEnd w:id="355"/>
      <w:r w:rsidDel="00000000" w:rsidR="00000000" w:rsidRPr="00000000">
        <w:rPr>
          <w:rFonts w:ascii="Fira Code" w:cs="Fira Code" w:eastAsia="Fira Code" w:hAnsi="Fira Code"/>
          <w:rtl w:val="0"/>
        </w:rPr>
        <w:t xml:space="preserve">DBT - </w:t>
      </w:r>
      <w:r w:rsidDel="00000000" w:rsidR="00000000" w:rsidRPr="00000000">
        <w:rPr>
          <w:rFonts w:ascii="Fira Code" w:cs="Fira Code" w:eastAsia="Fira Code" w:hAnsi="Fira Code"/>
          <w:rtl w:val="0"/>
        </w:rPr>
        <w:t xml:space="preserve">Error: “404 Not found: Dataset &lt;dataset_name&gt;:&lt;dbt_schema_name&gt; was not found in location EU” after building from stg_green_tripdata.sql</w:t>
      </w:r>
    </w:p>
    <w:p w:rsidR="00000000" w:rsidDel="00000000" w:rsidP="00000000" w:rsidRDefault="00000000" w:rsidRPr="00000000" w14:paraId="00000BC2">
      <w:pPr>
        <w:spacing w:after="0" w:lineRule="auto"/>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BC3">
      <w:pPr>
        <w:spacing w:after="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In the step in </w:t>
      </w:r>
      <w:hyperlink r:id="rId209">
        <w:r w:rsidDel="00000000" w:rsidR="00000000" w:rsidRPr="00000000">
          <w:rPr>
            <w:rFonts w:ascii="Fira Code" w:cs="Fira Code" w:eastAsia="Fira Code" w:hAnsi="Fira Code"/>
            <w:color w:val="1155cc"/>
            <w:sz w:val="20"/>
            <w:szCs w:val="20"/>
            <w:u w:val="single"/>
            <w:rtl w:val="0"/>
          </w:rPr>
          <w:t xml:space="preserve">this video</w:t>
        </w:r>
      </w:hyperlink>
      <w:r w:rsidDel="00000000" w:rsidR="00000000" w:rsidRPr="00000000">
        <w:rPr>
          <w:rFonts w:ascii="Fira Code" w:cs="Fira Code" w:eastAsia="Fira Code" w:hAnsi="Fira Code"/>
          <w:sz w:val="20"/>
          <w:szCs w:val="20"/>
          <w:rtl w:val="0"/>
        </w:rPr>
        <w:t xml:space="preserve"> (DE Zoomcamp 4.3.1 - Build the First dbt Models)</w:t>
      </w:r>
      <w:r w:rsidDel="00000000" w:rsidR="00000000" w:rsidRPr="00000000">
        <w:rPr>
          <w:rFonts w:ascii="Fira Code" w:cs="Fira Code" w:eastAsia="Fira Code" w:hAnsi="Fira Code"/>
          <w:sz w:val="20"/>
          <w:szCs w:val="20"/>
          <w:rtl w:val="0"/>
        </w:rPr>
        <w:t xml:space="preserve">, after creating `stg_green_tripdata.sql` and clicking `build`, I encountered an error saying dataset not found in location EU. The default location for dbt Bigquery is the US, so when generating the new Bigquery schema for dbt, unless specified, the schema locates in the US. </w:t>
      </w:r>
    </w:p>
    <w:p w:rsidR="00000000" w:rsidDel="00000000" w:rsidP="00000000" w:rsidRDefault="00000000" w:rsidRPr="00000000" w14:paraId="00000BC4">
      <w:pPr>
        <w:spacing w:after="0" w:lineRule="auto"/>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BC5">
      <w:pPr>
        <w:spacing w:after="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Solution: </w:t>
      </w:r>
    </w:p>
    <w:p w:rsidR="00000000" w:rsidDel="00000000" w:rsidP="00000000" w:rsidRDefault="00000000" w:rsidRPr="00000000" w14:paraId="00000BC6">
      <w:pPr>
        <w:spacing w:after="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Turns out I forgot to specify </w:t>
      </w:r>
      <w:r w:rsidDel="00000000" w:rsidR="00000000" w:rsidRPr="00000000">
        <w:rPr>
          <w:rFonts w:ascii="Fira Code" w:cs="Fira Code" w:eastAsia="Fira Code" w:hAnsi="Fira Code"/>
          <w:b w:val="1"/>
          <w:sz w:val="20"/>
          <w:szCs w:val="20"/>
          <w:rtl w:val="0"/>
        </w:rPr>
        <w:t xml:space="preserve">Location</w:t>
      </w:r>
      <w:r w:rsidDel="00000000" w:rsidR="00000000" w:rsidRPr="00000000">
        <w:rPr>
          <w:rFonts w:ascii="Fira Code" w:cs="Fira Code" w:eastAsia="Fira Code" w:hAnsi="Fira Code"/>
          <w:sz w:val="20"/>
          <w:szCs w:val="20"/>
          <w:rtl w:val="0"/>
        </w:rPr>
        <w:t xml:space="preserve"> to be `</w:t>
      </w:r>
      <w:r w:rsidDel="00000000" w:rsidR="00000000" w:rsidRPr="00000000">
        <w:rPr>
          <w:rFonts w:ascii="Fira Code" w:cs="Fira Code" w:eastAsia="Fira Code" w:hAnsi="Fira Code"/>
          <w:b w:val="1"/>
          <w:sz w:val="20"/>
          <w:szCs w:val="20"/>
          <w:rtl w:val="0"/>
        </w:rPr>
        <w:t xml:space="preserve">EU</w:t>
      </w:r>
      <w:r w:rsidDel="00000000" w:rsidR="00000000" w:rsidRPr="00000000">
        <w:rPr>
          <w:rFonts w:ascii="Fira Code" w:cs="Fira Code" w:eastAsia="Fira Code" w:hAnsi="Fira Code"/>
          <w:sz w:val="20"/>
          <w:szCs w:val="20"/>
          <w:rtl w:val="0"/>
        </w:rPr>
        <w:t xml:space="preserve">` when adding connection details. </w:t>
      </w:r>
    </w:p>
    <w:p w:rsidR="00000000" w:rsidDel="00000000" w:rsidP="00000000" w:rsidRDefault="00000000" w:rsidRPr="00000000" w14:paraId="00000BC7">
      <w:pPr>
        <w:spacing w:after="0" w:lineRule="auto"/>
        <w:rPr>
          <w:rFonts w:ascii="Fira Code" w:cs="Fira Code" w:eastAsia="Fira Code" w:hAnsi="Fira Code"/>
          <w:b w:val="1"/>
          <w:sz w:val="20"/>
          <w:szCs w:val="20"/>
        </w:rPr>
      </w:pPr>
      <w:r w:rsidDel="00000000" w:rsidR="00000000" w:rsidRPr="00000000">
        <w:rPr>
          <w:rtl w:val="0"/>
        </w:rPr>
      </w:r>
    </w:p>
    <w:p w:rsidR="00000000" w:rsidDel="00000000" w:rsidP="00000000" w:rsidRDefault="00000000" w:rsidRPr="00000000" w14:paraId="00000BC8">
      <w:pPr>
        <w:spacing w:after="0" w:lineRule="auto"/>
        <w:rPr>
          <w:rFonts w:ascii="Fira Code" w:cs="Fira Code" w:eastAsia="Fira Code" w:hAnsi="Fira Code"/>
          <w:b w:val="1"/>
          <w:sz w:val="20"/>
          <w:szCs w:val="20"/>
        </w:rPr>
      </w:pPr>
      <w:r w:rsidDel="00000000" w:rsidR="00000000" w:rsidRPr="00000000">
        <w:rPr>
          <w:rFonts w:ascii="Fira Code" w:cs="Fira Code" w:eastAsia="Fira Code" w:hAnsi="Fira Code"/>
          <w:b w:val="1"/>
          <w:sz w:val="20"/>
          <w:szCs w:val="20"/>
          <w:rtl w:val="0"/>
        </w:rPr>
        <w:t xml:space="preserve">Develop -&gt; Configure Cloud CLI -&gt; Projects -&gt; taxi_rides_ny -&gt; (connection) Bigquery -&gt; Edit -&gt; Location (Optional) -&gt; type `EU` -&gt; Save</w:t>
      </w:r>
    </w:p>
    <w:p w:rsidR="00000000" w:rsidDel="00000000" w:rsidP="00000000" w:rsidRDefault="00000000" w:rsidRPr="00000000" w14:paraId="00000BC9">
      <w:pPr>
        <w:spacing w:after="0" w:lineRule="auto"/>
        <w:rPr>
          <w:rFonts w:ascii="Fira Code" w:cs="Fira Code" w:eastAsia="Fira Code" w:hAnsi="Fira Code"/>
          <w:b w:val="1"/>
          <w:sz w:val="20"/>
          <w:szCs w:val="20"/>
        </w:rPr>
      </w:pPr>
      <w:r w:rsidDel="00000000" w:rsidR="00000000" w:rsidRPr="00000000">
        <w:rPr>
          <w:rtl w:val="0"/>
        </w:rPr>
      </w:r>
    </w:p>
    <w:p w:rsidR="00000000" w:rsidDel="00000000" w:rsidP="00000000" w:rsidRDefault="00000000" w:rsidRPr="00000000" w14:paraId="00000BCA">
      <w:pPr>
        <w:spacing w:after="0" w:lineRule="auto"/>
        <w:rPr>
          <w:rFonts w:ascii="Fira Code" w:cs="Fira Code" w:eastAsia="Fira Code" w:hAnsi="Fira Code"/>
          <w:b w:val="1"/>
          <w:sz w:val="20"/>
          <w:szCs w:val="20"/>
        </w:rPr>
      </w:pPr>
      <w:r w:rsidDel="00000000" w:rsidR="00000000" w:rsidRPr="00000000">
        <w:rPr>
          <w:rtl w:val="0"/>
        </w:rPr>
      </w:r>
    </w:p>
    <w:p w:rsidR="00000000" w:rsidDel="00000000" w:rsidP="00000000" w:rsidRDefault="00000000" w:rsidRPr="00000000" w14:paraId="00000BCB">
      <w:pPr>
        <w:rPr>
          <w:rFonts w:ascii="Fira Code" w:cs="Fira Code" w:eastAsia="Fira Code" w:hAnsi="Fira Code"/>
        </w:rPr>
      </w:pPr>
      <w:r w:rsidDel="00000000" w:rsidR="00000000" w:rsidRPr="00000000">
        <w:rPr>
          <w:rtl w:val="0"/>
        </w:rPr>
      </w:r>
    </w:p>
    <w:p w:rsidR="00000000" w:rsidDel="00000000" w:rsidP="00000000" w:rsidRDefault="00000000" w:rsidRPr="00000000" w14:paraId="00000BCC">
      <w:pPr>
        <w:pStyle w:val="Heading2"/>
        <w:spacing w:after="200" w:lineRule="auto"/>
        <w:rPr>
          <w:rFonts w:ascii="Fira Code" w:cs="Fira Code" w:eastAsia="Fira Code" w:hAnsi="Fira Code"/>
          <w:sz w:val="34"/>
          <w:szCs w:val="34"/>
        </w:rPr>
      </w:pPr>
      <w:bookmarkStart w:colFirst="0" w:colLast="0" w:name="_p8924g7ib2xv" w:id="356"/>
      <w:bookmarkEnd w:id="356"/>
      <w:r w:rsidDel="00000000" w:rsidR="00000000" w:rsidRPr="00000000">
        <w:rPr>
          <w:rFonts w:ascii="Fira Code" w:cs="Fira Code" w:eastAsia="Fira Code" w:hAnsi="Fira Code"/>
          <w:sz w:val="34"/>
          <w:szCs w:val="34"/>
          <w:rtl w:val="0"/>
        </w:rPr>
        <w:t xml:space="preserve">Homework - Ingesting FHV_20?? data</w:t>
      </w:r>
    </w:p>
    <w:p w:rsidR="00000000" w:rsidDel="00000000" w:rsidP="00000000" w:rsidRDefault="00000000" w:rsidRPr="00000000" w14:paraId="00000BCD">
      <w:pPr>
        <w:rPr>
          <w:rFonts w:ascii="Fira Code" w:cs="Fira Code" w:eastAsia="Fira Code" w:hAnsi="Fira Code"/>
        </w:rPr>
      </w:pPr>
      <w:r w:rsidDel="00000000" w:rsidR="00000000" w:rsidRPr="00000000">
        <w:rPr>
          <w:rFonts w:ascii="Fira Code" w:cs="Fira Code" w:eastAsia="Fira Code" w:hAnsi="Fira Code"/>
          <w:rtl w:val="0"/>
        </w:rPr>
        <w:t xml:space="preserve">Issue: If you’re having problems loading the FHV_20?? data from the github repo into GCS and then into BQ (input file not of type parquet), you need to do two things. First, append the URL Template link with ‘?raw=true’ like so:</w:t>
        <w:br w:type="textWrapping"/>
      </w:r>
    </w:p>
    <w:p w:rsidR="00000000" w:rsidDel="00000000" w:rsidP="00000000" w:rsidRDefault="00000000" w:rsidRPr="00000000" w14:paraId="00000BCE">
      <w:pPr>
        <w:rPr>
          <w:rFonts w:ascii="Fira Code" w:cs="Fira Code" w:eastAsia="Fira Code" w:hAnsi="Fira Code"/>
        </w:rPr>
      </w:pPr>
      <w:r w:rsidDel="00000000" w:rsidR="00000000" w:rsidRPr="00000000">
        <w:rPr>
          <w:rFonts w:ascii="Fira Code" w:cs="Fira Code" w:eastAsia="Fira Code" w:hAnsi="Fira Code"/>
          <w:shd w:fill="f3f3f3" w:val="clear"/>
          <w:rtl w:val="0"/>
        </w:rPr>
        <w:t xml:space="preserve">URL_TEMPLATE = URL_PREFIX + "/fhv_tripdata_{{ execution_date.strftime(\'%Y-%m\') }}.</w:t>
      </w:r>
      <w:r w:rsidDel="00000000" w:rsidR="00000000" w:rsidRPr="00000000">
        <w:rPr>
          <w:rFonts w:ascii="Fira Code" w:cs="Fira Code" w:eastAsia="Fira Code" w:hAnsi="Fira Code"/>
          <w:highlight w:val="yellow"/>
          <w:rtl w:val="0"/>
        </w:rPr>
        <w:t xml:space="preserve">parquet?raw=true</w:t>
      </w:r>
      <w:r w:rsidDel="00000000" w:rsidR="00000000" w:rsidRPr="00000000">
        <w:rPr>
          <w:rFonts w:ascii="Fira Code" w:cs="Fira Code" w:eastAsia="Fira Code" w:hAnsi="Fira Code"/>
          <w:shd w:fill="f3f3f3" w:val="clear"/>
          <w:rtl w:val="0"/>
        </w:rPr>
        <w:t xml:space="preserve">"</w:t>
      </w:r>
      <w:r w:rsidDel="00000000" w:rsidR="00000000" w:rsidRPr="00000000">
        <w:rPr>
          <w:rtl w:val="0"/>
        </w:rPr>
      </w:r>
    </w:p>
    <w:p w:rsidR="00000000" w:rsidDel="00000000" w:rsidP="00000000" w:rsidRDefault="00000000" w:rsidRPr="00000000" w14:paraId="00000BCF">
      <w:pPr>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BD0">
      <w:pPr>
        <w:rPr>
          <w:rFonts w:ascii="Fira Code" w:cs="Fira Code" w:eastAsia="Fira Code" w:hAnsi="Fira Code"/>
        </w:rPr>
      </w:pPr>
      <w:r w:rsidDel="00000000" w:rsidR="00000000" w:rsidRPr="00000000">
        <w:rPr>
          <w:rFonts w:ascii="Fira Code" w:cs="Fira Code" w:eastAsia="Fira Code" w:hAnsi="Fira Code"/>
          <w:rtl w:val="0"/>
        </w:rPr>
        <w:t xml:space="preserve">Second, update make sure the URL_PREFIX is set to the following value:</w:t>
        <w:br w:type="textWrapping"/>
      </w:r>
      <w:r w:rsidDel="00000000" w:rsidR="00000000" w:rsidRPr="00000000">
        <w:rPr>
          <w:rFonts w:ascii="Fira Code" w:cs="Fira Code" w:eastAsia="Fira Code" w:hAnsi="Fira Code"/>
          <w:sz w:val="30"/>
          <w:szCs w:val="30"/>
          <w:rtl w:val="0"/>
        </w:rPr>
        <w:br w:type="textWrapping"/>
      </w:r>
      <w:r w:rsidDel="00000000" w:rsidR="00000000" w:rsidRPr="00000000">
        <w:rPr>
          <w:rFonts w:ascii="Fira Code" w:cs="Fira Code" w:eastAsia="Fira Code" w:hAnsi="Fira Code"/>
          <w:shd w:fill="f3f3f3" w:val="clear"/>
          <w:rtl w:val="0"/>
        </w:rPr>
        <w:t xml:space="preserve">URL_PREFIX = "</w:t>
      </w:r>
      <w:hyperlink r:id="rId210">
        <w:r w:rsidDel="00000000" w:rsidR="00000000" w:rsidRPr="00000000">
          <w:rPr>
            <w:rFonts w:ascii="Fira Code" w:cs="Fira Code" w:eastAsia="Fira Code" w:hAnsi="Fira Code"/>
            <w:shd w:fill="f3f3f3" w:val="clear"/>
            <w:rtl w:val="0"/>
          </w:rPr>
          <w:t xml:space="preserve">https://github.com/alexeygrigorev/datasets/</w:t>
        </w:r>
      </w:hyperlink>
      <w:hyperlink r:id="rId211">
        <w:r w:rsidDel="00000000" w:rsidR="00000000" w:rsidRPr="00000000">
          <w:rPr>
            <w:rFonts w:ascii="Fira Code" w:cs="Fira Code" w:eastAsia="Fira Code" w:hAnsi="Fira Code"/>
            <w:highlight w:val="yellow"/>
            <w:rtl w:val="0"/>
          </w:rPr>
          <w:t xml:space="preserve">blob</w:t>
        </w:r>
      </w:hyperlink>
      <w:hyperlink r:id="rId212">
        <w:r w:rsidDel="00000000" w:rsidR="00000000" w:rsidRPr="00000000">
          <w:rPr>
            <w:rFonts w:ascii="Fira Code" w:cs="Fira Code" w:eastAsia="Fira Code" w:hAnsi="Fira Code"/>
            <w:shd w:fill="f3f3f3" w:val="clear"/>
            <w:rtl w:val="0"/>
          </w:rPr>
          <w:t xml:space="preserve">/master/nyc-tlc/fhv</w:t>
        </w:r>
      </w:hyperlink>
      <w:r w:rsidDel="00000000" w:rsidR="00000000" w:rsidRPr="00000000">
        <w:rPr>
          <w:rFonts w:ascii="Fira Code" w:cs="Fira Code" w:eastAsia="Fira Code" w:hAnsi="Fira Code"/>
          <w:shd w:fill="f3f3f3" w:val="clear"/>
          <w:rtl w:val="0"/>
        </w:rPr>
        <w:t xml:space="preserve">"</w:t>
      </w:r>
      <w:r w:rsidDel="00000000" w:rsidR="00000000" w:rsidRPr="00000000">
        <w:rPr>
          <w:rtl w:val="0"/>
        </w:rPr>
      </w:r>
    </w:p>
    <w:p w:rsidR="00000000" w:rsidDel="00000000" w:rsidP="00000000" w:rsidRDefault="00000000" w:rsidRPr="00000000" w14:paraId="00000BD1">
      <w:pPr>
        <w:rPr>
          <w:rFonts w:ascii="Fira Code" w:cs="Fira Code" w:eastAsia="Fira Code" w:hAnsi="Fira Code"/>
        </w:rPr>
      </w:pPr>
      <w:r w:rsidDel="00000000" w:rsidR="00000000" w:rsidRPr="00000000">
        <w:rPr>
          <w:rFonts w:ascii="Fira Code" w:cs="Fira Code" w:eastAsia="Fira Code" w:hAnsi="Fira Code"/>
          <w:rtl w:val="0"/>
        </w:rPr>
        <w:t xml:space="preserve">It is critical that you use this link with the keyword blob. If your link has ‘tree’ here, replace it. Everything else can stay the same, including the curl -sSLf command. ‘</w:t>
      </w:r>
    </w:p>
    <w:p w:rsidR="00000000" w:rsidDel="00000000" w:rsidP="00000000" w:rsidRDefault="00000000" w:rsidRPr="00000000" w14:paraId="00000BD2">
      <w:pPr>
        <w:pStyle w:val="Heading2"/>
        <w:spacing w:after="200" w:lineRule="auto"/>
        <w:rPr>
          <w:rFonts w:ascii="Fira Code" w:cs="Fira Code" w:eastAsia="Fira Code" w:hAnsi="Fira Code"/>
          <w:sz w:val="34"/>
          <w:szCs w:val="34"/>
        </w:rPr>
      </w:pPr>
      <w:bookmarkStart w:colFirst="0" w:colLast="0" w:name="_e4cx6fr3q9pr" w:id="357"/>
      <w:bookmarkEnd w:id="357"/>
      <w:r w:rsidDel="00000000" w:rsidR="00000000" w:rsidRPr="00000000">
        <w:rPr>
          <w:rFonts w:ascii="Fira Code" w:cs="Fira Code" w:eastAsia="Fira Code" w:hAnsi="Fira Code"/>
          <w:sz w:val="34"/>
          <w:szCs w:val="34"/>
          <w:rtl w:val="0"/>
        </w:rPr>
        <w:t xml:space="preserve">Homework - Ingesting </w:t>
      </w:r>
      <w:r w:rsidDel="00000000" w:rsidR="00000000" w:rsidRPr="00000000">
        <w:rPr>
          <w:rFonts w:ascii="Fira Code" w:cs="Fira Code" w:eastAsia="Fira Code" w:hAnsi="Fira Code"/>
          <w:sz w:val="34"/>
          <w:szCs w:val="34"/>
          <w:rtl w:val="0"/>
        </w:rPr>
        <w:t xml:space="preserve">NYC TLC Data</w:t>
      </w:r>
    </w:p>
    <w:p w:rsidR="00000000" w:rsidDel="00000000" w:rsidP="00000000" w:rsidRDefault="00000000" w:rsidRPr="00000000" w14:paraId="00000BD3">
      <w:pPr>
        <w:rPr>
          <w:rFonts w:ascii="Fira Code" w:cs="Fira Code" w:eastAsia="Fira Code" w:hAnsi="Fira Code"/>
          <w:b w:val="1"/>
        </w:rPr>
      </w:pPr>
      <w:r w:rsidDel="00000000" w:rsidR="00000000" w:rsidRPr="00000000">
        <w:rPr>
          <w:rFonts w:ascii="Fira Code" w:cs="Fira Code" w:eastAsia="Fira Code" w:hAnsi="Fira Code"/>
          <w:rtl w:val="0"/>
        </w:rPr>
        <w:t xml:space="preserve">I found out that the easies way to upload datasets form github for the homework is utilising this script </w:t>
      </w:r>
      <w:hyperlink r:id="rId213">
        <w:r w:rsidDel="00000000" w:rsidR="00000000" w:rsidRPr="00000000">
          <w:rPr>
            <w:rFonts w:ascii="Fira Code" w:cs="Fira Code" w:eastAsia="Fira Code" w:hAnsi="Fira Code"/>
            <w:color w:val="1155cc"/>
            <w:u w:val="single"/>
            <w:rtl w:val="0"/>
          </w:rPr>
          <w:t xml:space="preserve">git_csv_to_gcs.py</w:t>
        </w:r>
      </w:hyperlink>
      <w:r w:rsidDel="00000000" w:rsidR="00000000" w:rsidRPr="00000000">
        <w:rPr>
          <w:rFonts w:ascii="Fira Code" w:cs="Fira Code" w:eastAsia="Fira Code" w:hAnsi="Fira Code"/>
          <w:rtl w:val="0"/>
        </w:rPr>
        <w:t xml:space="preserve">. Thank you Lidia!!</w:t>
        <w:br w:type="textWrapping"/>
        <w:t xml:space="preserve">It is similar to a script that Alexey provided us in 03-data-warehouse/extras/</w:t>
      </w:r>
      <w:r w:rsidDel="00000000" w:rsidR="00000000" w:rsidRPr="00000000">
        <w:rPr>
          <w:rFonts w:ascii="Fira Code" w:cs="Fira Code" w:eastAsia="Fira Code" w:hAnsi="Fira Code"/>
          <w:b w:val="1"/>
          <w:rtl w:val="0"/>
        </w:rPr>
        <w:t xml:space="preserve">web_to_gcs.py</w:t>
      </w:r>
    </w:p>
    <w:p w:rsidR="00000000" w:rsidDel="00000000" w:rsidP="00000000" w:rsidRDefault="00000000" w:rsidRPr="00000000" w14:paraId="00000BD4">
      <w:pPr>
        <w:pStyle w:val="Heading2"/>
        <w:spacing w:after="200" w:lineRule="auto"/>
        <w:rPr>
          <w:rFonts w:ascii="Fira Code" w:cs="Fira Code" w:eastAsia="Fira Code" w:hAnsi="Fira Code"/>
        </w:rPr>
      </w:pPr>
      <w:bookmarkStart w:colFirst="0" w:colLast="0" w:name="_462rt12o4okq" w:id="358"/>
      <w:bookmarkEnd w:id="358"/>
      <w:r w:rsidDel="00000000" w:rsidR="00000000" w:rsidRPr="00000000">
        <w:rPr>
          <w:rFonts w:ascii="Fira Code" w:cs="Fira Code" w:eastAsia="Fira Code" w:hAnsi="Fira Code"/>
          <w:sz w:val="34"/>
          <w:szCs w:val="34"/>
          <w:rtl w:val="0"/>
        </w:rPr>
        <w:t xml:space="preserve">How to set environment variable easily for any credentials</w:t>
      </w:r>
      <w:r w:rsidDel="00000000" w:rsidR="00000000" w:rsidRPr="00000000">
        <w:rPr>
          <w:rtl w:val="0"/>
        </w:rPr>
      </w:r>
    </w:p>
    <w:p w:rsidR="00000000" w:rsidDel="00000000" w:rsidP="00000000" w:rsidRDefault="00000000" w:rsidRPr="00000000" w14:paraId="00000BD5">
      <w:pPr>
        <w:spacing w:after="0" w:lineRule="auto"/>
        <w:rPr>
          <w:rFonts w:ascii="Fira Code" w:cs="Fira Code" w:eastAsia="Fira Code" w:hAnsi="Fira Code"/>
        </w:rPr>
      </w:pPr>
      <w:r w:rsidDel="00000000" w:rsidR="00000000" w:rsidRPr="00000000">
        <w:rPr>
          <w:rFonts w:ascii="Fira Code" w:cs="Fira Code" w:eastAsia="Fira Code" w:hAnsi="Fira Code"/>
          <w:rtl w:val="0"/>
        </w:rPr>
        <w:t xml:space="preserve">If you have to securely put your credentials for a project and, probably, push it to a git repository then the best option is to use an environment variable </w:t>
      </w:r>
    </w:p>
    <w:p w:rsidR="00000000" w:rsidDel="00000000" w:rsidP="00000000" w:rsidRDefault="00000000" w:rsidRPr="00000000" w14:paraId="00000BD6">
      <w:pPr>
        <w:spacing w:after="0" w:lineRule="auto"/>
        <w:rPr>
          <w:rFonts w:ascii="Fira Code" w:cs="Fira Code" w:eastAsia="Fira Code" w:hAnsi="Fira Code"/>
        </w:rPr>
      </w:pPr>
      <w:r w:rsidDel="00000000" w:rsidR="00000000" w:rsidRPr="00000000">
        <w:rPr>
          <w:rFonts w:ascii="Fira Code" w:cs="Fira Code" w:eastAsia="Fira Code" w:hAnsi="Fira Code"/>
          <w:rtl w:val="0"/>
        </w:rPr>
        <w:t xml:space="preserve">For example for </w:t>
      </w:r>
      <w:r w:rsidDel="00000000" w:rsidR="00000000" w:rsidRPr="00000000">
        <w:rPr>
          <w:rFonts w:ascii="Fira Code" w:cs="Fira Code" w:eastAsia="Fira Code" w:hAnsi="Fira Code"/>
          <w:b w:val="1"/>
          <w:color w:val="1f2328"/>
          <w:rtl w:val="0"/>
        </w:rPr>
        <w:t xml:space="preserve">web_to_gcs.py </w:t>
      </w:r>
      <w:r w:rsidDel="00000000" w:rsidR="00000000" w:rsidRPr="00000000">
        <w:rPr>
          <w:rFonts w:ascii="Fira Code" w:cs="Fira Code" w:eastAsia="Fira Code" w:hAnsi="Fira Code"/>
          <w:color w:val="1f2328"/>
          <w:rtl w:val="0"/>
        </w:rPr>
        <w:t xml:space="preserve">or</w:t>
      </w:r>
      <w:r w:rsidDel="00000000" w:rsidR="00000000" w:rsidRPr="00000000">
        <w:rPr>
          <w:rFonts w:ascii="Fira Code" w:cs="Fira Code" w:eastAsia="Fira Code" w:hAnsi="Fira Code"/>
          <w:b w:val="1"/>
          <w:color w:val="1f2328"/>
          <w:rtl w:val="0"/>
        </w:rPr>
        <w:t xml:space="preserve"> git_csv_to_gcs.py </w:t>
      </w:r>
      <w:r w:rsidDel="00000000" w:rsidR="00000000" w:rsidRPr="00000000">
        <w:rPr>
          <w:rFonts w:ascii="Fira Code" w:cs="Fira Code" w:eastAsia="Fira Code" w:hAnsi="Fira Code"/>
          <w:rtl w:val="0"/>
        </w:rPr>
        <w:t xml:space="preserve">we have to set these variables:</w:t>
      </w:r>
    </w:p>
    <w:p w:rsidR="00000000" w:rsidDel="00000000" w:rsidP="00000000" w:rsidRDefault="00000000" w:rsidRPr="00000000" w14:paraId="00000BD7">
      <w:pPr>
        <w:spacing w:after="0" w:lineRule="auto"/>
        <w:rPr>
          <w:rFonts w:ascii="Fira Code" w:cs="Fira Code" w:eastAsia="Fira Code" w:hAnsi="Fira Code"/>
          <w:color w:val="1f2328"/>
          <w:shd w:fill="f6f8fa" w:val="clear"/>
        </w:rPr>
      </w:pPr>
      <w:r w:rsidDel="00000000" w:rsidR="00000000" w:rsidRPr="00000000">
        <w:rPr>
          <w:rFonts w:ascii="Fira Code" w:cs="Fira Code" w:eastAsia="Fira Code" w:hAnsi="Fira Code"/>
          <w:color w:val="1f2328"/>
          <w:shd w:fill="f6f8fa" w:val="clear"/>
          <w:rtl w:val="0"/>
        </w:rPr>
        <w:t xml:space="preserve">GOOGLE_APPLICATION_CREDENTIALS</w:t>
      </w:r>
    </w:p>
    <w:p w:rsidR="00000000" w:rsidDel="00000000" w:rsidP="00000000" w:rsidRDefault="00000000" w:rsidRPr="00000000" w14:paraId="00000BD8">
      <w:pPr>
        <w:spacing w:after="0" w:lineRule="auto"/>
        <w:rPr>
          <w:rFonts w:ascii="Fira Code" w:cs="Fira Code" w:eastAsia="Fira Code" w:hAnsi="Fira Code"/>
          <w:color w:val="1f2328"/>
          <w:shd w:fill="f6f8fa" w:val="clear"/>
        </w:rPr>
      </w:pPr>
      <w:r w:rsidDel="00000000" w:rsidR="00000000" w:rsidRPr="00000000">
        <w:rPr>
          <w:rFonts w:ascii="Fira Code" w:cs="Fira Code" w:eastAsia="Fira Code" w:hAnsi="Fira Code"/>
          <w:color w:val="1f2328"/>
          <w:shd w:fill="f6f8fa" w:val="clear"/>
          <w:rtl w:val="0"/>
        </w:rPr>
        <w:t xml:space="preserve">GCP_GCS_BUCKET</w:t>
      </w:r>
    </w:p>
    <w:p w:rsidR="00000000" w:rsidDel="00000000" w:rsidP="00000000" w:rsidRDefault="00000000" w:rsidRPr="00000000" w14:paraId="00000BD9">
      <w:pPr>
        <w:spacing w:after="0" w:lineRule="auto"/>
        <w:rPr>
          <w:rFonts w:ascii="Fira Code" w:cs="Fira Code" w:eastAsia="Fira Code" w:hAnsi="Fira Code"/>
        </w:rPr>
      </w:pPr>
      <w:r w:rsidDel="00000000" w:rsidR="00000000" w:rsidRPr="00000000">
        <w:rPr>
          <w:rFonts w:ascii="Fira Code" w:cs="Fira Code" w:eastAsia="Fira Code" w:hAnsi="Fira Code"/>
          <w:rtl w:val="0"/>
        </w:rPr>
        <w:t xml:space="preserve">The easises option to do it  is to use .env  (</w:t>
      </w:r>
      <w:hyperlink r:id="rId214">
        <w:r w:rsidDel="00000000" w:rsidR="00000000" w:rsidRPr="00000000">
          <w:rPr>
            <w:rFonts w:ascii="Fira Code" w:cs="Fira Code" w:eastAsia="Fira Code" w:hAnsi="Fira Code"/>
            <w:color w:val="4a86e8"/>
            <w:rtl w:val="0"/>
          </w:rPr>
          <w:t xml:space="preserve">dotenv</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0BDA">
      <w:pPr>
        <w:spacing w:after="0" w:lineRule="auto"/>
        <w:rPr>
          <w:rFonts w:ascii="Fira Code" w:cs="Fira Code" w:eastAsia="Fira Code" w:hAnsi="Fira Code"/>
        </w:rPr>
      </w:pPr>
      <w:r w:rsidDel="00000000" w:rsidR="00000000" w:rsidRPr="00000000">
        <w:rPr>
          <w:rFonts w:ascii="Fira Code" w:cs="Fira Code" w:eastAsia="Fira Code" w:hAnsi="Fira Code"/>
          <w:rtl w:val="0"/>
        </w:rPr>
        <w:t xml:space="preserve">Install it and add a few lines of code that inject these variables for your project</w:t>
        <w:br w:type="textWrapping"/>
      </w:r>
      <w:r w:rsidDel="00000000" w:rsidR="00000000" w:rsidRPr="00000000">
        <w:rPr>
          <w:rFonts w:ascii="Fira Code" w:cs="Fira Code" w:eastAsia="Fira Code" w:hAnsi="Fira Code"/>
          <w:color w:val="dcdcaa"/>
          <w:sz w:val="21"/>
          <w:szCs w:val="21"/>
          <w:shd w:fill="1f2328" w:val="clear"/>
          <w:rtl w:val="0"/>
        </w:rPr>
        <w:t xml:space="preserve">pip install python-dotenv</w:t>
      </w:r>
      <w:r w:rsidDel="00000000" w:rsidR="00000000" w:rsidRPr="00000000">
        <w:rPr>
          <w:rtl w:val="0"/>
        </w:rPr>
      </w:r>
    </w:p>
    <w:p w:rsidR="00000000" w:rsidDel="00000000" w:rsidP="00000000" w:rsidRDefault="00000000" w:rsidRPr="00000000" w14:paraId="00000BDB">
      <w:pPr>
        <w:spacing w:after="0" w:lineRule="auto"/>
        <w:rPr>
          <w:rFonts w:ascii="Fira Code" w:cs="Fira Code" w:eastAsia="Fira Code" w:hAnsi="Fira Code"/>
          <w:sz w:val="22"/>
          <w:szCs w:val="22"/>
        </w:rPr>
      </w:pPr>
      <w:r w:rsidDel="00000000" w:rsidR="00000000" w:rsidRPr="00000000">
        <w:rPr>
          <w:rtl w:val="0"/>
        </w:rPr>
      </w:r>
    </w:p>
    <w:p w:rsidR="00000000" w:rsidDel="00000000" w:rsidP="00000000" w:rsidRDefault="00000000" w:rsidRPr="00000000" w14:paraId="00000BDC">
      <w:pPr>
        <w:shd w:fill="1e1e1e" w:val="clear"/>
        <w:spacing w:after="0" w:line="325.71428571428567" w:lineRule="auto"/>
        <w:rPr>
          <w:rFonts w:ascii="Fira Code" w:cs="Fira Code" w:eastAsia="Fira Code" w:hAnsi="Fira Code"/>
          <w:color w:val="dcdcaa"/>
          <w:sz w:val="21"/>
          <w:szCs w:val="21"/>
          <w:shd w:fill="1f2328" w:val="clear"/>
        </w:rPr>
      </w:pPr>
      <w:r w:rsidDel="00000000" w:rsidR="00000000" w:rsidRPr="00000000">
        <w:rPr>
          <w:rFonts w:ascii="Fira Code" w:cs="Fira Code" w:eastAsia="Fira Code" w:hAnsi="Fira Code"/>
          <w:color w:val="c586c0"/>
          <w:sz w:val="21"/>
          <w:szCs w:val="21"/>
          <w:shd w:fill="1f2328" w:val="clear"/>
          <w:rtl w:val="0"/>
        </w:rPr>
        <w:t xml:space="preserve">from</w:t>
      </w:r>
      <w:r w:rsidDel="00000000" w:rsidR="00000000" w:rsidRPr="00000000">
        <w:rPr>
          <w:rFonts w:ascii="Fira Code" w:cs="Fira Code" w:eastAsia="Fira Code" w:hAnsi="Fira Code"/>
          <w:color w:val="d4d4d4"/>
          <w:sz w:val="21"/>
          <w:szCs w:val="21"/>
          <w:shd w:fill="1f2328" w:val="clear"/>
          <w:rtl w:val="0"/>
        </w:rPr>
        <w:t xml:space="preserve"> </w:t>
      </w:r>
      <w:r w:rsidDel="00000000" w:rsidR="00000000" w:rsidRPr="00000000">
        <w:rPr>
          <w:rFonts w:ascii="Fira Code" w:cs="Fira Code" w:eastAsia="Fira Code" w:hAnsi="Fira Code"/>
          <w:color w:val="4ec9b0"/>
          <w:sz w:val="21"/>
          <w:szCs w:val="21"/>
          <w:shd w:fill="1f2328" w:val="clear"/>
          <w:rtl w:val="0"/>
        </w:rPr>
        <w:t xml:space="preserve">dotenv</w:t>
      </w:r>
      <w:r w:rsidDel="00000000" w:rsidR="00000000" w:rsidRPr="00000000">
        <w:rPr>
          <w:rFonts w:ascii="Fira Code" w:cs="Fira Code" w:eastAsia="Fira Code" w:hAnsi="Fira Code"/>
          <w:color w:val="d4d4d4"/>
          <w:sz w:val="21"/>
          <w:szCs w:val="21"/>
          <w:shd w:fill="1f2328" w:val="clear"/>
          <w:rtl w:val="0"/>
        </w:rPr>
        <w:t xml:space="preserve"> </w:t>
      </w:r>
      <w:r w:rsidDel="00000000" w:rsidR="00000000" w:rsidRPr="00000000">
        <w:rPr>
          <w:rFonts w:ascii="Fira Code" w:cs="Fira Code" w:eastAsia="Fira Code" w:hAnsi="Fira Code"/>
          <w:color w:val="c586c0"/>
          <w:sz w:val="21"/>
          <w:szCs w:val="21"/>
          <w:shd w:fill="1f2328" w:val="clear"/>
          <w:rtl w:val="0"/>
        </w:rPr>
        <w:t xml:space="preserve">import</w:t>
      </w:r>
      <w:r w:rsidDel="00000000" w:rsidR="00000000" w:rsidRPr="00000000">
        <w:rPr>
          <w:rFonts w:ascii="Fira Code" w:cs="Fira Code" w:eastAsia="Fira Code" w:hAnsi="Fira Code"/>
          <w:color w:val="d4d4d4"/>
          <w:sz w:val="21"/>
          <w:szCs w:val="21"/>
          <w:shd w:fill="1f2328" w:val="clear"/>
          <w:rtl w:val="0"/>
        </w:rPr>
        <w:t xml:space="preserve"> </w:t>
      </w:r>
      <w:r w:rsidDel="00000000" w:rsidR="00000000" w:rsidRPr="00000000">
        <w:rPr>
          <w:rFonts w:ascii="Fira Code" w:cs="Fira Code" w:eastAsia="Fira Code" w:hAnsi="Fira Code"/>
          <w:color w:val="dcdcaa"/>
          <w:sz w:val="21"/>
          <w:szCs w:val="21"/>
          <w:shd w:fill="1f2328" w:val="clear"/>
          <w:rtl w:val="0"/>
        </w:rPr>
        <w:t xml:space="preserve">load_dotenv</w:t>
      </w:r>
    </w:p>
    <w:p w:rsidR="00000000" w:rsidDel="00000000" w:rsidP="00000000" w:rsidRDefault="00000000" w:rsidRPr="00000000" w14:paraId="00000BDD">
      <w:pPr>
        <w:shd w:fill="1e1e1e" w:val="clear"/>
        <w:spacing w:after="0" w:line="325.71428571428567" w:lineRule="auto"/>
        <w:rPr>
          <w:rFonts w:ascii="Fira Code" w:cs="Fira Code" w:eastAsia="Fira Code" w:hAnsi="Fira Code"/>
          <w:color w:val="4ec9b0"/>
          <w:sz w:val="21"/>
          <w:szCs w:val="21"/>
          <w:shd w:fill="1f2328" w:val="clear"/>
        </w:rPr>
      </w:pPr>
      <w:r w:rsidDel="00000000" w:rsidR="00000000" w:rsidRPr="00000000">
        <w:rPr>
          <w:rFonts w:ascii="Fira Code" w:cs="Fira Code" w:eastAsia="Fira Code" w:hAnsi="Fira Code"/>
          <w:color w:val="c586c0"/>
          <w:sz w:val="21"/>
          <w:szCs w:val="21"/>
          <w:shd w:fill="1f2328" w:val="clear"/>
          <w:rtl w:val="0"/>
        </w:rPr>
        <w:t xml:space="preserve">import</w:t>
      </w:r>
      <w:r w:rsidDel="00000000" w:rsidR="00000000" w:rsidRPr="00000000">
        <w:rPr>
          <w:rFonts w:ascii="Fira Code" w:cs="Fira Code" w:eastAsia="Fira Code" w:hAnsi="Fira Code"/>
          <w:color w:val="d4d4d4"/>
          <w:sz w:val="21"/>
          <w:szCs w:val="21"/>
          <w:shd w:fill="1f2328" w:val="clear"/>
          <w:rtl w:val="0"/>
        </w:rPr>
        <w:t xml:space="preserve"> </w:t>
      </w:r>
      <w:r w:rsidDel="00000000" w:rsidR="00000000" w:rsidRPr="00000000">
        <w:rPr>
          <w:rFonts w:ascii="Fira Code" w:cs="Fira Code" w:eastAsia="Fira Code" w:hAnsi="Fira Code"/>
          <w:color w:val="4ec9b0"/>
          <w:sz w:val="21"/>
          <w:szCs w:val="21"/>
          <w:shd w:fill="1f2328" w:val="clear"/>
          <w:rtl w:val="0"/>
        </w:rPr>
        <w:t xml:space="preserve">os</w:t>
      </w:r>
    </w:p>
    <w:p w:rsidR="00000000" w:rsidDel="00000000" w:rsidP="00000000" w:rsidRDefault="00000000" w:rsidRPr="00000000" w14:paraId="00000BDE">
      <w:pPr>
        <w:shd w:fill="1e1e1e" w:val="clear"/>
        <w:spacing w:after="0" w:line="325.71428571428567" w:lineRule="auto"/>
        <w:rPr>
          <w:rFonts w:ascii="Fira Code" w:cs="Fira Code" w:eastAsia="Fira Code" w:hAnsi="Fira Code"/>
          <w:color w:val="d4d4d4"/>
          <w:sz w:val="21"/>
          <w:szCs w:val="21"/>
          <w:shd w:fill="1f2328" w:val="clear"/>
        </w:rPr>
      </w:pPr>
      <w:r w:rsidDel="00000000" w:rsidR="00000000" w:rsidRPr="00000000">
        <w:rPr>
          <w:rtl w:val="0"/>
        </w:rPr>
      </w:r>
    </w:p>
    <w:p w:rsidR="00000000" w:rsidDel="00000000" w:rsidP="00000000" w:rsidRDefault="00000000" w:rsidRPr="00000000" w14:paraId="00000BDF">
      <w:pPr>
        <w:shd w:fill="1e1e1e" w:val="clear"/>
        <w:spacing w:after="0" w:line="325.71428571428567" w:lineRule="auto"/>
        <w:rPr>
          <w:rFonts w:ascii="Fira Code" w:cs="Fira Code" w:eastAsia="Fira Code" w:hAnsi="Fira Code"/>
          <w:color w:val="6a9955"/>
          <w:sz w:val="21"/>
          <w:szCs w:val="21"/>
          <w:shd w:fill="1f2328" w:val="clear"/>
        </w:rPr>
      </w:pPr>
      <w:r w:rsidDel="00000000" w:rsidR="00000000" w:rsidRPr="00000000">
        <w:rPr>
          <w:rFonts w:ascii="Fira Code" w:cs="Fira Code" w:eastAsia="Fira Code" w:hAnsi="Fira Code"/>
          <w:color w:val="6a9955"/>
          <w:sz w:val="21"/>
          <w:szCs w:val="21"/>
          <w:shd w:fill="1f2328" w:val="clear"/>
          <w:rtl w:val="0"/>
        </w:rPr>
        <w:t xml:space="preserve"># Load environment variables from .env file</w:t>
      </w:r>
    </w:p>
    <w:p w:rsidR="00000000" w:rsidDel="00000000" w:rsidP="00000000" w:rsidRDefault="00000000" w:rsidRPr="00000000" w14:paraId="00000BE0">
      <w:pPr>
        <w:shd w:fill="1e1e1e" w:val="clear"/>
        <w:spacing w:after="0" w:line="325.71428571428567" w:lineRule="auto"/>
        <w:rPr>
          <w:rFonts w:ascii="Fira Code" w:cs="Fira Code" w:eastAsia="Fira Code" w:hAnsi="Fira Code"/>
          <w:color w:val="d4d4d4"/>
          <w:sz w:val="21"/>
          <w:szCs w:val="21"/>
          <w:shd w:fill="1f2328" w:val="clear"/>
        </w:rPr>
      </w:pPr>
      <w:r w:rsidDel="00000000" w:rsidR="00000000" w:rsidRPr="00000000">
        <w:rPr>
          <w:rFonts w:ascii="Fira Code" w:cs="Fira Code" w:eastAsia="Fira Code" w:hAnsi="Fira Code"/>
          <w:color w:val="dcdcaa"/>
          <w:sz w:val="21"/>
          <w:szCs w:val="21"/>
          <w:shd w:fill="1f2328" w:val="clear"/>
          <w:rtl w:val="0"/>
        </w:rPr>
        <w:t xml:space="preserve">load_dotenv</w:t>
      </w:r>
      <w:r w:rsidDel="00000000" w:rsidR="00000000" w:rsidRPr="00000000">
        <w:rPr>
          <w:rFonts w:ascii="Fira Code" w:cs="Fira Code" w:eastAsia="Fira Code" w:hAnsi="Fira Code"/>
          <w:color w:val="d4d4d4"/>
          <w:sz w:val="21"/>
          <w:szCs w:val="21"/>
          <w:shd w:fill="1f2328" w:val="clear"/>
          <w:rtl w:val="0"/>
        </w:rPr>
        <w:t xml:space="preserve">()</w:t>
      </w:r>
    </w:p>
    <w:p w:rsidR="00000000" w:rsidDel="00000000" w:rsidP="00000000" w:rsidRDefault="00000000" w:rsidRPr="00000000" w14:paraId="00000BE1">
      <w:pPr>
        <w:shd w:fill="1e1e1e" w:val="clear"/>
        <w:spacing w:after="0" w:line="325.71428571428567" w:lineRule="auto"/>
        <w:rPr>
          <w:rFonts w:ascii="Fira Code" w:cs="Fira Code" w:eastAsia="Fira Code" w:hAnsi="Fira Code"/>
          <w:color w:val="d4d4d4"/>
          <w:sz w:val="21"/>
          <w:szCs w:val="21"/>
          <w:shd w:fill="1f2328" w:val="clear"/>
        </w:rPr>
      </w:pPr>
      <w:r w:rsidDel="00000000" w:rsidR="00000000" w:rsidRPr="00000000">
        <w:rPr>
          <w:rtl w:val="0"/>
        </w:rPr>
      </w:r>
    </w:p>
    <w:p w:rsidR="00000000" w:rsidDel="00000000" w:rsidP="00000000" w:rsidRDefault="00000000" w:rsidRPr="00000000" w14:paraId="00000BE2">
      <w:pPr>
        <w:shd w:fill="1e1e1e" w:val="clear"/>
        <w:spacing w:after="0" w:line="325.71428571428567" w:lineRule="auto"/>
        <w:rPr>
          <w:rFonts w:ascii="Fira Code" w:cs="Fira Code" w:eastAsia="Fira Code" w:hAnsi="Fira Code"/>
          <w:color w:val="6a9955"/>
          <w:sz w:val="21"/>
          <w:szCs w:val="21"/>
          <w:shd w:fill="1f2328" w:val="clear"/>
        </w:rPr>
      </w:pPr>
      <w:r w:rsidDel="00000000" w:rsidR="00000000" w:rsidRPr="00000000">
        <w:rPr>
          <w:rFonts w:ascii="Fira Code" w:cs="Fira Code" w:eastAsia="Fira Code" w:hAnsi="Fira Code"/>
          <w:color w:val="6a9955"/>
          <w:sz w:val="21"/>
          <w:szCs w:val="21"/>
          <w:shd w:fill="1f2328" w:val="clear"/>
          <w:rtl w:val="0"/>
        </w:rPr>
        <w:t xml:space="preserve"># Now you can access environment variables like GCP_GCS_BUCKET and GOOGLE_APPLICATION_CREDENTIALS</w:t>
      </w:r>
    </w:p>
    <w:p w:rsidR="00000000" w:rsidDel="00000000" w:rsidP="00000000" w:rsidRDefault="00000000" w:rsidRPr="00000000" w14:paraId="00000BE3">
      <w:pPr>
        <w:shd w:fill="1e1e1e" w:val="clear"/>
        <w:spacing w:after="0" w:line="325.71428571428567" w:lineRule="auto"/>
        <w:rPr>
          <w:rFonts w:ascii="Fira Code" w:cs="Fira Code" w:eastAsia="Fira Code" w:hAnsi="Fira Code"/>
          <w:color w:val="d4d4d4"/>
          <w:sz w:val="21"/>
          <w:szCs w:val="21"/>
          <w:shd w:fill="1f2328" w:val="clear"/>
        </w:rPr>
      </w:pPr>
      <w:r w:rsidDel="00000000" w:rsidR="00000000" w:rsidRPr="00000000">
        <w:rPr>
          <w:rFonts w:ascii="Fira Code" w:cs="Fira Code" w:eastAsia="Fira Code" w:hAnsi="Fira Code"/>
          <w:color w:val="9cdcfe"/>
          <w:sz w:val="21"/>
          <w:szCs w:val="21"/>
          <w:shd w:fill="1f2328" w:val="clear"/>
          <w:rtl w:val="0"/>
        </w:rPr>
        <w:t xml:space="preserve">credentials_path</w:t>
      </w:r>
      <w:r w:rsidDel="00000000" w:rsidR="00000000" w:rsidRPr="00000000">
        <w:rPr>
          <w:rFonts w:ascii="Fira Code" w:cs="Fira Code" w:eastAsia="Fira Code" w:hAnsi="Fira Code"/>
          <w:color w:val="d4d4d4"/>
          <w:sz w:val="21"/>
          <w:szCs w:val="21"/>
          <w:shd w:fill="1f2328" w:val="clear"/>
          <w:rtl w:val="0"/>
        </w:rPr>
        <w:t xml:space="preserve"> = </w:t>
      </w:r>
      <w:r w:rsidDel="00000000" w:rsidR="00000000" w:rsidRPr="00000000">
        <w:rPr>
          <w:rFonts w:ascii="Fira Code" w:cs="Fira Code" w:eastAsia="Fira Code" w:hAnsi="Fira Code"/>
          <w:color w:val="4ec9b0"/>
          <w:sz w:val="21"/>
          <w:szCs w:val="21"/>
          <w:shd w:fill="1f2328" w:val="clear"/>
          <w:rtl w:val="0"/>
        </w:rPr>
        <w:t xml:space="preserve">os</w:t>
      </w:r>
      <w:r w:rsidDel="00000000" w:rsidR="00000000" w:rsidRPr="00000000">
        <w:rPr>
          <w:rFonts w:ascii="Fira Code" w:cs="Fira Code" w:eastAsia="Fira Code" w:hAnsi="Fira Code"/>
          <w:color w:val="d4d4d4"/>
          <w:sz w:val="21"/>
          <w:szCs w:val="21"/>
          <w:shd w:fill="1f2328" w:val="clear"/>
          <w:rtl w:val="0"/>
        </w:rPr>
        <w:t xml:space="preserve">.</w:t>
      </w:r>
      <w:r w:rsidDel="00000000" w:rsidR="00000000" w:rsidRPr="00000000">
        <w:rPr>
          <w:rFonts w:ascii="Fira Code" w:cs="Fira Code" w:eastAsia="Fira Code" w:hAnsi="Fira Code"/>
          <w:color w:val="dcdcaa"/>
          <w:sz w:val="21"/>
          <w:szCs w:val="21"/>
          <w:shd w:fill="1f2328" w:val="clear"/>
          <w:rtl w:val="0"/>
        </w:rPr>
        <w:t xml:space="preserve">getenv</w:t>
      </w:r>
      <w:r w:rsidDel="00000000" w:rsidR="00000000" w:rsidRPr="00000000">
        <w:rPr>
          <w:rFonts w:ascii="Fira Code" w:cs="Fira Code" w:eastAsia="Fira Code" w:hAnsi="Fira Code"/>
          <w:color w:val="d4d4d4"/>
          <w:sz w:val="21"/>
          <w:szCs w:val="21"/>
          <w:shd w:fill="1f2328" w:val="clear"/>
          <w:rtl w:val="0"/>
        </w:rPr>
        <w:t xml:space="preserve">(</w:t>
      </w:r>
      <w:r w:rsidDel="00000000" w:rsidR="00000000" w:rsidRPr="00000000">
        <w:rPr>
          <w:rFonts w:ascii="Fira Code" w:cs="Fira Code" w:eastAsia="Fira Code" w:hAnsi="Fira Code"/>
          <w:color w:val="ce9178"/>
          <w:sz w:val="21"/>
          <w:szCs w:val="21"/>
          <w:shd w:fill="1f2328" w:val="clear"/>
          <w:rtl w:val="0"/>
        </w:rPr>
        <w:t xml:space="preserve">"GOOGLE_APPLICATION_CREDENTIALS"</w:t>
      </w:r>
      <w:r w:rsidDel="00000000" w:rsidR="00000000" w:rsidRPr="00000000">
        <w:rPr>
          <w:rFonts w:ascii="Fira Code" w:cs="Fira Code" w:eastAsia="Fira Code" w:hAnsi="Fira Code"/>
          <w:color w:val="d4d4d4"/>
          <w:sz w:val="21"/>
          <w:szCs w:val="21"/>
          <w:shd w:fill="1f2328" w:val="clear"/>
          <w:rtl w:val="0"/>
        </w:rPr>
        <w:t xml:space="preserve">)</w:t>
      </w:r>
    </w:p>
    <w:p w:rsidR="00000000" w:rsidDel="00000000" w:rsidP="00000000" w:rsidRDefault="00000000" w:rsidRPr="00000000" w14:paraId="00000BE4">
      <w:pPr>
        <w:shd w:fill="1e1e1e" w:val="clear"/>
        <w:spacing w:after="0" w:line="325.71428571428567" w:lineRule="auto"/>
        <w:rPr>
          <w:rFonts w:ascii="Fira Code" w:cs="Fira Code" w:eastAsia="Fira Code" w:hAnsi="Fira Code"/>
        </w:rPr>
      </w:pPr>
      <w:r w:rsidDel="00000000" w:rsidR="00000000" w:rsidRPr="00000000">
        <w:rPr>
          <w:rFonts w:ascii="Fira Code" w:cs="Fira Code" w:eastAsia="Fira Code" w:hAnsi="Fira Code"/>
          <w:color w:val="4fc1ff"/>
          <w:sz w:val="21"/>
          <w:szCs w:val="21"/>
          <w:shd w:fill="1f2328" w:val="clear"/>
          <w:rtl w:val="0"/>
        </w:rPr>
        <w:t xml:space="preserve">BUCKET</w:t>
      </w:r>
      <w:r w:rsidDel="00000000" w:rsidR="00000000" w:rsidRPr="00000000">
        <w:rPr>
          <w:rFonts w:ascii="Fira Code" w:cs="Fira Code" w:eastAsia="Fira Code" w:hAnsi="Fira Code"/>
          <w:color w:val="d4d4d4"/>
          <w:sz w:val="21"/>
          <w:szCs w:val="21"/>
          <w:shd w:fill="1f2328" w:val="clear"/>
          <w:rtl w:val="0"/>
        </w:rPr>
        <w:t xml:space="preserve"> = </w:t>
      </w:r>
      <w:r w:rsidDel="00000000" w:rsidR="00000000" w:rsidRPr="00000000">
        <w:rPr>
          <w:rFonts w:ascii="Fira Code" w:cs="Fira Code" w:eastAsia="Fira Code" w:hAnsi="Fira Code"/>
          <w:color w:val="4ec9b0"/>
          <w:sz w:val="21"/>
          <w:szCs w:val="21"/>
          <w:shd w:fill="1f2328" w:val="clear"/>
          <w:rtl w:val="0"/>
        </w:rPr>
        <w:t xml:space="preserve">os</w:t>
      </w:r>
      <w:r w:rsidDel="00000000" w:rsidR="00000000" w:rsidRPr="00000000">
        <w:rPr>
          <w:rFonts w:ascii="Fira Code" w:cs="Fira Code" w:eastAsia="Fira Code" w:hAnsi="Fira Code"/>
          <w:color w:val="d4d4d4"/>
          <w:sz w:val="21"/>
          <w:szCs w:val="21"/>
          <w:shd w:fill="1f2328" w:val="clear"/>
          <w:rtl w:val="0"/>
        </w:rPr>
        <w:t xml:space="preserve">.</w:t>
      </w:r>
      <w:r w:rsidDel="00000000" w:rsidR="00000000" w:rsidRPr="00000000">
        <w:rPr>
          <w:rFonts w:ascii="Fira Code" w:cs="Fira Code" w:eastAsia="Fira Code" w:hAnsi="Fira Code"/>
          <w:color w:val="9cdcfe"/>
          <w:sz w:val="21"/>
          <w:szCs w:val="21"/>
          <w:shd w:fill="1f2328" w:val="clear"/>
          <w:rtl w:val="0"/>
        </w:rPr>
        <w:t xml:space="preserve">environ</w:t>
      </w:r>
      <w:r w:rsidDel="00000000" w:rsidR="00000000" w:rsidRPr="00000000">
        <w:rPr>
          <w:rFonts w:ascii="Fira Code" w:cs="Fira Code" w:eastAsia="Fira Code" w:hAnsi="Fira Code"/>
          <w:color w:val="d4d4d4"/>
          <w:sz w:val="21"/>
          <w:szCs w:val="21"/>
          <w:shd w:fill="1f2328" w:val="clear"/>
          <w:rtl w:val="0"/>
        </w:rPr>
        <w:t xml:space="preserve">.</w:t>
      </w:r>
      <w:r w:rsidDel="00000000" w:rsidR="00000000" w:rsidRPr="00000000">
        <w:rPr>
          <w:rFonts w:ascii="Fira Code" w:cs="Fira Code" w:eastAsia="Fira Code" w:hAnsi="Fira Code"/>
          <w:color w:val="dcdcaa"/>
          <w:sz w:val="21"/>
          <w:szCs w:val="21"/>
          <w:shd w:fill="1f2328" w:val="clear"/>
          <w:rtl w:val="0"/>
        </w:rPr>
        <w:t xml:space="preserve">get</w:t>
      </w:r>
      <w:r w:rsidDel="00000000" w:rsidR="00000000" w:rsidRPr="00000000">
        <w:rPr>
          <w:rFonts w:ascii="Fira Code" w:cs="Fira Code" w:eastAsia="Fira Code" w:hAnsi="Fira Code"/>
          <w:color w:val="d4d4d4"/>
          <w:sz w:val="21"/>
          <w:szCs w:val="21"/>
          <w:shd w:fill="1f2328" w:val="clear"/>
          <w:rtl w:val="0"/>
        </w:rPr>
        <w:t xml:space="preserve">(</w:t>
      </w:r>
      <w:r w:rsidDel="00000000" w:rsidR="00000000" w:rsidRPr="00000000">
        <w:rPr>
          <w:rFonts w:ascii="Fira Code" w:cs="Fira Code" w:eastAsia="Fira Code" w:hAnsi="Fira Code"/>
          <w:color w:val="ce9178"/>
          <w:sz w:val="21"/>
          <w:szCs w:val="21"/>
          <w:shd w:fill="1f2328" w:val="clear"/>
          <w:rtl w:val="0"/>
        </w:rPr>
        <w:t xml:space="preserve">"GCP_GCS_BUCKET"</w:t>
      </w:r>
      <w:r w:rsidDel="00000000" w:rsidR="00000000" w:rsidRPr="00000000">
        <w:rPr>
          <w:rFonts w:ascii="Fira Code" w:cs="Fira Code" w:eastAsia="Fira Code" w:hAnsi="Fira Code"/>
          <w:color w:val="d4d4d4"/>
          <w:sz w:val="21"/>
          <w:szCs w:val="21"/>
          <w:shd w:fill="1f2328" w:val="clear"/>
          <w:rtl w:val="0"/>
        </w:rPr>
        <w:t xml:space="preserve">)</w:t>
      </w:r>
      <w:r w:rsidDel="00000000" w:rsidR="00000000" w:rsidRPr="00000000">
        <w:rPr>
          <w:rtl w:val="0"/>
        </w:rPr>
      </w:r>
    </w:p>
    <w:p w:rsidR="00000000" w:rsidDel="00000000" w:rsidP="00000000" w:rsidRDefault="00000000" w:rsidRPr="00000000" w14:paraId="00000BE5">
      <w:pPr>
        <w:rPr>
          <w:rFonts w:ascii="Fira Code" w:cs="Fira Code" w:eastAsia="Fira Code" w:hAnsi="Fira Code"/>
        </w:rPr>
      </w:pPr>
      <w:r w:rsidDel="00000000" w:rsidR="00000000" w:rsidRPr="00000000">
        <w:rPr>
          <w:rtl w:val="0"/>
        </w:rPr>
      </w:r>
    </w:p>
    <w:p w:rsidR="00000000" w:rsidDel="00000000" w:rsidP="00000000" w:rsidRDefault="00000000" w:rsidRPr="00000000" w14:paraId="00000BE6">
      <w:pPr>
        <w:pStyle w:val="Heading2"/>
        <w:rPr>
          <w:rFonts w:ascii="Fira Code" w:cs="Fira Code" w:eastAsia="Fira Code" w:hAnsi="Fira Code"/>
        </w:rPr>
      </w:pPr>
      <w:bookmarkStart w:colFirst="0" w:colLast="0" w:name="_lwbl7ikmzr3i" w:id="359"/>
      <w:bookmarkEnd w:id="359"/>
      <w:r w:rsidDel="00000000" w:rsidR="00000000" w:rsidRPr="00000000">
        <w:rPr>
          <w:rFonts w:ascii="Fira Code" w:cs="Fira Code" w:eastAsia="Fira Code" w:hAnsi="Fira Code"/>
          <w:rtl w:val="0"/>
        </w:rPr>
        <w:t xml:space="preserve">Invalid date types after Ingesting FHV data through CSV files: Could not parse 'pickup_datetime' as a timestamp</w:t>
      </w:r>
    </w:p>
    <w:p w:rsidR="00000000" w:rsidDel="00000000" w:rsidP="00000000" w:rsidRDefault="00000000" w:rsidRPr="00000000" w14:paraId="00000BE7">
      <w:pPr>
        <w:rPr>
          <w:rFonts w:ascii="Fira Code" w:cs="Fira Code" w:eastAsia="Fira Code" w:hAnsi="Fira Code"/>
        </w:rPr>
      </w:pPr>
      <w:r w:rsidDel="00000000" w:rsidR="00000000" w:rsidRPr="00000000">
        <w:rPr>
          <w:rFonts w:ascii="Fira Code" w:cs="Fira Code" w:eastAsia="Fira Code" w:hAnsi="Fira Code"/>
          <w:rtl w:val="0"/>
        </w:rPr>
        <w:br w:type="textWrapping"/>
        <w:t xml:space="preserve">If you uploaded manually the fvh 2019 csv files, you may face errors regarding date types. Try to create an the external table in bigquery but define the pickup_datetime and dropoff_datetime to be strings</w:t>
      </w:r>
    </w:p>
    <w:p w:rsidR="00000000" w:rsidDel="00000000" w:rsidP="00000000" w:rsidRDefault="00000000" w:rsidRPr="00000000" w14:paraId="00000BE8">
      <w:pP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CREATE OR REPLACE EXTERNAL TABLE `gcp_project.trips_data_all.fhv_tripdata`  (</w:t>
      </w:r>
    </w:p>
    <w:p w:rsidR="00000000" w:rsidDel="00000000" w:rsidP="00000000" w:rsidRDefault="00000000" w:rsidRPr="00000000" w14:paraId="00000BE9">
      <w:pP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dispatching_base_num STRING,</w:t>
      </w:r>
    </w:p>
    <w:p w:rsidR="00000000" w:rsidDel="00000000" w:rsidP="00000000" w:rsidRDefault="00000000" w:rsidRPr="00000000" w14:paraId="00000BEA">
      <w:pP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pickup_datetime STRING,</w:t>
      </w:r>
    </w:p>
    <w:p w:rsidR="00000000" w:rsidDel="00000000" w:rsidP="00000000" w:rsidRDefault="00000000" w:rsidRPr="00000000" w14:paraId="00000BEB">
      <w:pP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dropoff_datetime STRING,</w:t>
      </w:r>
    </w:p>
    <w:p w:rsidR="00000000" w:rsidDel="00000000" w:rsidP="00000000" w:rsidRDefault="00000000" w:rsidRPr="00000000" w14:paraId="00000BEC">
      <w:pP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PUlocationID STRING,</w:t>
      </w:r>
    </w:p>
    <w:p w:rsidR="00000000" w:rsidDel="00000000" w:rsidP="00000000" w:rsidRDefault="00000000" w:rsidRPr="00000000" w14:paraId="00000BED">
      <w:pP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DOlocationID STRING,</w:t>
      </w:r>
    </w:p>
    <w:p w:rsidR="00000000" w:rsidDel="00000000" w:rsidP="00000000" w:rsidRDefault="00000000" w:rsidRPr="00000000" w14:paraId="00000BEE">
      <w:pP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SR_Flag STRING,</w:t>
      </w:r>
    </w:p>
    <w:p w:rsidR="00000000" w:rsidDel="00000000" w:rsidP="00000000" w:rsidRDefault="00000000" w:rsidRPr="00000000" w14:paraId="00000BEF">
      <w:pP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Affiliated_base_number STRING</w:t>
      </w:r>
    </w:p>
    <w:p w:rsidR="00000000" w:rsidDel="00000000" w:rsidP="00000000" w:rsidRDefault="00000000" w:rsidRPr="00000000" w14:paraId="00000BF0">
      <w:pP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w:t>
      </w:r>
    </w:p>
    <w:p w:rsidR="00000000" w:rsidDel="00000000" w:rsidP="00000000" w:rsidRDefault="00000000" w:rsidRPr="00000000" w14:paraId="00000BF1">
      <w:pP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OPTIONS (</w:t>
      </w:r>
    </w:p>
    <w:p w:rsidR="00000000" w:rsidDel="00000000" w:rsidP="00000000" w:rsidRDefault="00000000" w:rsidRPr="00000000" w14:paraId="00000BF2">
      <w:pP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format = 'csv',</w:t>
      </w:r>
    </w:p>
    <w:p w:rsidR="00000000" w:rsidDel="00000000" w:rsidP="00000000" w:rsidRDefault="00000000" w:rsidRPr="00000000" w14:paraId="00000BF3">
      <w:pP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uris = ['gs://bucket/*.csv']</w:t>
      </w:r>
    </w:p>
    <w:p w:rsidR="00000000" w:rsidDel="00000000" w:rsidP="00000000" w:rsidRDefault="00000000" w:rsidRPr="00000000" w14:paraId="00000BF4">
      <w:pP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w:t>
      </w:r>
    </w:p>
    <w:p w:rsidR="00000000" w:rsidDel="00000000" w:rsidP="00000000" w:rsidRDefault="00000000" w:rsidRPr="00000000" w14:paraId="00000BF5">
      <w:pPr>
        <w:spacing w:after="0" w:line="240" w:lineRule="auto"/>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BF6">
      <w:pPr>
        <w:rPr>
          <w:rFonts w:ascii="Fira Code" w:cs="Fira Code" w:eastAsia="Fira Code" w:hAnsi="Fira Code"/>
        </w:rPr>
      </w:pPr>
      <w:r w:rsidDel="00000000" w:rsidR="00000000" w:rsidRPr="00000000">
        <w:rPr>
          <w:rFonts w:ascii="Fira Code" w:cs="Fira Code" w:eastAsia="Fira Code" w:hAnsi="Fira Code"/>
          <w:rtl w:val="0"/>
        </w:rPr>
        <w:t xml:space="preserve">Then when creating the fhv core model in dbt, use TIMESTAMP(CAST(()) to ensure it first parses as a string and then convert it to timestamp.</w:t>
      </w:r>
    </w:p>
    <w:p w:rsidR="00000000" w:rsidDel="00000000" w:rsidP="00000000" w:rsidRDefault="00000000" w:rsidRPr="00000000" w14:paraId="00000B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with fhv_tripdata as (</w:t>
      </w:r>
    </w:p>
    <w:p w:rsidR="00000000" w:rsidDel="00000000" w:rsidP="00000000" w:rsidRDefault="00000000" w:rsidRPr="00000000" w14:paraId="00000B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select * from {{ ref('stg_fhv_tripdata') }}</w:t>
      </w:r>
    </w:p>
    <w:p w:rsidR="00000000" w:rsidDel="00000000" w:rsidP="00000000" w:rsidRDefault="00000000" w:rsidRPr="00000000" w14:paraId="00000B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w:t>
      </w:r>
    </w:p>
    <w:p w:rsidR="00000000" w:rsidDel="00000000" w:rsidP="00000000" w:rsidRDefault="00000000" w:rsidRPr="00000000" w14:paraId="00000B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dim_zones as (</w:t>
      </w:r>
    </w:p>
    <w:p w:rsidR="00000000" w:rsidDel="00000000" w:rsidP="00000000" w:rsidRDefault="00000000" w:rsidRPr="00000000" w14:paraId="00000B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select * from {{ ref('dim_zones') }}</w:t>
      </w:r>
    </w:p>
    <w:p w:rsidR="00000000" w:rsidDel="00000000" w:rsidP="00000000" w:rsidRDefault="00000000" w:rsidRPr="00000000" w14:paraId="00000B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where borough != 'Unknown'</w:t>
      </w:r>
    </w:p>
    <w:p w:rsidR="00000000" w:rsidDel="00000000" w:rsidP="00000000" w:rsidRDefault="00000000" w:rsidRPr="00000000" w14:paraId="00000B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w:t>
      </w:r>
    </w:p>
    <w:p w:rsidR="00000000" w:rsidDel="00000000" w:rsidP="00000000" w:rsidRDefault="00000000" w:rsidRPr="00000000" w14:paraId="00000B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select fhv_tripdata.dispatching_base_num,</w:t>
      </w:r>
    </w:p>
    <w:p w:rsidR="00000000" w:rsidDel="00000000" w:rsidP="00000000" w:rsidRDefault="00000000" w:rsidRPr="00000000" w14:paraId="00000B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TIMESTAMP(CAST(fhv_tripdata.pickup_datetime AS STRING)) AS pickup_datetime,</w:t>
      </w:r>
    </w:p>
    <w:p w:rsidR="00000000" w:rsidDel="00000000" w:rsidP="00000000" w:rsidRDefault="00000000" w:rsidRPr="00000000" w14:paraId="00000C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sz w:val="20"/>
          <w:szCs w:val="20"/>
          <w:rtl w:val="0"/>
        </w:rPr>
        <w:t xml:space="preserve">    TIMESTAMP(CAST(fhv_tripdata.dropoff_datetime AS STRING)) AS dropoff_datetime</w:t>
      </w:r>
      <w:r w:rsidDel="00000000" w:rsidR="00000000" w:rsidRPr="00000000">
        <w:rPr>
          <w:rFonts w:ascii="Fira Code" w:cs="Fira Code" w:eastAsia="Fira Code" w:hAnsi="Fira Code"/>
          <w:rtl w:val="0"/>
        </w:rPr>
        <w:t xml:space="preserve">,</w:t>
      </w:r>
    </w:p>
    <w:p w:rsidR="00000000" w:rsidDel="00000000" w:rsidP="00000000" w:rsidRDefault="00000000" w:rsidRPr="00000000" w14:paraId="00000C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tl w:val="0"/>
        </w:rPr>
      </w:r>
    </w:p>
    <w:p w:rsidR="00000000" w:rsidDel="00000000" w:rsidP="00000000" w:rsidRDefault="00000000" w:rsidRPr="00000000" w14:paraId="00000C02">
      <w:pPr>
        <w:pStyle w:val="Heading2"/>
        <w:rPr>
          <w:rFonts w:ascii="Fira Code" w:cs="Fira Code" w:eastAsia="Fira Code" w:hAnsi="Fira Code"/>
        </w:rPr>
      </w:pPr>
      <w:bookmarkStart w:colFirst="0" w:colLast="0" w:name="_bapbuw62b75f" w:id="360"/>
      <w:bookmarkEnd w:id="360"/>
      <w:r w:rsidDel="00000000" w:rsidR="00000000" w:rsidRPr="00000000">
        <w:rPr>
          <w:rFonts w:ascii="Fira Code" w:cs="Fira Code" w:eastAsia="Fira Code" w:hAnsi="Fira Code"/>
          <w:rtl w:val="0"/>
        </w:rPr>
        <w:t xml:space="preserve">Invalid data types after Ingesting FHV data through parquet files: Could not parse SR_Flag as Float64,Couldn’t parse datetime column as timestamp,couldn’t handle NULL values in PULocationID,DOLocationID</w:t>
      </w:r>
    </w:p>
    <w:p w:rsidR="00000000" w:rsidDel="00000000" w:rsidP="00000000" w:rsidRDefault="00000000" w:rsidRPr="00000000" w14:paraId="00000C03">
      <w:pPr>
        <w:rPr>
          <w:rFonts w:ascii="Fira Code" w:cs="Fira Code" w:eastAsia="Fira Code" w:hAnsi="Fira Code"/>
        </w:rPr>
      </w:pPr>
      <w:r w:rsidDel="00000000" w:rsidR="00000000" w:rsidRPr="00000000">
        <w:rPr>
          <w:rFonts w:ascii="Fira Code" w:cs="Fira Code" w:eastAsia="Fira Code" w:hAnsi="Fira Code"/>
          <w:rtl w:val="0"/>
        </w:rPr>
        <w:br w:type="textWrapping"/>
        <w:t xml:space="preserve">If you uploaded manually the fvh 2019 parquet files manually after downloading from </w:t>
      </w:r>
      <w:hyperlink r:id="rId215">
        <w:r w:rsidDel="00000000" w:rsidR="00000000" w:rsidRPr="00000000">
          <w:rPr>
            <w:rFonts w:ascii="Fira Code" w:cs="Fira Code" w:eastAsia="Fira Code" w:hAnsi="Fira Code"/>
            <w:color w:val="1155cc"/>
            <w:sz w:val="18"/>
            <w:szCs w:val="18"/>
            <w:u w:val="single"/>
            <w:rtl w:val="0"/>
          </w:rPr>
          <w:t xml:space="preserve">https://d37ci6vzurychx.cloudfront.net/trip-data/fhv_tripdata_2019-*.parquet</w:t>
        </w:r>
      </w:hyperlink>
      <w:r w:rsidDel="00000000" w:rsidR="00000000" w:rsidRPr="00000000">
        <w:rPr>
          <w:rFonts w:ascii="Fira Code" w:cs="Fira Code" w:eastAsia="Fira Code" w:hAnsi="Fira Code"/>
          <w:color w:val="d81b60"/>
          <w:sz w:val="18"/>
          <w:szCs w:val="18"/>
          <w:rtl w:val="0"/>
        </w:rPr>
        <w:t xml:space="preserve"> </w:t>
      </w:r>
      <w:r w:rsidDel="00000000" w:rsidR="00000000" w:rsidRPr="00000000">
        <w:rPr>
          <w:rFonts w:ascii="Fira Code" w:cs="Fira Code" w:eastAsia="Fira Code" w:hAnsi="Fira Code"/>
          <w:rtl w:val="0"/>
        </w:rPr>
        <w:t xml:space="preserve">you may face errors regarding date types while loading the data in a landing table (say fhv_tripdata). Try to create an the external table with the schema defines as following and load each month in a loop.</w:t>
      </w:r>
    </w:p>
    <w:p w:rsidR="00000000" w:rsidDel="00000000" w:rsidP="00000000" w:rsidRDefault="00000000" w:rsidRPr="00000000" w14:paraId="00000C04">
      <w:pPr>
        <w:shd w:fill="ffffff" w:val="clear"/>
        <w:spacing w:after="0" w:line="320" w:lineRule="auto"/>
        <w:rPr>
          <w:rFonts w:ascii="Fira Code" w:cs="Fira Code" w:eastAsia="Fira Code" w:hAnsi="Fira Code"/>
          <w:color w:val="d81b60"/>
          <w:sz w:val="18"/>
          <w:szCs w:val="18"/>
        </w:rPr>
      </w:pPr>
      <w:r w:rsidDel="00000000" w:rsidR="00000000" w:rsidRPr="00000000">
        <w:rPr>
          <w:rFonts w:ascii="Fira Code" w:cs="Fira Code" w:eastAsia="Fira Code" w:hAnsi="Fira Code"/>
          <w:color w:val="d81b60"/>
          <w:sz w:val="18"/>
          <w:szCs w:val="18"/>
          <w:rtl w:val="0"/>
        </w:rPr>
        <w:t xml:space="preserve">-----Correct load with schema defination----will not throw error----------------------</w:t>
      </w:r>
    </w:p>
    <w:p w:rsidR="00000000" w:rsidDel="00000000" w:rsidP="00000000" w:rsidRDefault="00000000" w:rsidRPr="00000000" w14:paraId="00000C05">
      <w:pPr>
        <w:shd w:fill="ffffff" w:val="clear"/>
        <w:spacing w:after="0" w:line="320" w:lineRule="auto"/>
        <w:rPr>
          <w:rFonts w:ascii="Fira Code" w:cs="Fira Code" w:eastAsia="Fira Code" w:hAnsi="Fira Code"/>
          <w:color w:val="37474f"/>
          <w:sz w:val="18"/>
          <w:szCs w:val="18"/>
        </w:rPr>
      </w:pPr>
      <w:r w:rsidDel="00000000" w:rsidR="00000000" w:rsidRPr="00000000">
        <w:rPr>
          <w:rFonts w:ascii="Fira Code" w:cs="Fira Code" w:eastAsia="Fira Code" w:hAnsi="Fira Code"/>
          <w:color w:val="3367d6"/>
          <w:sz w:val="18"/>
          <w:szCs w:val="18"/>
          <w:rtl w:val="0"/>
        </w:rPr>
        <w:t xml:space="preserve">CREATE</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OR</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REPLACE</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EXTERNAL</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TABLE</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0d904f"/>
          <w:sz w:val="18"/>
          <w:szCs w:val="18"/>
          <w:rtl w:val="0"/>
        </w:rPr>
        <w:t xml:space="preserve">`dw-bigquery-week-3.trips_data_all.external_tlc_fhv_trips_2019`</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7474f"/>
          <w:sz w:val="18"/>
          <w:szCs w:val="18"/>
          <w:rtl w:val="0"/>
        </w:rPr>
        <w:t xml:space="preserve">(</w:t>
      </w:r>
    </w:p>
    <w:p w:rsidR="00000000" w:rsidDel="00000000" w:rsidP="00000000" w:rsidRDefault="00000000" w:rsidRPr="00000000" w14:paraId="00000C06">
      <w:pPr>
        <w:shd w:fill="ffffff" w:val="clear"/>
        <w:spacing w:after="0" w:line="320" w:lineRule="auto"/>
        <w:rPr>
          <w:rFonts w:ascii="Fira Code" w:cs="Fira Code" w:eastAsia="Fira Code" w:hAnsi="Fira Code"/>
          <w:color w:val="3a474e"/>
          <w:sz w:val="18"/>
          <w:szCs w:val="18"/>
        </w:rPr>
      </w:pP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sz w:val="18"/>
          <w:szCs w:val="18"/>
          <w:rtl w:val="0"/>
        </w:rPr>
        <w:t xml:space="preserve">dispatching_base_num</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STRING</w:t>
      </w:r>
      <w:r w:rsidDel="00000000" w:rsidR="00000000" w:rsidRPr="00000000">
        <w:rPr>
          <w:rFonts w:ascii="Fira Code" w:cs="Fira Code" w:eastAsia="Fira Code" w:hAnsi="Fira Code"/>
          <w:color w:val="3a474e"/>
          <w:sz w:val="18"/>
          <w:szCs w:val="18"/>
          <w:rtl w:val="0"/>
        </w:rPr>
        <w:t xml:space="preserve">,</w:t>
      </w:r>
    </w:p>
    <w:p w:rsidR="00000000" w:rsidDel="00000000" w:rsidP="00000000" w:rsidRDefault="00000000" w:rsidRPr="00000000" w14:paraId="00000C07">
      <w:pPr>
        <w:shd w:fill="ffffff" w:val="clear"/>
        <w:spacing w:after="0" w:line="320" w:lineRule="auto"/>
        <w:rPr>
          <w:rFonts w:ascii="Fira Code" w:cs="Fira Code" w:eastAsia="Fira Code" w:hAnsi="Fira Code"/>
          <w:color w:val="3a474e"/>
          <w:sz w:val="18"/>
          <w:szCs w:val="18"/>
        </w:rPr>
      </w:pP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sz w:val="18"/>
          <w:szCs w:val="18"/>
          <w:rtl w:val="0"/>
        </w:rPr>
        <w:t xml:space="preserve">pickup_datetime</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TIMESTAMP</w:t>
      </w:r>
      <w:r w:rsidDel="00000000" w:rsidR="00000000" w:rsidRPr="00000000">
        <w:rPr>
          <w:rFonts w:ascii="Fira Code" w:cs="Fira Code" w:eastAsia="Fira Code" w:hAnsi="Fira Code"/>
          <w:color w:val="3a474e"/>
          <w:sz w:val="18"/>
          <w:szCs w:val="18"/>
          <w:rtl w:val="0"/>
        </w:rPr>
        <w:t xml:space="preserve">,</w:t>
      </w:r>
    </w:p>
    <w:p w:rsidR="00000000" w:rsidDel="00000000" w:rsidP="00000000" w:rsidRDefault="00000000" w:rsidRPr="00000000" w14:paraId="00000C08">
      <w:pPr>
        <w:shd w:fill="ffffff" w:val="clear"/>
        <w:spacing w:after="0" w:line="320" w:lineRule="auto"/>
        <w:rPr>
          <w:rFonts w:ascii="Fira Code" w:cs="Fira Code" w:eastAsia="Fira Code" w:hAnsi="Fira Code"/>
          <w:color w:val="3a474e"/>
          <w:sz w:val="18"/>
          <w:szCs w:val="18"/>
        </w:rPr>
      </w:pP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sz w:val="18"/>
          <w:szCs w:val="18"/>
          <w:rtl w:val="0"/>
        </w:rPr>
        <w:t xml:space="preserve">dropoff_datetime</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TIMESTAMP</w:t>
      </w:r>
      <w:r w:rsidDel="00000000" w:rsidR="00000000" w:rsidRPr="00000000">
        <w:rPr>
          <w:rFonts w:ascii="Fira Code" w:cs="Fira Code" w:eastAsia="Fira Code" w:hAnsi="Fira Code"/>
          <w:color w:val="3a474e"/>
          <w:sz w:val="18"/>
          <w:szCs w:val="18"/>
          <w:rtl w:val="0"/>
        </w:rPr>
        <w:t xml:space="preserve">,</w:t>
      </w:r>
    </w:p>
    <w:p w:rsidR="00000000" w:rsidDel="00000000" w:rsidP="00000000" w:rsidRDefault="00000000" w:rsidRPr="00000000" w14:paraId="00000C09">
      <w:pPr>
        <w:shd w:fill="ffffff" w:val="clear"/>
        <w:spacing w:after="0" w:line="320" w:lineRule="auto"/>
        <w:rPr>
          <w:rFonts w:ascii="Fira Code" w:cs="Fira Code" w:eastAsia="Fira Code" w:hAnsi="Fira Code"/>
          <w:color w:val="3a474e"/>
          <w:sz w:val="18"/>
          <w:szCs w:val="18"/>
        </w:rPr>
      </w:pP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sz w:val="18"/>
          <w:szCs w:val="18"/>
          <w:rtl w:val="0"/>
        </w:rPr>
        <w:t xml:space="preserve">PUlocationID</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FLOAT64</w:t>
      </w:r>
      <w:r w:rsidDel="00000000" w:rsidR="00000000" w:rsidRPr="00000000">
        <w:rPr>
          <w:rFonts w:ascii="Fira Code" w:cs="Fira Code" w:eastAsia="Fira Code" w:hAnsi="Fira Code"/>
          <w:color w:val="3a474e"/>
          <w:sz w:val="18"/>
          <w:szCs w:val="18"/>
          <w:rtl w:val="0"/>
        </w:rPr>
        <w:t xml:space="preserve">,</w:t>
      </w:r>
    </w:p>
    <w:p w:rsidR="00000000" w:rsidDel="00000000" w:rsidP="00000000" w:rsidRDefault="00000000" w:rsidRPr="00000000" w14:paraId="00000C0A">
      <w:pPr>
        <w:shd w:fill="ffffff" w:val="clear"/>
        <w:spacing w:after="0" w:line="320" w:lineRule="auto"/>
        <w:rPr>
          <w:rFonts w:ascii="Fira Code" w:cs="Fira Code" w:eastAsia="Fira Code" w:hAnsi="Fira Code"/>
          <w:color w:val="3a474e"/>
          <w:sz w:val="18"/>
          <w:szCs w:val="18"/>
        </w:rPr>
      </w:pP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sz w:val="18"/>
          <w:szCs w:val="18"/>
          <w:rtl w:val="0"/>
        </w:rPr>
        <w:t xml:space="preserve">DOlocationID</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FLOAT64</w:t>
      </w:r>
      <w:r w:rsidDel="00000000" w:rsidR="00000000" w:rsidRPr="00000000">
        <w:rPr>
          <w:rFonts w:ascii="Fira Code" w:cs="Fira Code" w:eastAsia="Fira Code" w:hAnsi="Fira Code"/>
          <w:color w:val="3a474e"/>
          <w:sz w:val="18"/>
          <w:szCs w:val="18"/>
          <w:rtl w:val="0"/>
        </w:rPr>
        <w:t xml:space="preserve">,</w:t>
      </w:r>
    </w:p>
    <w:p w:rsidR="00000000" w:rsidDel="00000000" w:rsidP="00000000" w:rsidRDefault="00000000" w:rsidRPr="00000000" w14:paraId="00000C0B">
      <w:pPr>
        <w:shd w:fill="ffffff" w:val="clear"/>
        <w:spacing w:after="0" w:line="320" w:lineRule="auto"/>
        <w:rPr>
          <w:rFonts w:ascii="Fira Code" w:cs="Fira Code" w:eastAsia="Fira Code" w:hAnsi="Fira Code"/>
          <w:color w:val="3a474e"/>
          <w:sz w:val="18"/>
          <w:szCs w:val="18"/>
        </w:rPr>
      </w:pP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sz w:val="18"/>
          <w:szCs w:val="18"/>
          <w:rtl w:val="0"/>
        </w:rPr>
        <w:t xml:space="preserve">SR_Flag</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FLOAT64</w:t>
      </w:r>
      <w:r w:rsidDel="00000000" w:rsidR="00000000" w:rsidRPr="00000000">
        <w:rPr>
          <w:rFonts w:ascii="Fira Code" w:cs="Fira Code" w:eastAsia="Fira Code" w:hAnsi="Fira Code"/>
          <w:color w:val="3a474e"/>
          <w:sz w:val="18"/>
          <w:szCs w:val="18"/>
          <w:rtl w:val="0"/>
        </w:rPr>
        <w:t xml:space="preserve">,</w:t>
      </w:r>
    </w:p>
    <w:p w:rsidR="00000000" w:rsidDel="00000000" w:rsidP="00000000" w:rsidRDefault="00000000" w:rsidRPr="00000000" w14:paraId="00000C0C">
      <w:pPr>
        <w:shd w:fill="ffffff" w:val="clear"/>
        <w:spacing w:after="0" w:line="320" w:lineRule="auto"/>
        <w:rPr>
          <w:rFonts w:ascii="Fira Code" w:cs="Fira Code" w:eastAsia="Fira Code" w:hAnsi="Fira Code"/>
          <w:color w:val="3367d6"/>
          <w:sz w:val="18"/>
          <w:szCs w:val="18"/>
        </w:rPr>
      </w:pP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sz w:val="18"/>
          <w:szCs w:val="18"/>
          <w:rtl w:val="0"/>
        </w:rPr>
        <w:t xml:space="preserve">Affiliated_base_number</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STRING</w:t>
      </w:r>
    </w:p>
    <w:p w:rsidR="00000000" w:rsidDel="00000000" w:rsidP="00000000" w:rsidRDefault="00000000" w:rsidRPr="00000000" w14:paraId="00000C0D">
      <w:pPr>
        <w:shd w:fill="ffffff" w:val="clear"/>
        <w:spacing w:after="0" w:line="320" w:lineRule="auto"/>
        <w:rPr>
          <w:rFonts w:ascii="Fira Code" w:cs="Fira Code" w:eastAsia="Fira Code" w:hAnsi="Fira Code"/>
          <w:color w:val="37474f"/>
          <w:sz w:val="18"/>
          <w:szCs w:val="18"/>
        </w:rPr>
      </w:pPr>
      <w:r w:rsidDel="00000000" w:rsidR="00000000" w:rsidRPr="00000000">
        <w:rPr>
          <w:rFonts w:ascii="Fira Code" w:cs="Fira Code" w:eastAsia="Fira Code" w:hAnsi="Fira Code"/>
          <w:color w:val="37474f"/>
          <w:sz w:val="18"/>
          <w:szCs w:val="18"/>
          <w:rtl w:val="0"/>
        </w:rPr>
        <w:t xml:space="preserve">)</w:t>
      </w:r>
    </w:p>
    <w:p w:rsidR="00000000" w:rsidDel="00000000" w:rsidP="00000000" w:rsidRDefault="00000000" w:rsidRPr="00000000" w14:paraId="00000C0E">
      <w:pPr>
        <w:shd w:fill="ffffff" w:val="clear"/>
        <w:spacing w:after="0" w:line="320" w:lineRule="auto"/>
        <w:rPr>
          <w:rFonts w:ascii="Fira Code" w:cs="Fira Code" w:eastAsia="Fira Code" w:hAnsi="Fira Code"/>
          <w:color w:val="37474f"/>
          <w:sz w:val="18"/>
          <w:szCs w:val="18"/>
        </w:rPr>
      </w:pPr>
      <w:r w:rsidDel="00000000" w:rsidR="00000000" w:rsidRPr="00000000">
        <w:rPr>
          <w:rFonts w:ascii="Fira Code" w:cs="Fira Code" w:eastAsia="Fira Code" w:hAnsi="Fira Code"/>
          <w:color w:val="3367d6"/>
          <w:sz w:val="18"/>
          <w:szCs w:val="18"/>
          <w:rtl w:val="0"/>
        </w:rPr>
        <w:t xml:space="preserve">OPTIONS</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7474f"/>
          <w:sz w:val="18"/>
          <w:szCs w:val="18"/>
          <w:rtl w:val="0"/>
        </w:rPr>
        <w:t xml:space="preserve">(</w:t>
      </w:r>
    </w:p>
    <w:p w:rsidR="00000000" w:rsidDel="00000000" w:rsidP="00000000" w:rsidRDefault="00000000" w:rsidRPr="00000000" w14:paraId="00000C0F">
      <w:pPr>
        <w:shd w:fill="ffffff" w:val="clear"/>
        <w:spacing w:after="0" w:line="320" w:lineRule="auto"/>
        <w:rPr>
          <w:rFonts w:ascii="Fira Code" w:cs="Fira Code" w:eastAsia="Fira Code" w:hAnsi="Fira Code"/>
          <w:color w:val="3a474e"/>
          <w:sz w:val="18"/>
          <w:szCs w:val="18"/>
        </w:rPr>
      </w:pP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format</w:t>
      </w:r>
      <w:r w:rsidDel="00000000" w:rsidR="00000000" w:rsidRPr="00000000">
        <w:rPr>
          <w:rFonts w:ascii="Fira Code" w:cs="Fira Code" w:eastAsia="Fira Code" w:hAnsi="Fira Code"/>
          <w:color w:val="3a474e"/>
          <w:sz w:val="18"/>
          <w:szCs w:val="18"/>
          <w:rtl w:val="0"/>
        </w:rPr>
        <w:t xml:space="preserve"> = </w:t>
      </w:r>
      <w:r w:rsidDel="00000000" w:rsidR="00000000" w:rsidRPr="00000000">
        <w:rPr>
          <w:rFonts w:ascii="Fira Code" w:cs="Fira Code" w:eastAsia="Fira Code" w:hAnsi="Fira Code"/>
          <w:color w:val="0d904f"/>
          <w:sz w:val="18"/>
          <w:szCs w:val="18"/>
          <w:rtl w:val="0"/>
        </w:rPr>
        <w:t xml:space="preserve">'PARQUET'</w:t>
      </w:r>
      <w:r w:rsidDel="00000000" w:rsidR="00000000" w:rsidRPr="00000000">
        <w:rPr>
          <w:rFonts w:ascii="Fira Code" w:cs="Fira Code" w:eastAsia="Fira Code" w:hAnsi="Fira Code"/>
          <w:color w:val="3a474e"/>
          <w:sz w:val="18"/>
          <w:szCs w:val="18"/>
          <w:rtl w:val="0"/>
        </w:rPr>
        <w:t xml:space="preserve">,</w:t>
      </w:r>
    </w:p>
    <w:p w:rsidR="00000000" w:rsidDel="00000000" w:rsidP="00000000" w:rsidRDefault="00000000" w:rsidRPr="00000000" w14:paraId="00000C10">
      <w:pPr>
        <w:shd w:fill="ffffff" w:val="clear"/>
        <w:spacing w:after="0" w:line="320" w:lineRule="auto"/>
        <w:rPr>
          <w:rFonts w:ascii="Fira Code" w:cs="Fira Code" w:eastAsia="Fira Code" w:hAnsi="Fira Code"/>
          <w:color w:val="37474f"/>
          <w:sz w:val="18"/>
          <w:szCs w:val="18"/>
        </w:rPr>
      </w:pP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sz w:val="18"/>
          <w:szCs w:val="18"/>
          <w:rtl w:val="0"/>
        </w:rPr>
        <w:t xml:space="preserve">uris</w:t>
      </w:r>
      <w:r w:rsidDel="00000000" w:rsidR="00000000" w:rsidRPr="00000000">
        <w:rPr>
          <w:rFonts w:ascii="Fira Code" w:cs="Fira Code" w:eastAsia="Fira Code" w:hAnsi="Fira Code"/>
          <w:color w:val="3a474e"/>
          <w:sz w:val="18"/>
          <w:szCs w:val="18"/>
          <w:rtl w:val="0"/>
        </w:rPr>
        <w:t xml:space="preserve"> = </w:t>
      </w:r>
      <w:r w:rsidDel="00000000" w:rsidR="00000000" w:rsidRPr="00000000">
        <w:rPr>
          <w:rFonts w:ascii="Fira Code" w:cs="Fira Code" w:eastAsia="Fira Code" w:hAnsi="Fira Code"/>
          <w:color w:val="37474f"/>
          <w:sz w:val="18"/>
          <w:szCs w:val="18"/>
          <w:rtl w:val="0"/>
        </w:rPr>
        <w:t xml:space="preserve">[</w:t>
      </w:r>
      <w:r w:rsidDel="00000000" w:rsidR="00000000" w:rsidRPr="00000000">
        <w:rPr>
          <w:rFonts w:ascii="Fira Code" w:cs="Fira Code" w:eastAsia="Fira Code" w:hAnsi="Fira Code"/>
          <w:color w:val="0d904f"/>
          <w:sz w:val="18"/>
          <w:szCs w:val="18"/>
          <w:rtl w:val="0"/>
        </w:rPr>
        <w:t xml:space="preserve">'gs://project id/fhv_2019_8.parquet'</w:t>
      </w:r>
      <w:r w:rsidDel="00000000" w:rsidR="00000000" w:rsidRPr="00000000">
        <w:rPr>
          <w:rFonts w:ascii="Fira Code" w:cs="Fira Code" w:eastAsia="Fira Code" w:hAnsi="Fira Code"/>
          <w:color w:val="37474f"/>
          <w:sz w:val="18"/>
          <w:szCs w:val="18"/>
          <w:rtl w:val="0"/>
        </w:rPr>
        <w:t xml:space="preserve">]</w:t>
      </w:r>
    </w:p>
    <w:p w:rsidR="00000000" w:rsidDel="00000000" w:rsidP="00000000" w:rsidRDefault="00000000" w:rsidRPr="00000000" w14:paraId="00000C11">
      <w:pPr>
        <w:shd w:fill="ffffff" w:val="clear"/>
        <w:spacing w:after="0" w:line="320" w:lineRule="auto"/>
        <w:rPr>
          <w:rFonts w:ascii="Fira Code" w:cs="Fira Code" w:eastAsia="Fira Code" w:hAnsi="Fira Code"/>
          <w:color w:val="3a474e"/>
          <w:sz w:val="18"/>
          <w:szCs w:val="18"/>
        </w:rPr>
      </w:pPr>
      <w:r w:rsidDel="00000000" w:rsidR="00000000" w:rsidRPr="00000000">
        <w:rPr>
          <w:rFonts w:ascii="Fira Code" w:cs="Fira Code" w:eastAsia="Fira Code" w:hAnsi="Fira Code"/>
          <w:color w:val="37474f"/>
          <w:sz w:val="18"/>
          <w:szCs w:val="18"/>
          <w:rtl w:val="0"/>
        </w:rPr>
        <w:t xml:space="preserve">)</w:t>
      </w:r>
      <w:r w:rsidDel="00000000" w:rsidR="00000000" w:rsidRPr="00000000">
        <w:rPr>
          <w:rFonts w:ascii="Fira Code" w:cs="Fira Code" w:eastAsia="Fira Code" w:hAnsi="Fira Code"/>
          <w:color w:val="3a474e"/>
          <w:sz w:val="18"/>
          <w:szCs w:val="18"/>
          <w:rtl w:val="0"/>
        </w:rPr>
        <w:t xml:space="preserve">;</w:t>
      </w:r>
    </w:p>
    <w:p w:rsidR="00000000" w:rsidDel="00000000" w:rsidP="00000000" w:rsidRDefault="00000000" w:rsidRPr="00000000" w14:paraId="00000C12">
      <w:pPr>
        <w:shd w:fill="ffffff" w:val="clear"/>
        <w:spacing w:after="0" w:line="320" w:lineRule="auto"/>
        <w:rPr>
          <w:rFonts w:ascii="Fira Code" w:cs="Fira Code" w:eastAsia="Fira Code" w:hAnsi="Fira Code"/>
          <w:color w:val="37474f"/>
          <w:sz w:val="18"/>
          <w:szCs w:val="18"/>
        </w:rPr>
      </w:pPr>
      <w:r w:rsidDel="00000000" w:rsidR="00000000" w:rsidRPr="00000000">
        <w:rPr>
          <w:rFonts w:ascii="Fira Code" w:cs="Fira Code" w:eastAsia="Fira Code" w:hAnsi="Fira Code"/>
          <w:color w:val="3a474e"/>
          <w:sz w:val="18"/>
          <w:szCs w:val="18"/>
          <w:rtl w:val="0"/>
        </w:rPr>
        <w:t xml:space="preserve">Can Also USE  </w:t>
      </w:r>
      <w:r w:rsidDel="00000000" w:rsidR="00000000" w:rsidRPr="00000000">
        <w:rPr>
          <w:rFonts w:ascii="Fira Code" w:cs="Fira Code" w:eastAsia="Fira Code" w:hAnsi="Fira Code"/>
          <w:sz w:val="18"/>
          <w:szCs w:val="18"/>
          <w:rtl w:val="0"/>
        </w:rPr>
        <w:t xml:space="preserve">uris</w:t>
      </w:r>
      <w:r w:rsidDel="00000000" w:rsidR="00000000" w:rsidRPr="00000000">
        <w:rPr>
          <w:rFonts w:ascii="Fira Code" w:cs="Fira Code" w:eastAsia="Fira Code" w:hAnsi="Fira Code"/>
          <w:color w:val="3a474e"/>
          <w:sz w:val="18"/>
          <w:szCs w:val="18"/>
          <w:rtl w:val="0"/>
        </w:rPr>
        <w:t xml:space="preserve"> = </w:t>
      </w:r>
      <w:r w:rsidDel="00000000" w:rsidR="00000000" w:rsidRPr="00000000">
        <w:rPr>
          <w:rFonts w:ascii="Fira Code" w:cs="Fira Code" w:eastAsia="Fira Code" w:hAnsi="Fira Code"/>
          <w:color w:val="37474f"/>
          <w:sz w:val="18"/>
          <w:szCs w:val="18"/>
          <w:rtl w:val="0"/>
        </w:rPr>
        <w:t xml:space="preserve">[</w:t>
      </w:r>
      <w:r w:rsidDel="00000000" w:rsidR="00000000" w:rsidRPr="00000000">
        <w:rPr>
          <w:rFonts w:ascii="Fira Code" w:cs="Fira Code" w:eastAsia="Fira Code" w:hAnsi="Fira Code"/>
          <w:color w:val="0d904f"/>
          <w:sz w:val="18"/>
          <w:szCs w:val="18"/>
          <w:rtl w:val="0"/>
        </w:rPr>
        <w:t xml:space="preserve">'gs://project id/fhv_2019_*.parquet'</w:t>
      </w:r>
      <w:r w:rsidDel="00000000" w:rsidR="00000000" w:rsidRPr="00000000">
        <w:rPr>
          <w:rFonts w:ascii="Fira Code" w:cs="Fira Code" w:eastAsia="Fira Code" w:hAnsi="Fira Code"/>
          <w:color w:val="37474f"/>
          <w:sz w:val="18"/>
          <w:szCs w:val="18"/>
          <w:rtl w:val="0"/>
        </w:rPr>
        <w:t xml:space="preserve">] (THIS WILL remove the need for the loop and can be done for all month in single RUN )</w:t>
      </w:r>
    </w:p>
    <w:p w:rsidR="00000000" w:rsidDel="00000000" w:rsidP="00000000" w:rsidRDefault="00000000" w:rsidRPr="00000000" w14:paraId="00000C13">
      <w:pPr>
        <w:shd w:fill="ffffff" w:val="clear"/>
        <w:spacing w:after="0" w:line="320" w:lineRule="auto"/>
        <w:rPr>
          <w:rFonts w:ascii="Fira Code" w:cs="Fira Code" w:eastAsia="Fira Code" w:hAnsi="Fira Code"/>
          <w:color w:val="3a474e"/>
          <w:sz w:val="18"/>
          <w:szCs w:val="18"/>
        </w:rPr>
      </w:pPr>
      <w:r w:rsidDel="00000000" w:rsidR="00000000" w:rsidRPr="00000000">
        <w:rPr>
          <w:rtl w:val="0"/>
        </w:rPr>
      </w:r>
    </w:p>
    <w:p w:rsidR="00000000" w:rsidDel="00000000" w:rsidP="00000000" w:rsidRDefault="00000000" w:rsidRPr="00000000" w14:paraId="00000C14">
      <w:pP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THANKYOU FOR THIS –  </w:t>
      </w:r>
      <w:r w:rsidDel="00000000" w:rsidR="00000000" w:rsidRPr="00000000">
        <w:rPr>
          <w:rtl w:val="0"/>
        </w:rPr>
      </w:r>
    </w:p>
    <w:p w:rsidR="00000000" w:rsidDel="00000000" w:rsidP="00000000" w:rsidRDefault="00000000" w:rsidRPr="00000000" w14:paraId="00000C15">
      <w:pPr>
        <w:spacing w:after="0" w:line="240" w:lineRule="auto"/>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C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tl w:val="0"/>
        </w:rPr>
      </w:r>
    </w:p>
    <w:p w:rsidR="00000000" w:rsidDel="00000000" w:rsidP="00000000" w:rsidRDefault="00000000" w:rsidRPr="00000000" w14:paraId="00000C17">
      <w:pPr>
        <w:pStyle w:val="Heading2"/>
        <w:rPr>
          <w:rFonts w:ascii="Fira Code" w:cs="Fira Code" w:eastAsia="Fira Code" w:hAnsi="Fira Code"/>
        </w:rPr>
      </w:pPr>
      <w:bookmarkStart w:colFirst="0" w:colLast="0" w:name="_8dspg5tci3t8" w:id="361"/>
      <w:bookmarkEnd w:id="361"/>
      <w:r w:rsidDel="00000000" w:rsidR="00000000" w:rsidRPr="00000000">
        <w:rPr>
          <w:rFonts w:ascii="Fira Code" w:cs="Fira Code" w:eastAsia="Fira Code" w:hAnsi="Fira Code"/>
          <w:rtl w:val="0"/>
        </w:rPr>
        <w:t xml:space="preserve">Google Looker Studio - you have used up your 30-day trial</w:t>
      </w:r>
    </w:p>
    <w:p w:rsidR="00000000" w:rsidDel="00000000" w:rsidP="00000000" w:rsidRDefault="00000000" w:rsidRPr="00000000" w14:paraId="00000C18">
      <w:pPr>
        <w:rPr>
          <w:rFonts w:ascii="Fira Code" w:cs="Fira Code" w:eastAsia="Fira Code" w:hAnsi="Fira Code"/>
        </w:rPr>
      </w:pPr>
      <w:r w:rsidDel="00000000" w:rsidR="00000000" w:rsidRPr="00000000">
        <w:rPr>
          <w:rFonts w:ascii="Fira Code" w:cs="Fira Code" w:eastAsia="Fira Code" w:hAnsi="Fira Code"/>
          <w:rtl w:val="0"/>
        </w:rPr>
        <w:t xml:space="preserve">When accessing Looker Studio through the Google Cloud Project console, you may be prompted to subscribe to the Pro version and receive the following errors:</w:t>
      </w:r>
    </w:p>
    <w:p w:rsidR="00000000" w:rsidDel="00000000" w:rsidP="00000000" w:rsidRDefault="00000000" w:rsidRPr="00000000" w14:paraId="00000C19">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4772025" cy="1133475"/>
            <wp:effectExtent b="0" l="0" r="0" t="0"/>
            <wp:docPr id="18" name="image6.png"/>
            <a:graphic>
              <a:graphicData uri="http://schemas.openxmlformats.org/drawingml/2006/picture">
                <pic:pic>
                  <pic:nvPicPr>
                    <pic:cNvPr id="0" name="image6.png"/>
                    <pic:cNvPicPr preferRelativeResize="0"/>
                  </pic:nvPicPr>
                  <pic:blipFill>
                    <a:blip r:embed="rId216"/>
                    <a:srcRect b="0" l="0" r="0" t="0"/>
                    <a:stretch>
                      <a:fillRect/>
                    </a:stretch>
                  </pic:blipFill>
                  <pic:spPr>
                    <a:xfrm>
                      <a:off x="0" y="0"/>
                      <a:ext cx="477202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C1A">
      <w:pPr>
        <w:rPr>
          <w:rFonts w:ascii="Fira Code" w:cs="Fira Code" w:eastAsia="Fira Code" w:hAnsi="Fira Code"/>
        </w:rPr>
      </w:pPr>
      <w:r w:rsidDel="00000000" w:rsidR="00000000" w:rsidRPr="00000000">
        <w:rPr>
          <w:rFonts w:ascii="Fira Code" w:cs="Fira Code" w:eastAsia="Fira Code" w:hAnsi="Fira Code"/>
          <w:rtl w:val="0"/>
        </w:rPr>
        <w:t xml:space="preserve">Instead, navigate to </w:t>
      </w:r>
      <w:hyperlink r:id="rId217">
        <w:r w:rsidDel="00000000" w:rsidR="00000000" w:rsidRPr="00000000">
          <w:rPr>
            <w:rFonts w:ascii="Fira Code" w:cs="Fira Code" w:eastAsia="Fira Code" w:hAnsi="Fira Code"/>
            <w:color w:val="1155cc"/>
            <w:u w:val="single"/>
            <w:rtl w:val="0"/>
          </w:rPr>
          <w:t xml:space="preserve">https://lookerstudio.google.com/navigation/reporting</w:t>
        </w:r>
      </w:hyperlink>
      <w:r w:rsidDel="00000000" w:rsidR="00000000" w:rsidRPr="00000000">
        <w:rPr>
          <w:rFonts w:ascii="Fira Code" w:cs="Fira Code" w:eastAsia="Fira Code" w:hAnsi="Fira Code"/>
          <w:rtl w:val="0"/>
        </w:rPr>
        <w:t xml:space="preserve"> which will take you to the free version.</w:t>
      </w:r>
    </w:p>
    <w:p w:rsidR="00000000" w:rsidDel="00000000" w:rsidP="00000000" w:rsidRDefault="00000000" w:rsidRPr="00000000" w14:paraId="00000C1B">
      <w:pPr>
        <w:rPr>
          <w:rFonts w:ascii="Fira Code" w:cs="Fira Code" w:eastAsia="Fira Code" w:hAnsi="Fira Code"/>
        </w:rPr>
      </w:pPr>
      <w:r w:rsidDel="00000000" w:rsidR="00000000" w:rsidRPr="00000000">
        <w:rPr>
          <w:rtl w:val="0"/>
        </w:rPr>
      </w:r>
    </w:p>
    <w:p w:rsidR="00000000" w:rsidDel="00000000" w:rsidP="00000000" w:rsidRDefault="00000000" w:rsidRPr="00000000" w14:paraId="00000C1C">
      <w:pPr>
        <w:pStyle w:val="Heading2"/>
        <w:rPr>
          <w:rFonts w:ascii="Fira Code" w:cs="Fira Code" w:eastAsia="Fira Code" w:hAnsi="Fira Code"/>
        </w:rPr>
      </w:pPr>
      <w:bookmarkStart w:colFirst="0" w:colLast="0" w:name="_dg235p7jb3ls" w:id="362"/>
      <w:bookmarkEnd w:id="362"/>
      <w:r w:rsidDel="00000000" w:rsidR="00000000" w:rsidRPr="00000000">
        <w:rPr>
          <w:rFonts w:ascii="Fira Code" w:cs="Fira Code" w:eastAsia="Fira Code" w:hAnsi="Fira Code"/>
          <w:rtl w:val="0"/>
        </w:rPr>
        <w:t xml:space="preserve">How does dbt handle dependencies between models?</w:t>
      </w:r>
    </w:p>
    <w:p w:rsidR="00000000" w:rsidDel="00000000" w:rsidP="00000000" w:rsidRDefault="00000000" w:rsidRPr="00000000" w14:paraId="00000C1D">
      <w:pPr>
        <w:rPr>
          <w:rFonts w:ascii="Fira Code" w:cs="Fira Code" w:eastAsia="Fira Code" w:hAnsi="Fira Code"/>
        </w:rPr>
      </w:pPr>
      <w:r w:rsidDel="00000000" w:rsidR="00000000" w:rsidRPr="00000000">
        <w:rPr>
          <w:rtl w:val="0"/>
        </w:rPr>
      </w:r>
    </w:p>
    <w:p w:rsidR="00000000" w:rsidDel="00000000" w:rsidP="00000000" w:rsidRDefault="00000000" w:rsidRPr="00000000" w14:paraId="00000C1E">
      <w:pPr>
        <w:rPr>
          <w:rFonts w:ascii="Fira Code" w:cs="Fira Code" w:eastAsia="Fira Code" w:hAnsi="Fira Code"/>
        </w:rPr>
      </w:pPr>
      <w:r w:rsidDel="00000000" w:rsidR="00000000" w:rsidRPr="00000000">
        <w:rPr>
          <w:rFonts w:ascii="Fira Code" w:cs="Fira Code" w:eastAsia="Fira Code" w:hAnsi="Fira Code"/>
          <w:rtl w:val="0"/>
        </w:rPr>
        <w:t xml:space="preserve">Ans: Dbt provides a mechanism called "ref" to manage dependencies between models. By referencing other models using the "ref" keyword in SQL, dbt automatically understands the dependencies and ensures the correct execution order.</w:t>
      </w:r>
    </w:p>
    <w:p w:rsidR="00000000" w:rsidDel="00000000" w:rsidP="00000000" w:rsidRDefault="00000000" w:rsidRPr="00000000" w14:paraId="00000C1F">
      <w:pPr>
        <w:rPr>
          <w:rFonts w:ascii="Fira Code" w:cs="Fira Code" w:eastAsia="Fira Code" w:hAnsi="Fira Code"/>
        </w:rPr>
      </w:pPr>
      <w:r w:rsidDel="00000000" w:rsidR="00000000" w:rsidRPr="00000000">
        <w:rPr>
          <w:rtl w:val="0"/>
        </w:rPr>
      </w:r>
    </w:p>
    <w:p w:rsidR="00000000" w:rsidDel="00000000" w:rsidP="00000000" w:rsidRDefault="00000000" w:rsidRPr="00000000" w14:paraId="00000C20">
      <w:pPr>
        <w:rPr>
          <w:rFonts w:ascii="Fira Code" w:cs="Fira Code" w:eastAsia="Fira Code" w:hAnsi="Fira Code"/>
        </w:rPr>
      </w:pPr>
      <w:r w:rsidDel="00000000" w:rsidR="00000000" w:rsidRPr="00000000">
        <w:rPr>
          <w:rFonts w:ascii="Fira Code" w:cs="Fira Code" w:eastAsia="Fira Code" w:hAnsi="Fira Code"/>
          <w:sz w:val="32"/>
          <w:szCs w:val="32"/>
          <w:rtl w:val="0"/>
        </w:rPr>
        <w:t xml:space="preserve">Loading FHV Data goes into slumber using Mage?</w:t>
      </w:r>
      <w:r w:rsidDel="00000000" w:rsidR="00000000" w:rsidRPr="00000000">
        <w:rPr>
          <w:rtl w:val="0"/>
        </w:rPr>
      </w:r>
    </w:p>
    <w:p w:rsidR="00000000" w:rsidDel="00000000" w:rsidP="00000000" w:rsidRDefault="00000000" w:rsidRPr="00000000" w14:paraId="00000C21">
      <w:pPr>
        <w:rPr>
          <w:rFonts w:ascii="Fira Code" w:cs="Fira Code" w:eastAsia="Fira Code" w:hAnsi="Fira Code"/>
        </w:rPr>
      </w:pPr>
      <w:r w:rsidDel="00000000" w:rsidR="00000000" w:rsidRPr="00000000">
        <w:rPr>
          <w:rFonts w:ascii="Fira Code" w:cs="Fira Code" w:eastAsia="Fira Code" w:hAnsi="Fira Code"/>
          <w:rtl w:val="0"/>
        </w:rPr>
        <w:t xml:space="preserve">Try loading the data using jupyter notebooks in a local environment. There might be bandwidth issues with Mage. </w:t>
      </w:r>
    </w:p>
    <w:p w:rsidR="00000000" w:rsidDel="00000000" w:rsidP="00000000" w:rsidRDefault="00000000" w:rsidRPr="00000000" w14:paraId="00000C22">
      <w:pPr>
        <w:rPr>
          <w:rFonts w:ascii="Fira Code" w:cs="Fira Code" w:eastAsia="Fira Code" w:hAnsi="Fira Code"/>
        </w:rPr>
      </w:pPr>
      <w:r w:rsidDel="00000000" w:rsidR="00000000" w:rsidRPr="00000000">
        <w:rPr>
          <w:rFonts w:ascii="Fira Code" w:cs="Fira Code" w:eastAsia="Fira Code" w:hAnsi="Fira Code"/>
          <w:rtl w:val="0"/>
        </w:rPr>
        <w:t xml:space="preserve">Load the data into a pandas dataframe using the urls, make necessary transformations, upload the gcp bucket / alternatively download the parquet/csv files locally and then upload to GCP manually. </w:t>
      </w:r>
    </w:p>
    <w:p w:rsidR="00000000" w:rsidDel="00000000" w:rsidP="00000000" w:rsidRDefault="00000000" w:rsidRPr="00000000" w14:paraId="00000C23">
      <w:pPr>
        <w:rPr>
          <w:rFonts w:ascii="Fira Code" w:cs="Fira Code" w:eastAsia="Fira Code" w:hAnsi="Fira Code"/>
        </w:rPr>
      </w:pPr>
      <w:r w:rsidDel="00000000" w:rsidR="00000000" w:rsidRPr="00000000">
        <w:rPr>
          <w:rtl w:val="0"/>
        </w:rPr>
      </w:r>
    </w:p>
    <w:p w:rsidR="00000000" w:rsidDel="00000000" w:rsidP="00000000" w:rsidRDefault="00000000" w:rsidRPr="00000000" w14:paraId="00000C24">
      <w:pPr>
        <w:rPr>
          <w:rFonts w:ascii="Fira Code" w:cs="Fira Code" w:eastAsia="Fira Code" w:hAnsi="Fira Code"/>
        </w:rPr>
      </w:pPr>
      <w:r w:rsidDel="00000000" w:rsidR="00000000" w:rsidRPr="00000000">
        <w:rPr>
          <w:rFonts w:ascii="Fira Code" w:cs="Fira Code" w:eastAsia="Fira Code" w:hAnsi="Fira Code"/>
          <w:sz w:val="32"/>
          <w:szCs w:val="32"/>
          <w:rtl w:val="0"/>
        </w:rPr>
        <w:t xml:space="preserve">Region Mismatch in DBT and BigQuery</w:t>
      </w:r>
      <w:r w:rsidDel="00000000" w:rsidR="00000000" w:rsidRPr="00000000">
        <w:rPr>
          <w:rtl w:val="0"/>
        </w:rPr>
      </w:r>
    </w:p>
    <w:p w:rsidR="00000000" w:rsidDel="00000000" w:rsidP="00000000" w:rsidRDefault="00000000" w:rsidRPr="00000000" w14:paraId="00000C25">
      <w:pPr>
        <w:rPr>
          <w:rFonts w:ascii="Fira Code" w:cs="Fira Code" w:eastAsia="Fira Code" w:hAnsi="Fira Code"/>
        </w:rPr>
      </w:pPr>
      <w:r w:rsidDel="00000000" w:rsidR="00000000" w:rsidRPr="00000000">
        <w:rPr>
          <w:rFonts w:ascii="Fira Code" w:cs="Fira Code" w:eastAsia="Fira Code" w:hAnsi="Fira Code"/>
          <w:rtl w:val="0"/>
        </w:rPr>
        <w:t xml:space="preserve">If you are using the datasets copied into BigQuery from BigQuery public datasets, the region will be set as US by default and hence it is much easier to set your dbt profile location as US while transforming the tables and views. </w:t>
        <w:br w:type="textWrapping"/>
        <w:t xml:space="preserve">You can change the location as follows:</w:t>
      </w:r>
    </w:p>
    <w:p w:rsidR="00000000" w:rsidDel="00000000" w:rsidP="00000000" w:rsidRDefault="00000000" w:rsidRPr="00000000" w14:paraId="00000C26">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5783171" cy="2424500"/>
            <wp:effectExtent b="0" l="0" r="0" t="0"/>
            <wp:docPr id="5" name="image31.png"/>
            <a:graphic>
              <a:graphicData uri="http://schemas.openxmlformats.org/drawingml/2006/picture">
                <pic:pic>
                  <pic:nvPicPr>
                    <pic:cNvPr id="0" name="image31.png"/>
                    <pic:cNvPicPr preferRelativeResize="0"/>
                  </pic:nvPicPr>
                  <pic:blipFill>
                    <a:blip r:embed="rId218"/>
                    <a:srcRect b="0" l="0" r="0" t="0"/>
                    <a:stretch>
                      <a:fillRect/>
                    </a:stretch>
                  </pic:blipFill>
                  <pic:spPr>
                    <a:xfrm>
                      <a:off x="0" y="0"/>
                      <a:ext cx="5783171" cy="2424500"/>
                    </a:xfrm>
                    <a:prstGeom prst="rect"/>
                    <a:ln/>
                  </pic:spPr>
                </pic:pic>
              </a:graphicData>
            </a:graphic>
          </wp:inline>
        </w:drawing>
      </w:r>
      <w:r w:rsidDel="00000000" w:rsidR="00000000" w:rsidRPr="00000000">
        <w:rPr>
          <w:rtl w:val="0"/>
        </w:rPr>
      </w:r>
    </w:p>
    <w:p w:rsidR="00000000" w:rsidDel="00000000" w:rsidP="00000000" w:rsidRDefault="00000000" w:rsidRPr="00000000" w14:paraId="00000C27">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10829925" cy="5553075"/>
            <wp:effectExtent b="0" l="0" r="0" t="0"/>
            <wp:docPr id="61" name="image58.png"/>
            <a:graphic>
              <a:graphicData uri="http://schemas.openxmlformats.org/drawingml/2006/picture">
                <pic:pic>
                  <pic:nvPicPr>
                    <pic:cNvPr id="0" name="image58.png"/>
                    <pic:cNvPicPr preferRelativeResize="0"/>
                  </pic:nvPicPr>
                  <pic:blipFill>
                    <a:blip r:embed="rId219"/>
                    <a:srcRect b="0" l="0" r="0" t="0"/>
                    <a:stretch>
                      <a:fillRect/>
                    </a:stretch>
                  </pic:blipFill>
                  <pic:spPr>
                    <a:xfrm>
                      <a:off x="0" y="0"/>
                      <a:ext cx="10829925"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C28">
      <w:pPr>
        <w:rPr>
          <w:rFonts w:ascii="Fira Code" w:cs="Fira Code" w:eastAsia="Fira Code" w:hAnsi="Fira Code"/>
        </w:rPr>
      </w:pPr>
      <w:r w:rsidDel="00000000" w:rsidR="00000000" w:rsidRPr="00000000">
        <w:rPr>
          <w:rtl w:val="0"/>
        </w:rPr>
      </w:r>
    </w:p>
    <w:p w:rsidR="00000000" w:rsidDel="00000000" w:rsidP="00000000" w:rsidRDefault="00000000" w:rsidRPr="00000000" w14:paraId="00000C29">
      <w:pPr>
        <w:pStyle w:val="Heading2"/>
        <w:rPr>
          <w:rFonts w:ascii="Fira Code" w:cs="Fira Code" w:eastAsia="Fira Code" w:hAnsi="Fira Code"/>
          <w:sz w:val="32"/>
          <w:szCs w:val="32"/>
        </w:rPr>
      </w:pPr>
      <w:bookmarkStart w:colFirst="0" w:colLast="0" w:name="_jqvec3j0s1n5" w:id="363"/>
      <w:bookmarkEnd w:id="363"/>
      <w:r w:rsidDel="00000000" w:rsidR="00000000" w:rsidRPr="00000000">
        <w:rPr>
          <w:rFonts w:ascii="Fira Code" w:cs="Fira Code" w:eastAsia="Fira Code" w:hAnsi="Fira Code"/>
          <w:rtl w:val="0"/>
        </w:rPr>
        <w:t xml:space="preserve">What is the fastest way to upload taxi data to dbt-postgres?</w:t>
      </w:r>
      <w:r w:rsidDel="00000000" w:rsidR="00000000" w:rsidRPr="00000000">
        <w:rPr>
          <w:rtl w:val="0"/>
        </w:rPr>
      </w:r>
    </w:p>
    <w:p w:rsidR="00000000" w:rsidDel="00000000" w:rsidP="00000000" w:rsidRDefault="00000000" w:rsidRPr="00000000" w14:paraId="00000C2A">
      <w:pPr>
        <w:rPr>
          <w:rFonts w:ascii="Fira Code" w:cs="Fira Code" w:eastAsia="Fira Code" w:hAnsi="Fira Code"/>
        </w:rPr>
      </w:pPr>
      <w:r w:rsidDel="00000000" w:rsidR="00000000" w:rsidRPr="00000000">
        <w:rPr>
          <w:rFonts w:ascii="Fira Code" w:cs="Fira Code" w:eastAsia="Fira Code" w:hAnsi="Fira Code"/>
          <w:rtl w:val="0"/>
        </w:rPr>
        <w:t xml:space="preserve">Use the PostgreSQL COPY FROM feature that is compatible with csv files</w:t>
      </w:r>
    </w:p>
    <w:p w:rsidR="00000000" w:rsidDel="00000000" w:rsidP="00000000" w:rsidRDefault="00000000" w:rsidRPr="00000000" w14:paraId="00000C2B">
      <w:pPr>
        <w:spacing w:after="0" w:line="240" w:lineRule="auto"/>
        <w:ind w:left="0" w:firstLine="0"/>
        <w:rPr>
          <w:rFonts w:ascii="Fira Code" w:cs="Fira Code" w:eastAsia="Fira Code" w:hAnsi="Fira Code"/>
        </w:rPr>
      </w:pPr>
      <w:r w:rsidDel="00000000" w:rsidR="00000000" w:rsidRPr="00000000">
        <w:rPr>
          <w:rFonts w:ascii="Fira Code" w:cs="Fira Code" w:eastAsia="Fira Code" w:hAnsi="Fira Code"/>
          <w:rtl w:val="0"/>
        </w:rPr>
        <w:t xml:space="preserve">COPY table_name [ ( column_name [, ...] ) ]</w:t>
      </w:r>
    </w:p>
    <w:p w:rsidR="00000000" w:rsidDel="00000000" w:rsidP="00000000" w:rsidRDefault="00000000" w:rsidRPr="00000000" w14:paraId="00000C2C">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FROM { 'filename' | PROGRAM 'command' | STDIN }</w:t>
      </w:r>
    </w:p>
    <w:p w:rsidR="00000000" w:rsidDel="00000000" w:rsidP="00000000" w:rsidRDefault="00000000" w:rsidRPr="00000000" w14:paraId="00000C2D">
      <w:pPr>
        <w:spacing w:after="0" w:line="240" w:lineRule="auto"/>
        <w:ind w:left="0" w:firstLine="0"/>
        <w:rPr>
          <w:rFonts w:ascii="Fira Code" w:cs="Fira Code" w:eastAsia="Fira Code" w:hAnsi="Fira Code"/>
        </w:rPr>
      </w:pPr>
      <w:r w:rsidDel="00000000" w:rsidR="00000000" w:rsidRPr="00000000">
        <w:rPr>
          <w:rFonts w:ascii="Fira Code" w:cs="Fira Code" w:eastAsia="Fira Code" w:hAnsi="Fira Code"/>
          <w:rtl w:val="0"/>
        </w:rPr>
        <w:t xml:space="preserve">[ [ WITH ] ( option [, ...] ) ]</w:t>
      </w:r>
    </w:p>
    <w:p w:rsidR="00000000" w:rsidDel="00000000" w:rsidP="00000000" w:rsidRDefault="00000000" w:rsidRPr="00000000" w14:paraId="00000C2E">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WHERE condition ]</w:t>
      </w:r>
    </w:p>
    <w:p w:rsidR="00000000" w:rsidDel="00000000" w:rsidP="00000000" w:rsidRDefault="00000000" w:rsidRPr="00000000" w14:paraId="00000C2F">
      <w:pPr>
        <w:pStyle w:val="Heading1"/>
        <w:rPr>
          <w:rFonts w:ascii="Fira Code" w:cs="Fira Code" w:eastAsia="Fira Code" w:hAnsi="Fira Code"/>
          <w:sz w:val="42"/>
          <w:szCs w:val="42"/>
        </w:rPr>
      </w:pPr>
      <w:bookmarkStart w:colFirst="0" w:colLast="0" w:name="_mz8atnu62grh" w:id="364"/>
      <w:bookmarkEnd w:id="364"/>
      <w:r w:rsidDel="00000000" w:rsidR="00000000" w:rsidRPr="00000000">
        <w:rPr>
          <w:rtl w:val="0"/>
        </w:rPr>
      </w:r>
    </w:p>
    <w:p w:rsidR="00000000" w:rsidDel="00000000" w:rsidP="00000000" w:rsidRDefault="00000000" w:rsidRPr="00000000" w14:paraId="00000C30">
      <w:pPr>
        <w:pStyle w:val="Heading2"/>
        <w:rPr>
          <w:rFonts w:ascii="Fira Code" w:cs="Fira Code" w:eastAsia="Fira Code" w:hAnsi="Fira Code"/>
        </w:rPr>
      </w:pPr>
      <w:bookmarkStart w:colFirst="0" w:colLast="0" w:name="_mm4w3ajv8ptf" w:id="365"/>
      <w:bookmarkEnd w:id="365"/>
      <w:r w:rsidDel="00000000" w:rsidR="00000000" w:rsidRPr="00000000">
        <w:rPr>
          <w:rFonts w:ascii="Fira Code" w:cs="Fira Code" w:eastAsia="Fira Code" w:hAnsi="Fira Code"/>
          <w:rtl w:val="0"/>
        </w:rPr>
        <w:t xml:space="preserve">When configuring the profiles.yml file for dbt-postgres with jinja templates with environment variables, I'm getting "Credentials in profile "PROFILE_NAME", target: 'dev', invalid: '5432'is not of type 'integer'</w:t>
      </w:r>
    </w:p>
    <w:tbl>
      <w:tblPr>
        <w:tblStyle w:val="Table5"/>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rHeight w:val="3871.103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1">
            <w:pPr>
              <w:rPr>
                <w:rFonts w:ascii="Fira Code" w:cs="Fira Code" w:eastAsia="Fira Code" w:hAnsi="Fira Code"/>
              </w:rPr>
            </w:pPr>
            <w:r w:rsidDel="00000000" w:rsidR="00000000" w:rsidRPr="00000000">
              <w:rPr>
                <w:rFonts w:ascii="Fira Code" w:cs="Fira Code" w:eastAsia="Fira Code" w:hAnsi="Fira Code"/>
                <w:rtl w:val="0"/>
              </w:rPr>
              <w:t xml:space="preserve">dbt_postgres_analytics:</w:t>
              <w:br w:type="textWrapping"/>
              <w:t xml:space="preserve">  outputs:</w:t>
              <w:br w:type="textWrapping"/>
              <w:t xml:space="preserve">    dev:</w:t>
              <w:br w:type="textWrapping"/>
              <w:t xml:space="preserve">      type: postgres</w:t>
              <w:br w:type="textWrapping"/>
              <w:t xml:space="preserve">      host:   "{{ env_var('DBT_POSTGRES_HOST', 'localhost') }}"</w:t>
              <w:br w:type="textWrapping"/>
            </w:r>
            <w:r w:rsidDel="00000000" w:rsidR="00000000" w:rsidRPr="00000000">
              <w:rPr>
                <w:rFonts w:ascii="Fira Code" w:cs="Fira Code" w:eastAsia="Fira Code" w:hAnsi="Fira Code"/>
                <w:b w:val="1"/>
                <w:rtl w:val="0"/>
              </w:rPr>
              <w:t xml:space="preserve">      port:   "{{ env_var('DBT_POSTGRES_PORT', 5432) }}"</w:t>
            </w:r>
            <w:r w:rsidDel="00000000" w:rsidR="00000000" w:rsidRPr="00000000">
              <w:rPr>
                <w:rFonts w:ascii="Fira Code" w:cs="Fira Code" w:eastAsia="Fira Code" w:hAnsi="Fira Code"/>
                <w:rtl w:val="0"/>
              </w:rPr>
              <w:br w:type="textWrapping"/>
              <w:t xml:space="preserve">      dbname: "{{ env_var('DBT_POSTGRES_DATABASE') }}"</w:t>
              <w:br w:type="textWrapping"/>
              <w:t xml:space="preserve">      schema: "{{ env_var('DBT_POSTGRES_TARGET_SCHEMA') }}"</w:t>
              <w:br w:type="textWrapping"/>
              <w:t xml:space="preserve">      user:   "{{ env_var('DBT_POSTGRES_USER') }}"</w:t>
              <w:br w:type="textWrapping"/>
              <w:t xml:space="preserve">      pass:   "{{ env_var('DBT_POSTGRES_PASSWORD') }}"</w:t>
              <w:br w:type="textWrapping"/>
              <w:t xml:space="preserve">      threads: 4</w:t>
            </w:r>
          </w:p>
        </w:tc>
      </w:tr>
    </w:tbl>
    <w:p w:rsidR="00000000" w:rsidDel="00000000" w:rsidP="00000000" w:rsidRDefault="00000000" w:rsidRPr="00000000" w14:paraId="00000C32">
      <w:pPr>
        <w:rPr>
          <w:rFonts w:ascii="Fira Code" w:cs="Fira Code" w:eastAsia="Fira Code" w:hAnsi="Fira Code"/>
        </w:rPr>
      </w:pPr>
      <w:r w:rsidDel="00000000" w:rsidR="00000000" w:rsidRPr="00000000">
        <w:rPr>
          <w:rFonts w:ascii="Fira Code" w:cs="Fira Code" w:eastAsia="Fira Code" w:hAnsi="Fira Code"/>
          <w:rtl w:val="0"/>
        </w:rPr>
        <w:br w:type="textWrapping"/>
        <w:t xml:space="preserve">Update the line:</w:t>
      </w:r>
    </w:p>
    <w:tbl>
      <w:tblPr>
        <w:tblStyle w:val="Table6"/>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3">
            <w:pPr>
              <w:rPr>
                <w:rFonts w:ascii="Fira Code" w:cs="Fira Code" w:eastAsia="Fira Code" w:hAnsi="Fira Code"/>
              </w:rPr>
            </w:pPr>
            <w:r w:rsidDel="00000000" w:rsidR="00000000" w:rsidRPr="00000000">
              <w:rPr>
                <w:rFonts w:ascii="Fira Code" w:cs="Fira Code" w:eastAsia="Fira Code" w:hAnsi="Fira Code"/>
                <w:rtl w:val="0"/>
              </w:rPr>
              <w:t xml:space="preserve"> port:   "{{ env_var('DBT_POSTGRES_PORT', 5432) }}"</w:t>
            </w:r>
            <w:r w:rsidDel="00000000" w:rsidR="00000000" w:rsidRPr="00000000">
              <w:rPr>
                <w:rtl w:val="0"/>
              </w:rPr>
            </w:r>
          </w:p>
        </w:tc>
      </w:tr>
    </w:tbl>
    <w:p w:rsidR="00000000" w:rsidDel="00000000" w:rsidP="00000000" w:rsidRDefault="00000000" w:rsidRPr="00000000" w14:paraId="00000C34">
      <w:pPr>
        <w:rPr>
          <w:rFonts w:ascii="Fira Code" w:cs="Fira Code" w:eastAsia="Fira Code" w:hAnsi="Fira Code"/>
        </w:rPr>
      </w:pPr>
      <w:r w:rsidDel="00000000" w:rsidR="00000000" w:rsidRPr="00000000">
        <w:rPr>
          <w:rFonts w:ascii="Fira Code" w:cs="Fira Code" w:eastAsia="Fira Code" w:hAnsi="Fira Code"/>
          <w:rtl w:val="0"/>
        </w:rPr>
        <w:br w:type="textWrapping"/>
        <w:t xml:space="preserve">With:</w:t>
      </w:r>
    </w:p>
    <w:tbl>
      <w:tblPr>
        <w:tblStyle w:val="Table7"/>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5">
            <w:pPr>
              <w:rPr>
                <w:rFonts w:ascii="Fira Code" w:cs="Fira Code" w:eastAsia="Fira Code" w:hAnsi="Fira Code"/>
              </w:rPr>
            </w:pPr>
            <w:r w:rsidDel="00000000" w:rsidR="00000000" w:rsidRPr="00000000">
              <w:rPr>
                <w:rFonts w:ascii="Fira Code" w:cs="Fira Code" w:eastAsia="Fira Code" w:hAnsi="Fira Code"/>
                <w:rtl w:val="0"/>
              </w:rPr>
              <w:t xml:space="preserve"> port:   "{{ env_var('DBT_POSTGRES_PORT', 5432) | as_number }}"</w:t>
            </w:r>
            <w:r w:rsidDel="00000000" w:rsidR="00000000" w:rsidRPr="00000000">
              <w:rPr>
                <w:rtl w:val="0"/>
              </w:rPr>
            </w:r>
          </w:p>
        </w:tc>
      </w:tr>
    </w:tbl>
    <w:p w:rsidR="00000000" w:rsidDel="00000000" w:rsidP="00000000" w:rsidRDefault="00000000" w:rsidRPr="00000000" w14:paraId="00000C36">
      <w:pPr>
        <w:rPr>
          <w:rFonts w:ascii="Fira Code" w:cs="Fira Code" w:eastAsia="Fira Code" w:hAnsi="Fira Code"/>
          <w:sz w:val="42"/>
          <w:szCs w:val="42"/>
        </w:rPr>
      </w:pPr>
      <w:r w:rsidDel="00000000" w:rsidR="00000000" w:rsidRPr="00000000">
        <w:rPr>
          <w:rFonts w:ascii="Fira Code" w:cs="Fira Code" w:eastAsia="Fira Code" w:hAnsi="Fira Code"/>
          <w:rtl w:val="0"/>
        </w:rPr>
        <w:br w:type="textWrapping"/>
      </w:r>
      <w:r w:rsidDel="00000000" w:rsidR="00000000" w:rsidRPr="00000000">
        <w:rPr>
          <w:rtl w:val="0"/>
        </w:rPr>
      </w:r>
    </w:p>
    <w:p w:rsidR="00000000" w:rsidDel="00000000" w:rsidP="00000000" w:rsidRDefault="00000000" w:rsidRPr="00000000" w14:paraId="00000C37">
      <w:pPr>
        <w:pStyle w:val="Heading1"/>
        <w:rPr>
          <w:rFonts w:ascii="Fira Code" w:cs="Fira Code" w:eastAsia="Fira Code" w:hAnsi="Fira Code"/>
          <w:sz w:val="42"/>
          <w:szCs w:val="42"/>
        </w:rPr>
      </w:pPr>
      <w:bookmarkStart w:colFirst="0" w:colLast="0" w:name="_yjbn5usa5zb" w:id="366"/>
      <w:bookmarkEnd w:id="366"/>
      <w:r w:rsidDel="00000000" w:rsidR="00000000" w:rsidRPr="00000000">
        <w:rPr>
          <w:rFonts w:ascii="Fira Code" w:cs="Fira Code" w:eastAsia="Fira Code" w:hAnsi="Fira Code"/>
          <w:sz w:val="42"/>
          <w:szCs w:val="42"/>
          <w:rtl w:val="0"/>
        </w:rPr>
        <w:t xml:space="preserve">Module </w:t>
      </w:r>
      <w:r w:rsidDel="00000000" w:rsidR="00000000" w:rsidRPr="00000000">
        <w:rPr>
          <w:rFonts w:ascii="Fira Code" w:cs="Fira Code" w:eastAsia="Fira Code" w:hAnsi="Fira Code"/>
          <w:sz w:val="42"/>
          <w:szCs w:val="42"/>
          <w:rtl w:val="0"/>
        </w:rPr>
        <w:t xml:space="preserve">5: pyspark</w:t>
      </w:r>
    </w:p>
    <w:p w:rsidR="00000000" w:rsidDel="00000000" w:rsidP="00000000" w:rsidRDefault="00000000" w:rsidRPr="00000000" w14:paraId="00000C38">
      <w:pPr>
        <w:rPr>
          <w:rFonts w:ascii="Fira Code" w:cs="Fira Code" w:eastAsia="Fira Code" w:hAnsi="Fira Code"/>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39">
      <w:pPr>
        <w:pStyle w:val="Heading2"/>
        <w:spacing w:after="200" w:lineRule="auto"/>
        <w:rPr>
          <w:rFonts w:ascii="Fira Code" w:cs="Fira Code" w:eastAsia="Fira Code" w:hAnsi="Fira Code"/>
          <w:sz w:val="34"/>
          <w:szCs w:val="34"/>
        </w:rPr>
      </w:pPr>
      <w:bookmarkStart w:colFirst="0" w:colLast="0" w:name="_mdgjkoyec1e" w:id="367"/>
      <w:bookmarkEnd w:id="367"/>
      <w:r w:rsidDel="00000000" w:rsidR="00000000" w:rsidRPr="00000000">
        <w:rPr>
          <w:rFonts w:ascii="Fira Code" w:cs="Fira Code" w:eastAsia="Fira Code" w:hAnsi="Fira Code"/>
          <w:sz w:val="34"/>
          <w:szCs w:val="34"/>
          <w:rtl w:val="0"/>
        </w:rPr>
        <w:t xml:space="preserve">Setting up Java and Spark (with PySpark) on Linux (Alternative option using SDKMAN)</w:t>
      </w:r>
    </w:p>
    <w:p w:rsidR="00000000" w:rsidDel="00000000" w:rsidP="00000000" w:rsidRDefault="00000000" w:rsidRPr="00000000" w14:paraId="00000C3A">
      <w:pPr>
        <w:numPr>
          <w:ilvl w:val="0"/>
          <w:numId w:val="74"/>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Install SDKMAN:</w:t>
      </w:r>
    </w:p>
    <w:p w:rsidR="00000000" w:rsidDel="00000000" w:rsidP="00000000" w:rsidRDefault="00000000" w:rsidRPr="00000000" w14:paraId="00000C3B">
      <w:pPr>
        <w:spacing w:after="0" w:lineRule="auto"/>
        <w:ind w:left="720" w:firstLine="0"/>
        <w:rPr>
          <w:rFonts w:ascii="Fira Code" w:cs="Fira Code" w:eastAsia="Fira Code" w:hAnsi="Fira Code"/>
        </w:rPr>
      </w:pPr>
      <w:r w:rsidDel="00000000" w:rsidR="00000000" w:rsidRPr="00000000">
        <w:rPr>
          <w:rFonts w:ascii="Fira Code" w:cs="Fira Code" w:eastAsia="Fira Code" w:hAnsi="Fira Code"/>
          <w:rtl w:val="0"/>
        </w:rPr>
        <w:t xml:space="preserve">curl -s "https://get.sdkman.io" | bash</w:t>
      </w:r>
    </w:p>
    <w:p w:rsidR="00000000" w:rsidDel="00000000" w:rsidP="00000000" w:rsidRDefault="00000000" w:rsidRPr="00000000" w14:paraId="00000C3C">
      <w:pPr>
        <w:ind w:left="720" w:firstLine="0"/>
        <w:rPr>
          <w:rFonts w:ascii="Fira Code" w:cs="Fira Code" w:eastAsia="Fira Code" w:hAnsi="Fira Code"/>
        </w:rPr>
      </w:pPr>
      <w:r w:rsidDel="00000000" w:rsidR="00000000" w:rsidRPr="00000000">
        <w:rPr>
          <w:rFonts w:ascii="Fira Code" w:cs="Fira Code" w:eastAsia="Fira Code" w:hAnsi="Fira Code"/>
          <w:rtl w:val="0"/>
        </w:rPr>
        <w:t xml:space="preserve">source "$HOME/.sdkman/bin/sdkman-init.sh"</w:t>
      </w:r>
    </w:p>
    <w:p w:rsidR="00000000" w:rsidDel="00000000" w:rsidP="00000000" w:rsidRDefault="00000000" w:rsidRPr="00000000" w14:paraId="00000C3D">
      <w:pPr>
        <w:numPr>
          <w:ilvl w:val="0"/>
          <w:numId w:val="74"/>
        </w:numPr>
        <w:spacing w:after="200"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Using SDKMAN, install Java 11 and Spark 3.3.2:</w:t>
      </w:r>
    </w:p>
    <w:p w:rsidR="00000000" w:rsidDel="00000000" w:rsidP="00000000" w:rsidRDefault="00000000" w:rsidRPr="00000000" w14:paraId="00000C3E">
      <w:pPr>
        <w:spacing w:after="0" w:lineRule="auto"/>
        <w:ind w:left="720" w:firstLine="0"/>
        <w:rPr>
          <w:rFonts w:ascii="Fira Code" w:cs="Fira Code" w:eastAsia="Fira Code" w:hAnsi="Fira Code"/>
        </w:rPr>
      </w:pPr>
      <w:r w:rsidDel="00000000" w:rsidR="00000000" w:rsidRPr="00000000">
        <w:rPr>
          <w:rFonts w:ascii="Fira Code" w:cs="Fira Code" w:eastAsia="Fira Code" w:hAnsi="Fira Code"/>
          <w:rtl w:val="0"/>
        </w:rPr>
        <w:t xml:space="preserve">sdk install java 11.0.22-tem</w:t>
      </w:r>
    </w:p>
    <w:p w:rsidR="00000000" w:rsidDel="00000000" w:rsidP="00000000" w:rsidRDefault="00000000" w:rsidRPr="00000000" w14:paraId="00000C3F">
      <w:pPr>
        <w:ind w:left="720" w:firstLine="0"/>
        <w:rPr>
          <w:rFonts w:ascii="Fira Code" w:cs="Fira Code" w:eastAsia="Fira Code" w:hAnsi="Fira Code"/>
        </w:rPr>
      </w:pPr>
      <w:r w:rsidDel="00000000" w:rsidR="00000000" w:rsidRPr="00000000">
        <w:rPr>
          <w:rFonts w:ascii="Fira Code" w:cs="Fira Code" w:eastAsia="Fira Code" w:hAnsi="Fira Code"/>
          <w:rtl w:val="0"/>
        </w:rPr>
        <w:t xml:space="preserve">sdk install spark 3.3.2</w:t>
      </w:r>
    </w:p>
    <w:p w:rsidR="00000000" w:rsidDel="00000000" w:rsidP="00000000" w:rsidRDefault="00000000" w:rsidRPr="00000000" w14:paraId="00000C40">
      <w:pPr>
        <w:ind w:left="720" w:firstLine="0"/>
        <w:rPr>
          <w:rFonts w:ascii="Fira Code" w:cs="Fira Code" w:eastAsia="Fira Code" w:hAnsi="Fira Code"/>
        </w:rPr>
      </w:pPr>
      <w:r w:rsidDel="00000000" w:rsidR="00000000" w:rsidRPr="00000000">
        <w:rPr>
          <w:rFonts w:ascii="Fira Code" w:cs="Fira Code" w:eastAsia="Fira Code" w:hAnsi="Fira Code"/>
          <w:rtl w:val="0"/>
        </w:rPr>
        <w:t xml:space="preserve">Open a new terminal or run the following in the same shell:</w:t>
      </w:r>
    </w:p>
    <w:p w:rsidR="00000000" w:rsidDel="00000000" w:rsidP="00000000" w:rsidRDefault="00000000" w:rsidRPr="00000000" w14:paraId="00000C41">
      <w:pPr>
        <w:ind w:left="720" w:firstLine="0"/>
        <w:rPr>
          <w:rFonts w:ascii="Fira Code" w:cs="Fira Code" w:eastAsia="Fira Code" w:hAnsi="Fira Code"/>
        </w:rPr>
      </w:pPr>
      <w:r w:rsidDel="00000000" w:rsidR="00000000" w:rsidRPr="00000000">
        <w:rPr>
          <w:rFonts w:ascii="Fira Code" w:cs="Fira Code" w:eastAsia="Fira Code" w:hAnsi="Fira Code"/>
          <w:rtl w:val="0"/>
        </w:rPr>
        <w:t xml:space="preserve">source "$HOME/.sdkman/bin/sdkman-init.sh"</w:t>
      </w:r>
    </w:p>
    <w:p w:rsidR="00000000" w:rsidDel="00000000" w:rsidP="00000000" w:rsidRDefault="00000000" w:rsidRPr="00000000" w14:paraId="00000C42">
      <w:pPr>
        <w:numPr>
          <w:ilvl w:val="0"/>
          <w:numId w:val="74"/>
        </w:numPr>
        <w:spacing w:after="200"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Verify the locations and versions of Java and Spark that were installed:</w:t>
      </w:r>
    </w:p>
    <w:p w:rsidR="00000000" w:rsidDel="00000000" w:rsidP="00000000" w:rsidRDefault="00000000" w:rsidRPr="00000000" w14:paraId="00000C43">
      <w:pPr>
        <w:spacing w:after="0" w:line="240" w:lineRule="auto"/>
        <w:ind w:left="720" w:firstLine="0"/>
        <w:rPr>
          <w:rFonts w:ascii="Fira Code" w:cs="Fira Code" w:eastAsia="Fira Code" w:hAnsi="Fira Code"/>
        </w:rPr>
      </w:pPr>
      <w:r w:rsidDel="00000000" w:rsidR="00000000" w:rsidRPr="00000000">
        <w:rPr>
          <w:rFonts w:ascii="Fira Code" w:cs="Fira Code" w:eastAsia="Fira Code" w:hAnsi="Fira Code"/>
          <w:rtl w:val="0"/>
        </w:rPr>
        <w:t xml:space="preserve">echo $JAVA_HOME</w:t>
      </w:r>
    </w:p>
    <w:p w:rsidR="00000000" w:rsidDel="00000000" w:rsidP="00000000" w:rsidRDefault="00000000" w:rsidRPr="00000000" w14:paraId="00000C44">
      <w:pPr>
        <w:spacing w:after="0" w:line="240" w:lineRule="auto"/>
        <w:ind w:left="720" w:firstLine="0"/>
        <w:rPr>
          <w:rFonts w:ascii="Fira Code" w:cs="Fira Code" w:eastAsia="Fira Code" w:hAnsi="Fira Code"/>
        </w:rPr>
      </w:pPr>
      <w:r w:rsidDel="00000000" w:rsidR="00000000" w:rsidRPr="00000000">
        <w:rPr>
          <w:rFonts w:ascii="Fira Code" w:cs="Fira Code" w:eastAsia="Fira Code" w:hAnsi="Fira Code"/>
          <w:rtl w:val="0"/>
        </w:rPr>
        <w:t xml:space="preserve">java -version</w:t>
      </w:r>
    </w:p>
    <w:p w:rsidR="00000000" w:rsidDel="00000000" w:rsidP="00000000" w:rsidRDefault="00000000" w:rsidRPr="00000000" w14:paraId="00000C45">
      <w:pPr>
        <w:spacing w:after="0" w:line="240" w:lineRule="auto"/>
        <w:ind w:left="720" w:firstLine="0"/>
        <w:rPr>
          <w:rFonts w:ascii="Fira Code" w:cs="Fira Code" w:eastAsia="Fira Code" w:hAnsi="Fira Code"/>
        </w:rPr>
      </w:pPr>
      <w:r w:rsidDel="00000000" w:rsidR="00000000" w:rsidRPr="00000000">
        <w:rPr>
          <w:rFonts w:ascii="Fira Code" w:cs="Fira Code" w:eastAsia="Fira Code" w:hAnsi="Fira Code"/>
          <w:rtl w:val="0"/>
        </w:rPr>
        <w:t xml:space="preserve">echo $SPARK_HOME</w:t>
      </w:r>
    </w:p>
    <w:p w:rsidR="00000000" w:rsidDel="00000000" w:rsidP="00000000" w:rsidRDefault="00000000" w:rsidRPr="00000000" w14:paraId="00000C46">
      <w:pPr>
        <w:spacing w:after="200" w:lineRule="auto"/>
        <w:ind w:left="720" w:firstLine="0"/>
        <w:rPr>
          <w:rFonts w:ascii="Fira Code" w:cs="Fira Code" w:eastAsia="Fira Code" w:hAnsi="Fira Code"/>
        </w:rPr>
      </w:pPr>
      <w:r w:rsidDel="00000000" w:rsidR="00000000" w:rsidRPr="00000000">
        <w:rPr>
          <w:rFonts w:ascii="Fira Code" w:cs="Fira Code" w:eastAsia="Fira Code" w:hAnsi="Fira Code"/>
          <w:rtl w:val="0"/>
        </w:rPr>
        <w:t xml:space="preserve">spark-submit --version</w:t>
      </w:r>
    </w:p>
    <w:p w:rsidR="00000000" w:rsidDel="00000000" w:rsidP="00000000" w:rsidRDefault="00000000" w:rsidRPr="00000000" w14:paraId="00000C47">
      <w:pPr>
        <w:pStyle w:val="Heading2"/>
        <w:spacing w:after="200" w:lineRule="auto"/>
        <w:rPr>
          <w:rFonts w:ascii="Fira Code" w:cs="Fira Code" w:eastAsia="Fira Code" w:hAnsi="Fira Code"/>
          <w:sz w:val="34"/>
          <w:szCs w:val="34"/>
        </w:rPr>
      </w:pPr>
      <w:bookmarkStart w:colFirst="0" w:colLast="0" w:name="_nqbtev8dxkpp" w:id="368"/>
      <w:bookmarkEnd w:id="368"/>
      <w:r w:rsidDel="00000000" w:rsidR="00000000" w:rsidRPr="00000000">
        <w:rPr>
          <w:rFonts w:ascii="Fira Code" w:cs="Fira Code" w:eastAsia="Fira Code" w:hAnsi="Fira Code"/>
          <w:sz w:val="34"/>
          <w:szCs w:val="34"/>
          <w:rtl w:val="0"/>
        </w:rPr>
        <w:t xml:space="preserve">PySpark - </w:t>
      </w:r>
      <w:r w:rsidDel="00000000" w:rsidR="00000000" w:rsidRPr="00000000">
        <w:rPr>
          <w:rFonts w:ascii="Fira Code" w:cs="Fira Code" w:eastAsia="Fira Code" w:hAnsi="Fira Code"/>
          <w:sz w:val="34"/>
          <w:szCs w:val="34"/>
          <w:rtl w:val="0"/>
        </w:rPr>
        <w:t xml:space="preserve">Setting Spark up in Google Colab</w:t>
      </w:r>
    </w:p>
    <w:p w:rsidR="00000000" w:rsidDel="00000000" w:rsidP="00000000" w:rsidRDefault="00000000" w:rsidRPr="00000000" w14:paraId="00000C48">
      <w:pPr>
        <w:rPr>
          <w:rFonts w:ascii="Fira Code" w:cs="Fira Code" w:eastAsia="Fira Code" w:hAnsi="Fira Code"/>
        </w:rPr>
      </w:pPr>
      <w:r w:rsidDel="00000000" w:rsidR="00000000" w:rsidRPr="00000000">
        <w:rPr>
          <w:rFonts w:ascii="Fira Code" w:cs="Fira Code" w:eastAsia="Fira Code" w:hAnsi="Fira Code"/>
          <w:rtl w:val="0"/>
        </w:rPr>
        <w:t xml:space="preserve">I</w:t>
      </w:r>
      <w:r w:rsidDel="00000000" w:rsidR="00000000" w:rsidRPr="00000000">
        <w:rPr>
          <w:rFonts w:ascii="Fira Code" w:cs="Fira Code" w:eastAsia="Fira Code" w:hAnsi="Fira Code"/>
          <w:rtl w:val="0"/>
        </w:rPr>
        <w:t xml:space="preserve">f you’re seriously struggling to set things up "locally" (here locally meaning non/partly-managed environment like own laptop, a VM or Codespaces) you can use the following guide to use Spark in Google Colab:</w:t>
      </w:r>
    </w:p>
    <w:p w:rsidR="00000000" w:rsidDel="00000000" w:rsidP="00000000" w:rsidRDefault="00000000" w:rsidRPr="00000000" w14:paraId="00000C49">
      <w:pPr>
        <w:rPr>
          <w:rFonts w:ascii="Fira Code" w:cs="Fira Code" w:eastAsia="Fira Code" w:hAnsi="Fira Code"/>
        </w:rPr>
      </w:pPr>
      <w:hyperlink r:id="rId220">
        <w:r w:rsidDel="00000000" w:rsidR="00000000" w:rsidRPr="00000000">
          <w:rPr>
            <w:rFonts w:ascii="Fira Code" w:cs="Fira Code" w:eastAsia="Fira Code" w:hAnsi="Fira Code"/>
            <w:color w:val="1155cc"/>
            <w:u w:val="single"/>
            <w:rtl w:val="0"/>
          </w:rPr>
          <w:t xml:space="preserve">https://medium.com/gitconnected/launch-spark-on-google-colab-and-connect-to-sparkui-342cad19b304</w:t>
        </w:r>
      </w:hyperlink>
      <w:r w:rsidDel="00000000" w:rsidR="00000000" w:rsidRPr="00000000">
        <w:rPr>
          <w:rFonts w:ascii="Fira Code" w:cs="Fira Code" w:eastAsia="Fira Code" w:hAnsi="Fira Code"/>
          <w:rtl w:val="0"/>
        </w:rPr>
        <w:t xml:space="preserve"> </w:t>
      </w:r>
    </w:p>
    <w:p w:rsidR="00000000" w:rsidDel="00000000" w:rsidP="00000000" w:rsidRDefault="00000000" w:rsidRPr="00000000" w14:paraId="00000C4A">
      <w:pPr>
        <w:rPr>
          <w:rFonts w:ascii="Fira Code" w:cs="Fira Code" w:eastAsia="Fira Code" w:hAnsi="Fira Code"/>
        </w:rPr>
      </w:pPr>
      <w:r w:rsidDel="00000000" w:rsidR="00000000" w:rsidRPr="00000000">
        <w:rPr>
          <w:rFonts w:ascii="Fira Code" w:cs="Fira Code" w:eastAsia="Fira Code" w:hAnsi="Fira Code"/>
          <w:rtl w:val="0"/>
        </w:rPr>
        <w:t xml:space="preserve">Starter notebook:</w:t>
      </w:r>
    </w:p>
    <w:p w:rsidR="00000000" w:rsidDel="00000000" w:rsidP="00000000" w:rsidRDefault="00000000" w:rsidRPr="00000000" w14:paraId="00000C4B">
      <w:pPr>
        <w:rPr>
          <w:rFonts w:ascii="Fira Code" w:cs="Fira Code" w:eastAsia="Fira Code" w:hAnsi="Fira Code"/>
        </w:rPr>
      </w:pPr>
      <w:hyperlink r:id="rId221">
        <w:r w:rsidDel="00000000" w:rsidR="00000000" w:rsidRPr="00000000">
          <w:rPr>
            <w:rFonts w:ascii="Fira Code" w:cs="Fira Code" w:eastAsia="Fira Code" w:hAnsi="Fira Code"/>
            <w:color w:val="1155cc"/>
            <w:u w:val="single"/>
            <w:rtl w:val="0"/>
          </w:rPr>
          <w:t xml:space="preserve">https://github.com/aaalexlit/medium_articles/blob/main/Spark_in_Colab.ipynb</w:t>
        </w:r>
      </w:hyperlink>
      <w:r w:rsidDel="00000000" w:rsidR="00000000" w:rsidRPr="00000000">
        <w:rPr>
          <w:rFonts w:ascii="Fira Code" w:cs="Fira Code" w:eastAsia="Fira Code" w:hAnsi="Fira Code"/>
          <w:rtl w:val="0"/>
        </w:rPr>
        <w:t xml:space="preserve"> </w:t>
      </w:r>
    </w:p>
    <w:p w:rsidR="00000000" w:rsidDel="00000000" w:rsidP="00000000" w:rsidRDefault="00000000" w:rsidRPr="00000000" w14:paraId="00000C4C">
      <w:pPr>
        <w:rPr>
          <w:rFonts w:ascii="Fira Code" w:cs="Fira Code" w:eastAsia="Fira Code" w:hAnsi="Fira Code"/>
        </w:rPr>
      </w:pPr>
      <w:r w:rsidDel="00000000" w:rsidR="00000000" w:rsidRPr="00000000">
        <w:rPr>
          <w:rFonts w:ascii="Fira Code" w:cs="Fira Code" w:eastAsia="Fira Code" w:hAnsi="Fira Code"/>
          <w:rtl w:val="0"/>
        </w:rPr>
        <w:t xml:space="preserve">It’s advisable to spend some time setting things up locally rather than jumping right into this solution.</w:t>
      </w:r>
      <w:r w:rsidDel="00000000" w:rsidR="00000000" w:rsidRPr="00000000">
        <w:rPr>
          <w:rtl w:val="0"/>
        </w:rPr>
      </w:r>
    </w:p>
    <w:p w:rsidR="00000000" w:rsidDel="00000000" w:rsidP="00000000" w:rsidRDefault="00000000" w:rsidRPr="00000000" w14:paraId="00000C4D">
      <w:pPr>
        <w:pStyle w:val="Heading2"/>
        <w:spacing w:after="200" w:line="276" w:lineRule="auto"/>
        <w:rPr>
          <w:rFonts w:ascii="Fira Code" w:cs="Fira Code" w:eastAsia="Fira Code" w:hAnsi="Fira Code"/>
          <w:sz w:val="34"/>
          <w:szCs w:val="34"/>
        </w:rPr>
      </w:pPr>
      <w:bookmarkStart w:colFirst="0" w:colLast="0" w:name="_g5hum0oep0e8" w:id="369"/>
      <w:bookmarkEnd w:id="369"/>
      <w:r w:rsidDel="00000000" w:rsidR="00000000" w:rsidRPr="00000000">
        <w:rPr>
          <w:rFonts w:ascii="Fira Code" w:cs="Fira Code" w:eastAsia="Fira Code" w:hAnsi="Fira Code"/>
          <w:sz w:val="34"/>
          <w:szCs w:val="34"/>
          <w:rtl w:val="0"/>
        </w:rPr>
        <w:t xml:space="preserve">Spark-shell: unable to load native-hadoop library for platform - Windows</w:t>
      </w:r>
    </w:p>
    <w:p w:rsidR="00000000" w:rsidDel="00000000" w:rsidP="00000000" w:rsidRDefault="00000000" w:rsidRPr="00000000" w14:paraId="00000C4E">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after installing Java (either jdk or openjdk), Hadoop and Spark, and setting the corresponding environment variables you find the following error when spark-shell is run at CMD:</w:t>
      </w:r>
    </w:p>
    <w:p w:rsidR="00000000" w:rsidDel="00000000" w:rsidP="00000000" w:rsidRDefault="00000000" w:rsidRPr="00000000" w14:paraId="00000C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java.lang.IllegalAccessError: class org.apache.spark.storage.StorageUtils$ (in unnamed module @0x3c947bc5) cannot access class sun.nio.ch.DirectBuffer (in module java.base) because module java.base does not export sun.nio.ch to unnamed </w:t>
      </w:r>
    </w:p>
    <w:p w:rsidR="00000000" w:rsidDel="00000000" w:rsidP="00000000" w:rsidRDefault="00000000" w:rsidRPr="00000000" w14:paraId="00000C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module @0x3c947bc5</w:t>
      </w:r>
    </w:p>
    <w:p w:rsidR="00000000" w:rsidDel="00000000" w:rsidP="00000000" w:rsidRDefault="00000000" w:rsidRPr="00000000" w14:paraId="00000C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C52">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Java 17 or 19 is not supported by Spark. Spark 3.x: requires Java 8/11/16. Install Java 11 from the website provided in the windows.md setup file.</w:t>
      </w:r>
    </w:p>
    <w:p w:rsidR="00000000" w:rsidDel="00000000" w:rsidP="00000000" w:rsidRDefault="00000000" w:rsidRPr="00000000" w14:paraId="00000C53">
      <w:pPr>
        <w:pStyle w:val="Heading2"/>
        <w:spacing w:after="200" w:lineRule="auto"/>
        <w:rPr>
          <w:rFonts w:ascii="Fira Code" w:cs="Fira Code" w:eastAsia="Fira Code" w:hAnsi="Fira Code"/>
          <w:sz w:val="34"/>
          <w:szCs w:val="34"/>
        </w:rPr>
      </w:pPr>
      <w:bookmarkStart w:colFirst="0" w:colLast="0" w:name="_pyf68w8zzaqr" w:id="370"/>
      <w:bookmarkEnd w:id="370"/>
      <w:r w:rsidDel="00000000" w:rsidR="00000000" w:rsidRPr="00000000">
        <w:rPr>
          <w:rFonts w:ascii="Fira Code" w:cs="Fira Code" w:eastAsia="Fira Code" w:hAnsi="Fira Code"/>
          <w:sz w:val="34"/>
          <w:szCs w:val="34"/>
          <w:rtl w:val="0"/>
        </w:rPr>
        <w:t xml:space="preserve">PySpark - Python was not found; run without arguments to install from the Microsoft Store, or disable this shortcut from Settings &gt; Manage App Execution Aliases.</w:t>
      </w:r>
    </w:p>
    <w:p w:rsidR="00000000" w:rsidDel="00000000" w:rsidP="00000000" w:rsidRDefault="00000000" w:rsidRPr="00000000" w14:paraId="00000C54">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 found this error while executing the user defined function in Spark (crazy_stuff_udf). I am working on Windows and using conda. After following the setup instructions, I found that the PYSPARK_PYTHON environment variable was not set correctly, given that conda has different python paths for each environment.</w:t>
      </w:r>
    </w:p>
    <w:p w:rsidR="00000000" w:rsidDel="00000000" w:rsidP="00000000" w:rsidRDefault="00000000" w:rsidRPr="00000000" w14:paraId="00000C55">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w:t>
      </w:r>
    </w:p>
    <w:p w:rsidR="00000000" w:rsidDel="00000000" w:rsidP="00000000" w:rsidRDefault="00000000" w:rsidRPr="00000000" w14:paraId="00000C56">
      <w:pPr>
        <w:numPr>
          <w:ilvl w:val="0"/>
          <w:numId w:val="101"/>
        </w:numPr>
        <w:spacing w:after="200" w:lineRule="auto"/>
        <w:ind w:left="720" w:hanging="360"/>
        <w:rPr>
          <w:sz w:val="24"/>
          <w:szCs w:val="24"/>
        </w:rPr>
      </w:pP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sz w:val="24"/>
          <w:szCs w:val="24"/>
          <w:shd w:fill="f3f3f3" w:val="clear"/>
          <w:rtl w:val="0"/>
        </w:rPr>
        <w:t xml:space="preserve">pip install findspark</w:t>
      </w:r>
      <w:r w:rsidDel="00000000" w:rsidR="00000000" w:rsidRPr="00000000">
        <w:rPr>
          <w:rFonts w:ascii="Fira Code" w:cs="Fira Code" w:eastAsia="Fira Code" w:hAnsi="Fira Code"/>
          <w:sz w:val="24"/>
          <w:szCs w:val="24"/>
          <w:rtl w:val="0"/>
        </w:rPr>
        <w:t xml:space="preserve"> on the command line inside proper environment</w:t>
      </w:r>
    </w:p>
    <w:p w:rsidR="00000000" w:rsidDel="00000000" w:rsidP="00000000" w:rsidRDefault="00000000" w:rsidRPr="00000000" w14:paraId="00000C57">
      <w:pPr>
        <w:numPr>
          <w:ilvl w:val="0"/>
          <w:numId w:val="101"/>
        </w:numPr>
        <w:spacing w:after="200"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Add to the top of the script</w:t>
      </w:r>
    </w:p>
    <w:p w:rsidR="00000000" w:rsidDel="00000000" w:rsidP="00000000" w:rsidRDefault="00000000" w:rsidRPr="00000000" w14:paraId="00000C58">
      <w:pPr>
        <w:spacing w:line="240" w:lineRule="auto"/>
        <w:ind w:firstLine="72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import findspark</w:t>
      </w:r>
    </w:p>
    <w:p w:rsidR="00000000" w:rsidDel="00000000" w:rsidP="00000000" w:rsidRDefault="00000000" w:rsidRPr="00000000" w14:paraId="00000C59">
      <w:pPr>
        <w:spacing w:line="240" w:lineRule="auto"/>
        <w:ind w:firstLine="720"/>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findspark.init()</w:t>
      </w:r>
      <w:r w:rsidDel="00000000" w:rsidR="00000000" w:rsidRPr="00000000">
        <w:rPr>
          <w:rtl w:val="0"/>
        </w:rPr>
      </w:r>
    </w:p>
    <w:p w:rsidR="00000000" w:rsidDel="00000000" w:rsidP="00000000" w:rsidRDefault="00000000" w:rsidRPr="00000000" w14:paraId="00000C5A">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C5B">
      <w:pPr>
        <w:pStyle w:val="Heading2"/>
        <w:rPr>
          <w:rFonts w:ascii="Fira Code" w:cs="Fira Code" w:eastAsia="Fira Code" w:hAnsi="Fira Code"/>
          <w:sz w:val="34"/>
          <w:szCs w:val="34"/>
        </w:rPr>
      </w:pPr>
      <w:bookmarkStart w:colFirst="0" w:colLast="0" w:name="_hghldjfyye33" w:id="371"/>
      <w:bookmarkEnd w:id="371"/>
      <w:r w:rsidDel="00000000" w:rsidR="00000000" w:rsidRPr="00000000">
        <w:rPr>
          <w:rFonts w:ascii="Fira Code" w:cs="Fira Code" w:eastAsia="Fira Code" w:hAnsi="Fira Code"/>
          <w:sz w:val="34"/>
          <w:szCs w:val="34"/>
          <w:rtl w:val="0"/>
        </w:rPr>
        <w:t xml:space="preserve">PySpark </w:t>
      </w: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sz w:val="34"/>
          <w:szCs w:val="34"/>
          <w:rtl w:val="0"/>
        </w:rPr>
        <w:t xml:space="preserve">TypeError: code() argument 13 must be str, not int  , while executing `import pyspark`  (Windows/ Spark 3.0.3 - Python 3.11)</w:t>
      </w:r>
    </w:p>
    <w:p w:rsidR="00000000" w:rsidDel="00000000" w:rsidP="00000000" w:rsidRDefault="00000000" w:rsidRPr="00000000" w14:paraId="00000C5C">
      <w:pPr>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C5D">
      <w:pPr>
        <w:rPr>
          <w:rFonts w:ascii="Fira Code" w:cs="Fira Code" w:eastAsia="Fira Code" w:hAnsi="Fira Code"/>
        </w:rPr>
      </w:pPr>
      <w:r w:rsidDel="00000000" w:rsidR="00000000" w:rsidRPr="00000000">
        <w:rPr>
          <w:rFonts w:ascii="Fira Code" w:cs="Fira Code" w:eastAsia="Fira Code" w:hAnsi="Fira Code"/>
          <w:rtl w:val="0"/>
        </w:rPr>
        <w:t xml:space="preserve">This is because Python 3.11 has some inconsistencies with such an old version of Spark. The solution is a downgrade in the Python version. Python 3.9 using a conda environment takes care of it. Or install newer PySpark &gt;= 3.5.1 works for me (Ella) [</w:t>
      </w:r>
      <w:hyperlink r:id="rId222">
        <w:r w:rsidDel="00000000" w:rsidR="00000000" w:rsidRPr="00000000">
          <w:rPr>
            <w:rFonts w:ascii="Fira Code" w:cs="Fira Code" w:eastAsia="Fira Code" w:hAnsi="Fira Code"/>
            <w:color w:val="1155cc"/>
            <w:u w:val="single"/>
            <w:rtl w:val="0"/>
          </w:rPr>
          <w:t xml:space="preserve">source</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0C5E">
      <w:pPr>
        <w:rPr>
          <w:rFonts w:ascii="Fira Code" w:cs="Fira Code" w:eastAsia="Fira Code" w:hAnsi="Fira Code"/>
        </w:rPr>
      </w:pPr>
      <w:r w:rsidDel="00000000" w:rsidR="00000000" w:rsidRPr="00000000">
        <w:rPr>
          <w:rtl w:val="0"/>
        </w:rPr>
      </w:r>
    </w:p>
    <w:p w:rsidR="00000000" w:rsidDel="00000000" w:rsidP="00000000" w:rsidRDefault="00000000" w:rsidRPr="00000000" w14:paraId="00000C5F">
      <w:pPr>
        <w:pStyle w:val="Heading2"/>
        <w:spacing w:after="200" w:lineRule="auto"/>
        <w:rPr>
          <w:rFonts w:ascii="Fira Code" w:cs="Fira Code" w:eastAsia="Fira Code" w:hAnsi="Fira Code"/>
          <w:sz w:val="34"/>
          <w:szCs w:val="34"/>
        </w:rPr>
      </w:pPr>
      <w:bookmarkStart w:colFirst="0" w:colLast="0" w:name="_yebe1rtwjjh" w:id="372"/>
      <w:bookmarkEnd w:id="372"/>
      <w:r w:rsidDel="00000000" w:rsidR="00000000" w:rsidRPr="00000000">
        <w:rPr>
          <w:rFonts w:ascii="Fira Code" w:cs="Fira Code" w:eastAsia="Fira Code" w:hAnsi="Fira Code"/>
          <w:sz w:val="34"/>
          <w:szCs w:val="34"/>
          <w:rtl w:val="0"/>
        </w:rPr>
        <w:t xml:space="preserve">Java+Spark - Easy setup with miniconda env (worked on MacOS)</w:t>
      </w:r>
    </w:p>
    <w:p w:rsidR="00000000" w:rsidDel="00000000" w:rsidP="00000000" w:rsidRDefault="00000000" w:rsidRPr="00000000" w14:paraId="00000C6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anyone is a Pythonista or becoming one (which you will essentially be one along this journey), and desires to have all python dependencies under same virtual environment (e.g. conda) as done with prefect and previous exercises, simply follow these steps</w:t>
      </w:r>
    </w:p>
    <w:p w:rsidR="00000000" w:rsidDel="00000000" w:rsidP="00000000" w:rsidRDefault="00000000" w:rsidRPr="00000000" w14:paraId="00000C61">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C62">
      <w:pPr>
        <w:numPr>
          <w:ilvl w:val="0"/>
          <w:numId w:val="22"/>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Install OpenJDK 11, </w:t>
      </w:r>
    </w:p>
    <w:p w:rsidR="00000000" w:rsidDel="00000000" w:rsidP="00000000" w:rsidRDefault="00000000" w:rsidRPr="00000000" w14:paraId="00000C63">
      <w:pPr>
        <w:numPr>
          <w:ilvl w:val="1"/>
          <w:numId w:val="22"/>
        </w:numPr>
        <w:ind w:left="1440" w:hanging="360"/>
        <w:rPr>
          <w:sz w:val="24"/>
          <w:szCs w:val="24"/>
        </w:rPr>
      </w:pPr>
      <w:r w:rsidDel="00000000" w:rsidR="00000000" w:rsidRPr="00000000">
        <w:rPr>
          <w:rFonts w:ascii="Fira Code" w:cs="Fira Code" w:eastAsia="Fira Code" w:hAnsi="Fira Code"/>
          <w:sz w:val="24"/>
          <w:szCs w:val="24"/>
          <w:rtl w:val="0"/>
        </w:rPr>
        <w:t xml:space="preserve">on MacOS: </w:t>
      </w:r>
      <w:r w:rsidDel="00000000" w:rsidR="00000000" w:rsidRPr="00000000">
        <w:rPr>
          <w:rFonts w:ascii="Fira Code" w:cs="Fira Code" w:eastAsia="Fira Code" w:hAnsi="Fira Code"/>
          <w:sz w:val="24"/>
          <w:szCs w:val="24"/>
          <w:shd w:fill="f3f3f3" w:val="clear"/>
          <w:rtl w:val="0"/>
        </w:rPr>
        <w:t xml:space="preserve">$ brew install java11</w:t>
      </w:r>
    </w:p>
    <w:p w:rsidR="00000000" w:rsidDel="00000000" w:rsidP="00000000" w:rsidRDefault="00000000" w:rsidRPr="00000000" w14:paraId="00000C64">
      <w:pPr>
        <w:numPr>
          <w:ilvl w:val="1"/>
          <w:numId w:val="22"/>
        </w:numPr>
        <w:ind w:left="1440" w:hanging="360"/>
        <w:rPr>
          <w:sz w:val="22"/>
          <w:szCs w:val="22"/>
        </w:rPr>
      </w:pPr>
      <w:r w:rsidDel="00000000" w:rsidR="00000000" w:rsidRPr="00000000">
        <w:rPr>
          <w:rFonts w:ascii="Fira Code" w:cs="Fira Code" w:eastAsia="Fira Code" w:hAnsi="Fira Code"/>
          <w:sz w:val="24"/>
          <w:szCs w:val="24"/>
          <w:rtl w:val="0"/>
        </w:rPr>
        <w:t xml:space="preserve">Add</w:t>
      </w:r>
      <w:r w:rsidDel="00000000" w:rsidR="00000000" w:rsidRPr="00000000">
        <w:rPr>
          <w:rFonts w:ascii="Fira Code" w:cs="Fira Code" w:eastAsia="Fira Code" w:hAnsi="Fira Code"/>
          <w:sz w:val="24"/>
          <w:szCs w:val="24"/>
          <w:highlight w:val="white"/>
          <w:rtl w:val="0"/>
        </w:rPr>
        <w:t xml:space="preserve"> </w:t>
      </w:r>
      <w:r w:rsidDel="00000000" w:rsidR="00000000" w:rsidRPr="00000000">
        <w:rPr>
          <w:rFonts w:ascii="Fira Code" w:cs="Fira Code" w:eastAsia="Fira Code" w:hAnsi="Fira Code"/>
          <w:highlight w:val="white"/>
          <w:rtl w:val="0"/>
        </w:rPr>
        <w:t xml:space="preserve">export PATH="/opt/homebrew/opt/openjdk@11/bin:$PATH"</w:t>
      </w:r>
    </w:p>
    <w:p w:rsidR="00000000" w:rsidDel="00000000" w:rsidP="00000000" w:rsidRDefault="00000000" w:rsidRPr="00000000" w14:paraId="00000C65">
      <w:pPr>
        <w:ind w:left="144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rtl w:val="0"/>
        </w:rPr>
        <w:t xml:space="preserve">to </w:t>
      </w:r>
      <w:r w:rsidDel="00000000" w:rsidR="00000000" w:rsidRPr="00000000">
        <w:rPr>
          <w:rFonts w:ascii="Fira Code" w:cs="Fira Code" w:eastAsia="Fira Code" w:hAnsi="Fira Code"/>
          <w:sz w:val="24"/>
          <w:szCs w:val="24"/>
          <w:shd w:fill="f3f3f3" w:val="clear"/>
          <w:rtl w:val="0"/>
        </w:rPr>
        <w:t xml:space="preserve">~/.bashrc</w:t>
      </w:r>
      <w:r w:rsidDel="00000000" w:rsidR="00000000" w:rsidRPr="00000000">
        <w:rPr>
          <w:rFonts w:ascii="Fira Code" w:cs="Fira Code" w:eastAsia="Fira Code" w:hAnsi="Fira Code"/>
          <w:sz w:val="24"/>
          <w:szCs w:val="24"/>
          <w:rtl w:val="0"/>
        </w:rPr>
        <w:t xml:space="preserve"> or </w:t>
      </w:r>
      <w:r w:rsidDel="00000000" w:rsidR="00000000" w:rsidRPr="00000000">
        <w:rPr>
          <w:rFonts w:ascii="Fira Code" w:cs="Fira Code" w:eastAsia="Fira Code" w:hAnsi="Fira Code"/>
          <w:sz w:val="24"/>
          <w:szCs w:val="24"/>
          <w:shd w:fill="f3f3f3" w:val="clear"/>
          <w:rtl w:val="0"/>
        </w:rPr>
        <w:t xml:space="preserve">~/zshrc</w:t>
      </w:r>
    </w:p>
    <w:p w:rsidR="00000000" w:rsidDel="00000000" w:rsidP="00000000" w:rsidRDefault="00000000" w:rsidRPr="00000000" w14:paraId="00000C66">
      <w:pPr>
        <w:numPr>
          <w:ilvl w:val="0"/>
          <w:numId w:val="22"/>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Activate working environment (by pipenv / poetry / conda)</w:t>
      </w:r>
    </w:p>
    <w:p w:rsidR="00000000" w:rsidDel="00000000" w:rsidP="00000000" w:rsidRDefault="00000000" w:rsidRPr="00000000" w14:paraId="00000C67">
      <w:pPr>
        <w:numPr>
          <w:ilvl w:val="0"/>
          <w:numId w:val="22"/>
        </w:numPr>
        <w:ind w:left="720" w:hanging="360"/>
        <w:rPr>
          <w:sz w:val="24"/>
          <w:szCs w:val="24"/>
        </w:rPr>
      </w:pPr>
      <w:r w:rsidDel="00000000" w:rsidR="00000000" w:rsidRPr="00000000">
        <w:rPr>
          <w:rFonts w:ascii="Fira Code" w:cs="Fira Code" w:eastAsia="Fira Code" w:hAnsi="Fira Code"/>
          <w:sz w:val="24"/>
          <w:szCs w:val="24"/>
          <w:rtl w:val="0"/>
        </w:rPr>
        <w:t xml:space="preserve">Run </w:t>
      </w:r>
      <w:r w:rsidDel="00000000" w:rsidR="00000000" w:rsidRPr="00000000">
        <w:rPr>
          <w:rFonts w:ascii="Fira Code" w:cs="Fira Code" w:eastAsia="Fira Code" w:hAnsi="Fira Code"/>
          <w:sz w:val="24"/>
          <w:szCs w:val="24"/>
          <w:shd w:fill="f3f3f3" w:val="clear"/>
          <w:rtl w:val="0"/>
        </w:rPr>
        <w:t xml:space="preserve">$ pip install pyspark</w:t>
      </w:r>
    </w:p>
    <w:p w:rsidR="00000000" w:rsidDel="00000000" w:rsidP="00000000" w:rsidRDefault="00000000" w:rsidRPr="00000000" w14:paraId="00000C68">
      <w:pPr>
        <w:numPr>
          <w:ilvl w:val="0"/>
          <w:numId w:val="22"/>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Work with exercises as normal</w:t>
      </w:r>
      <w:r w:rsidDel="00000000" w:rsidR="00000000" w:rsidRPr="00000000">
        <w:rPr>
          <w:rtl w:val="0"/>
        </w:rPr>
      </w:r>
    </w:p>
    <w:p w:rsidR="00000000" w:rsidDel="00000000" w:rsidP="00000000" w:rsidRDefault="00000000" w:rsidRPr="00000000" w14:paraId="00000C69">
      <w:pPr>
        <w:ind w:left="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C6A">
      <w:pPr>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All default commands of spark will be also available at shell session under activated enviroment.</w:t>
      </w:r>
    </w:p>
    <w:p w:rsidR="00000000" w:rsidDel="00000000" w:rsidP="00000000" w:rsidRDefault="00000000" w:rsidRPr="00000000" w14:paraId="00000C6B">
      <w:pPr>
        <w:ind w:left="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C6C">
      <w:pPr>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Hope this can help!</w:t>
      </w:r>
    </w:p>
    <w:p w:rsidR="00000000" w:rsidDel="00000000" w:rsidP="00000000" w:rsidRDefault="00000000" w:rsidRPr="00000000" w14:paraId="00000C6D">
      <w:pPr>
        <w:ind w:left="0" w:firstLine="0"/>
        <w:rPr>
          <w:rFonts w:ascii="Fira Code" w:cs="Fira Code" w:eastAsia="Fira Code" w:hAnsi="Fira Code"/>
          <w:i w:val="1"/>
          <w:sz w:val="24"/>
          <w:szCs w:val="24"/>
        </w:rPr>
      </w:pPr>
      <w:r w:rsidDel="00000000" w:rsidR="00000000" w:rsidRPr="00000000">
        <w:rPr>
          <w:rtl w:val="0"/>
        </w:rPr>
      </w:r>
    </w:p>
    <w:p w:rsidR="00000000" w:rsidDel="00000000" w:rsidP="00000000" w:rsidRDefault="00000000" w:rsidRPr="00000000" w14:paraId="00000C6E">
      <w:pPr>
        <w:ind w:left="0" w:firstLine="0"/>
        <w:rPr>
          <w:rFonts w:ascii="Fira Code" w:cs="Fira Code" w:eastAsia="Fira Code" w:hAnsi="Fira Code"/>
          <w:i w:val="1"/>
          <w:sz w:val="24"/>
          <w:szCs w:val="24"/>
        </w:rPr>
      </w:pPr>
      <w:r w:rsidDel="00000000" w:rsidR="00000000" w:rsidRPr="00000000">
        <w:rPr>
          <w:rFonts w:ascii="Fira Code" w:cs="Fira Code" w:eastAsia="Fira Code" w:hAnsi="Fira Code"/>
          <w:i w:val="1"/>
          <w:sz w:val="24"/>
          <w:szCs w:val="24"/>
          <w:rtl w:val="0"/>
        </w:rPr>
        <w:t xml:space="preserve">P.s. you won’t need findspark to firstly initialize.</w:t>
      </w:r>
    </w:p>
    <w:p w:rsidR="00000000" w:rsidDel="00000000" w:rsidP="00000000" w:rsidRDefault="00000000" w:rsidRPr="00000000" w14:paraId="00000C6F">
      <w:pPr>
        <w:ind w:left="0" w:firstLine="0"/>
        <w:rPr>
          <w:rFonts w:ascii="Fira Code" w:cs="Fira Code" w:eastAsia="Fira Code" w:hAnsi="Fira Code"/>
          <w:i w:val="1"/>
          <w:sz w:val="24"/>
          <w:szCs w:val="24"/>
        </w:rPr>
      </w:pPr>
      <w:r w:rsidDel="00000000" w:rsidR="00000000" w:rsidRPr="00000000">
        <w:rPr>
          <w:rtl w:val="0"/>
        </w:rPr>
      </w:r>
    </w:p>
    <w:p w:rsidR="00000000" w:rsidDel="00000000" w:rsidP="00000000" w:rsidRDefault="00000000" w:rsidRPr="00000000" w14:paraId="00000C70">
      <w:pPr>
        <w:ind w:left="0" w:firstLine="0"/>
        <w:rPr>
          <w:rFonts w:ascii="Fira Code" w:cs="Fira Code" w:eastAsia="Fira Code" w:hAnsi="Fira Code"/>
          <w:i w:val="1"/>
        </w:rPr>
      </w:pPr>
      <w:r w:rsidDel="00000000" w:rsidR="00000000" w:rsidRPr="00000000">
        <w:rPr>
          <w:rtl w:val="0"/>
        </w:rPr>
      </w:r>
    </w:p>
    <w:p w:rsidR="00000000" w:rsidDel="00000000" w:rsidP="00000000" w:rsidRDefault="00000000" w:rsidRPr="00000000" w14:paraId="00000C71">
      <w:pPr>
        <w:spacing w:after="60" w:before="60" w:line="360.0024000000001" w:lineRule="auto"/>
        <w:rPr>
          <w:rFonts w:ascii="Fira Code" w:cs="Fira Code" w:eastAsia="Fira Code" w:hAnsi="Fira Code"/>
          <w:b w:val="1"/>
          <w:sz w:val="24"/>
          <w:szCs w:val="24"/>
        </w:rPr>
      </w:pPr>
      <w:r w:rsidDel="00000000" w:rsidR="00000000" w:rsidRPr="00000000">
        <w:rPr>
          <w:rFonts w:ascii="Fira Code" w:cs="Fira Code" w:eastAsia="Fira Code" w:hAnsi="Fira Code"/>
          <w:b w:val="1"/>
          <w:rtl w:val="0"/>
        </w:rPr>
        <w:t xml:space="preserve">Py4J - </w:t>
      </w:r>
      <w:r w:rsidDel="00000000" w:rsidR="00000000" w:rsidRPr="00000000">
        <w:rPr>
          <w:rFonts w:ascii="Fira Code" w:cs="Fira Code" w:eastAsia="Fira Code" w:hAnsi="Fira Code"/>
          <w:b w:val="1"/>
          <w:sz w:val="24"/>
          <w:szCs w:val="24"/>
          <w:rtl w:val="0"/>
        </w:rPr>
        <w:t xml:space="preserve">Py4JJavaError: An error occurred while calling </w:t>
      </w:r>
      <w:r w:rsidDel="00000000" w:rsidR="00000000" w:rsidRPr="00000000">
        <w:rPr>
          <w:rFonts w:ascii="Fira Code" w:cs="Fira Code" w:eastAsia="Fira Code" w:hAnsi="Fira Code"/>
          <w:b w:val="1"/>
          <w:rtl w:val="0"/>
        </w:rPr>
        <w:t xml:space="preserve">(...) </w:t>
      </w:r>
      <w:r w:rsidDel="00000000" w:rsidR="00000000" w:rsidRPr="00000000">
        <w:rPr>
          <w:rFonts w:ascii="Fira Code" w:cs="Fira Code" w:eastAsia="Fira Code" w:hAnsi="Fira Code"/>
          <w:b w:val="1"/>
          <w:sz w:val="24"/>
          <w:szCs w:val="24"/>
          <w:rtl w:val="0"/>
        </w:rPr>
        <w:t xml:space="preserve"> java.net.ConnectException:</w:t>
      </w:r>
      <w:r w:rsidDel="00000000" w:rsidR="00000000" w:rsidRPr="00000000">
        <w:rPr>
          <w:rFonts w:ascii="Fira Code" w:cs="Fira Code" w:eastAsia="Fira Code" w:hAnsi="Fira Code"/>
          <w:b w:val="1"/>
          <w:rtl w:val="0"/>
        </w:rPr>
        <w:t xml:space="preserve"> </w:t>
      </w:r>
      <w:r w:rsidDel="00000000" w:rsidR="00000000" w:rsidRPr="00000000">
        <w:rPr>
          <w:rFonts w:ascii="Fira Code" w:cs="Fira Code" w:eastAsia="Fira Code" w:hAnsi="Fira Code"/>
          <w:b w:val="1"/>
          <w:sz w:val="24"/>
          <w:szCs w:val="24"/>
          <w:rtl w:val="0"/>
        </w:rPr>
        <w:t xml:space="preserve">Connection refused: no further information; </w:t>
      </w:r>
    </w:p>
    <w:p w:rsidR="00000000" w:rsidDel="00000000" w:rsidP="00000000" w:rsidRDefault="00000000" w:rsidRPr="00000000" w14:paraId="00000C72">
      <w:pPr>
        <w:spacing w:after="60" w:before="60" w:line="360.0024000000001" w:lineRule="auto"/>
        <w:rPr>
          <w:rFonts w:ascii="Fira Code" w:cs="Fira Code" w:eastAsia="Fira Code" w:hAnsi="Fira Code"/>
        </w:rPr>
      </w:pPr>
      <w:r w:rsidDel="00000000" w:rsidR="00000000" w:rsidRPr="00000000">
        <w:rPr>
          <w:rFonts w:ascii="Fira Code" w:cs="Fira Code" w:eastAsia="Fira Code" w:hAnsi="Fira Code"/>
          <w:rtl w:val="0"/>
        </w:rPr>
        <w:t xml:space="preserve">If you're getting `Py4JavaError` with a generic root cause, such as the described above (Connection refused: no further information). You're most likely using incompatible versions of the JDK or Python with Spark.</w:t>
      </w:r>
    </w:p>
    <w:p w:rsidR="00000000" w:rsidDel="00000000" w:rsidP="00000000" w:rsidRDefault="00000000" w:rsidRPr="00000000" w14:paraId="00000C73">
      <w:pPr>
        <w:spacing w:after="60" w:before="60" w:line="360.0024000000001"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rtl w:val="0"/>
        </w:rPr>
        <w:br w:type="textWrapping"/>
        <w:t xml:space="preserve">As of the </w:t>
      </w:r>
      <w:hyperlink r:id="rId223">
        <w:r w:rsidDel="00000000" w:rsidR="00000000" w:rsidRPr="00000000">
          <w:rPr>
            <w:rFonts w:ascii="Fira Code" w:cs="Fira Code" w:eastAsia="Fira Code" w:hAnsi="Fira Code"/>
            <w:color w:val="1155cc"/>
            <w:u w:val="single"/>
            <w:rtl w:val="0"/>
          </w:rPr>
          <w:t xml:space="preserve">current latest Spark version (3.5.0)</w:t>
        </w:r>
      </w:hyperlink>
      <w:r w:rsidDel="00000000" w:rsidR="00000000" w:rsidRPr="00000000">
        <w:rPr>
          <w:rFonts w:ascii="Fira Code" w:cs="Fira Code" w:eastAsia="Fira Code" w:hAnsi="Fira Code"/>
          <w:rtl w:val="0"/>
        </w:rPr>
        <w:t xml:space="preserve">, it supports JDK 8 / 11 / 17. All of which can be easily installed with </w:t>
      </w:r>
      <w:hyperlink r:id="rId224">
        <w:r w:rsidDel="00000000" w:rsidR="00000000" w:rsidRPr="00000000">
          <w:rPr>
            <w:rFonts w:ascii="Fira Code" w:cs="Fira Code" w:eastAsia="Fira Code" w:hAnsi="Fira Code"/>
            <w:u w:val="single"/>
            <w:rtl w:val="0"/>
          </w:rPr>
          <w:t xml:space="preserve">SDKMan!</w:t>
        </w:r>
      </w:hyperlink>
      <w:r w:rsidDel="00000000" w:rsidR="00000000" w:rsidRPr="00000000">
        <w:rPr>
          <w:rFonts w:ascii="Fira Code" w:cs="Fira Code" w:eastAsia="Fira Code" w:hAnsi="Fira Code"/>
          <w:rtl w:val="0"/>
        </w:rPr>
        <w:t xml:space="preserve"> on macOS or Linux environments</w:t>
        <w:br w:type="textWrapping"/>
        <w:br w:type="textWrapping"/>
      </w:r>
      <w:r w:rsidDel="00000000" w:rsidR="00000000" w:rsidRPr="00000000">
        <w:rPr>
          <w:rFonts w:ascii="Fira Code" w:cs="Fira Code" w:eastAsia="Fira Code" w:hAnsi="Fira Code"/>
          <w:sz w:val="24"/>
          <w:szCs w:val="24"/>
          <w:shd w:fill="f3f3f3" w:val="clear"/>
          <w:rtl w:val="0"/>
        </w:rPr>
        <w:t xml:space="preserve">$ sdk install java 17.0.</w:t>
      </w:r>
      <w:r w:rsidDel="00000000" w:rsidR="00000000" w:rsidRPr="00000000">
        <w:rPr>
          <w:rFonts w:ascii="Fira Code" w:cs="Fira Code" w:eastAsia="Fira Code" w:hAnsi="Fira Code"/>
          <w:shd w:fill="f3f3f3" w:val="clear"/>
          <w:rtl w:val="0"/>
        </w:rPr>
        <w:t xml:space="preserve">10</w:t>
      </w:r>
      <w:r w:rsidDel="00000000" w:rsidR="00000000" w:rsidRPr="00000000">
        <w:rPr>
          <w:rFonts w:ascii="Fira Code" w:cs="Fira Code" w:eastAsia="Fira Code" w:hAnsi="Fira Code"/>
          <w:sz w:val="24"/>
          <w:szCs w:val="24"/>
          <w:shd w:fill="f3f3f3" w:val="clear"/>
          <w:rtl w:val="0"/>
        </w:rPr>
        <w:t xml:space="preserve">-librca</w:t>
        <w:br w:type="textWrapping"/>
      </w:r>
      <w:r w:rsidDel="00000000" w:rsidR="00000000" w:rsidRPr="00000000">
        <w:rPr>
          <w:rFonts w:ascii="Fira Code" w:cs="Fira Code" w:eastAsia="Fira Code" w:hAnsi="Fira Code"/>
          <w:shd w:fill="f3f3f3" w:val="clear"/>
          <w:rtl w:val="0"/>
        </w:rPr>
        <w:t xml:space="preserve">$ sdk install spark 3.5.0</w:t>
        <w:br w:type="textWrapping"/>
        <w:t xml:space="preserve">$ sdk install hadoop 3.3.5</w:t>
        <w:br w:type="textWrapping"/>
      </w:r>
      <w:r w:rsidDel="00000000" w:rsidR="00000000" w:rsidRPr="00000000">
        <w:rPr>
          <w:rtl w:val="0"/>
        </w:rPr>
      </w:r>
    </w:p>
    <w:p w:rsidR="00000000" w:rsidDel="00000000" w:rsidP="00000000" w:rsidRDefault="00000000" w:rsidRPr="00000000" w14:paraId="00000C74">
      <w:pPr>
        <w:spacing w:line="240" w:lineRule="auto"/>
        <w:rPr>
          <w:rFonts w:ascii="Fira Code" w:cs="Fira Code" w:eastAsia="Fira Code" w:hAnsi="Fira Code"/>
          <w:i w:val="1"/>
        </w:rPr>
      </w:pPr>
      <w:hyperlink r:id="rId225">
        <w:r w:rsidDel="00000000" w:rsidR="00000000" w:rsidRPr="00000000">
          <w:rPr>
            <w:rFonts w:ascii="Fira Code" w:cs="Fira Code" w:eastAsia="Fira Code" w:hAnsi="Fira Code"/>
            <w:color w:val="1155cc"/>
            <w:u w:val="single"/>
            <w:rtl w:val="0"/>
          </w:rPr>
          <w:t xml:space="preserve">As PySpark 3.5.0 supports Python 3.8+</w:t>
        </w:r>
      </w:hyperlink>
      <w:r w:rsidDel="00000000" w:rsidR="00000000" w:rsidRPr="00000000">
        <w:rPr>
          <w:rFonts w:ascii="Fira Code" w:cs="Fira Code" w:eastAsia="Fira Code" w:hAnsi="Fira Code"/>
          <w:rtl w:val="0"/>
        </w:rPr>
        <w:t xml:space="preserve"> make sure you're setting up your virtualenv with either 3.8 / 3.9 / 3.10 / 3.11 (Most importantly avoid using 3.12 for now as not all libs in the data-science/engineering ecosystem are fully package for that)</w:t>
        <w:br w:type="textWrapping"/>
        <w:br w:type="textWrapping"/>
        <w:br w:type="textWrapping"/>
      </w:r>
      <w:r w:rsidDel="00000000" w:rsidR="00000000" w:rsidRPr="00000000">
        <w:rPr>
          <w:rFonts w:ascii="Fira Code" w:cs="Fira Code" w:eastAsia="Fira Code" w:hAnsi="Fira Code"/>
          <w:sz w:val="24"/>
          <w:szCs w:val="24"/>
          <w:shd w:fill="f3f3f3" w:val="clear"/>
          <w:rtl w:val="0"/>
        </w:rPr>
        <w:t xml:space="preserve">$ conda create -n ENV_NAME python=3.1</w:t>
      </w:r>
      <w:r w:rsidDel="00000000" w:rsidR="00000000" w:rsidRPr="00000000">
        <w:rPr>
          <w:rFonts w:ascii="Fira Code" w:cs="Fira Code" w:eastAsia="Fira Code" w:hAnsi="Fira Code"/>
          <w:shd w:fill="f3f3f3" w:val="clear"/>
          <w:rtl w:val="0"/>
        </w:rPr>
        <w:t xml:space="preserve">1</w:t>
      </w:r>
      <w:r w:rsidDel="00000000" w:rsidR="00000000" w:rsidRPr="00000000">
        <w:rPr>
          <w:rtl w:val="0"/>
        </w:rPr>
      </w:r>
    </w:p>
    <w:p w:rsidR="00000000" w:rsidDel="00000000" w:rsidP="00000000" w:rsidRDefault="00000000" w:rsidRPr="00000000" w14:paraId="00000C75">
      <w:pPr>
        <w:spacing w:line="240" w:lineRule="auto"/>
        <w:rPr>
          <w:rFonts w:ascii="Fira Code" w:cs="Fira Code" w:eastAsia="Fira Code" w:hAnsi="Fira Code"/>
          <w:i w:val="1"/>
        </w:rPr>
      </w:pPr>
      <w:r w:rsidDel="00000000" w:rsidR="00000000" w:rsidRPr="00000000">
        <w:rPr>
          <w:rFonts w:ascii="Fira Code" w:cs="Fira Code" w:eastAsia="Fira Code" w:hAnsi="Fira Code"/>
          <w:sz w:val="24"/>
          <w:szCs w:val="24"/>
          <w:shd w:fill="f3f3f3" w:val="clear"/>
          <w:rtl w:val="0"/>
        </w:rPr>
        <w:t xml:space="preserve">$ conda activate ENV_NAME</w:t>
      </w:r>
      <w:r w:rsidDel="00000000" w:rsidR="00000000" w:rsidRPr="00000000">
        <w:rPr>
          <w:rtl w:val="0"/>
        </w:rPr>
      </w:r>
    </w:p>
    <w:p w:rsidR="00000000" w:rsidDel="00000000" w:rsidP="00000000" w:rsidRDefault="00000000" w:rsidRPr="00000000" w14:paraId="00000C76">
      <w:pPr>
        <w:spacing w:line="240" w:lineRule="auto"/>
        <w:rPr>
          <w:rFonts w:ascii="Fira Code" w:cs="Fira Code" w:eastAsia="Fira Code" w:hAnsi="Fira Code"/>
          <w:shd w:fill="f3f3f3" w:val="clear"/>
        </w:rPr>
      </w:pPr>
      <w:r w:rsidDel="00000000" w:rsidR="00000000" w:rsidRPr="00000000">
        <w:rPr>
          <w:rFonts w:ascii="Fira Code" w:cs="Fira Code" w:eastAsia="Fira Code" w:hAnsi="Fira Code"/>
          <w:sz w:val="24"/>
          <w:szCs w:val="24"/>
          <w:shd w:fill="f3f3f3" w:val="clear"/>
          <w:rtl w:val="0"/>
        </w:rPr>
        <w:t xml:space="preserve">$ pip install pyspark==3</w:t>
      </w:r>
      <w:r w:rsidDel="00000000" w:rsidR="00000000" w:rsidRPr="00000000">
        <w:rPr>
          <w:rFonts w:ascii="Fira Code" w:cs="Fira Code" w:eastAsia="Fira Code" w:hAnsi="Fira Code"/>
          <w:shd w:fill="f3f3f3" w:val="clear"/>
          <w:rtl w:val="0"/>
        </w:rPr>
        <w:t xml:space="preserve">.5.0</w:t>
      </w:r>
    </w:p>
    <w:p w:rsidR="00000000" w:rsidDel="00000000" w:rsidP="00000000" w:rsidRDefault="00000000" w:rsidRPr="00000000" w14:paraId="00000C77">
      <w:pPr>
        <w:spacing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C78">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This setup makes installing `findspark` and the likes of it unnecessary. Happy coding.</w:t>
      </w:r>
    </w:p>
    <w:p w:rsidR="00000000" w:rsidDel="00000000" w:rsidP="00000000" w:rsidRDefault="00000000" w:rsidRPr="00000000" w14:paraId="00000C79">
      <w:pPr>
        <w:rPr>
          <w:rFonts w:ascii="Fira Code" w:cs="Fira Code" w:eastAsia="Fira Code" w:hAnsi="Fira Code"/>
          <w:i w:val="1"/>
        </w:rPr>
      </w:pPr>
      <w:r w:rsidDel="00000000" w:rsidR="00000000" w:rsidRPr="00000000">
        <w:rPr>
          <w:rtl w:val="0"/>
        </w:rPr>
      </w:r>
    </w:p>
    <w:p w:rsidR="00000000" w:rsidDel="00000000" w:rsidP="00000000" w:rsidRDefault="00000000" w:rsidRPr="00000000" w14:paraId="00000C7A">
      <w:pPr>
        <w:spacing w:after="0" w:line="331.2" w:lineRule="auto"/>
        <w:rPr>
          <w:rFonts w:ascii="Fira Code" w:cs="Fira Code" w:eastAsia="Fira Code" w:hAnsi="Fira Code"/>
          <w:b w:val="1"/>
          <w:sz w:val="25"/>
          <w:szCs w:val="25"/>
          <w:shd w:fill="f3f3f3" w:val="clear"/>
        </w:rPr>
      </w:pPr>
      <w:r w:rsidDel="00000000" w:rsidR="00000000" w:rsidRPr="00000000">
        <w:rPr>
          <w:rFonts w:ascii="Fira Code" w:cs="Fira Code" w:eastAsia="Fira Code" w:hAnsi="Fira Code"/>
          <w:b w:val="1"/>
          <w:rtl w:val="0"/>
        </w:rPr>
        <w:t xml:space="preserve">Py4J - </w:t>
      </w:r>
      <w:r w:rsidDel="00000000" w:rsidR="00000000" w:rsidRPr="00000000">
        <w:rPr>
          <w:rFonts w:ascii="Fira Code" w:cs="Fira Code" w:eastAsia="Fira Code" w:hAnsi="Fira Code"/>
          <w:b w:val="1"/>
          <w:sz w:val="25"/>
          <w:szCs w:val="25"/>
          <w:shd w:fill="f3f3f3" w:val="clear"/>
          <w:rtl w:val="0"/>
        </w:rPr>
        <w:t xml:space="preserve">Py4JJavaError</w:t>
      </w:r>
      <w:r w:rsidDel="00000000" w:rsidR="00000000" w:rsidRPr="00000000">
        <w:rPr>
          <w:rFonts w:ascii="Fira Code" w:cs="Fira Code" w:eastAsia="Fira Code" w:hAnsi="Fira Code"/>
          <w:color w:val="abb2bf"/>
          <w:sz w:val="25"/>
          <w:szCs w:val="25"/>
          <w:shd w:fill="f3f3f3" w:val="clear"/>
          <w:rtl w:val="0"/>
        </w:rPr>
        <w:t xml:space="preserve">: </w:t>
      </w:r>
      <w:r w:rsidDel="00000000" w:rsidR="00000000" w:rsidRPr="00000000">
        <w:rPr>
          <w:rFonts w:ascii="Fira Code" w:cs="Fira Code" w:eastAsia="Fira Code" w:hAnsi="Fira Code"/>
          <w:sz w:val="25"/>
          <w:szCs w:val="25"/>
          <w:shd w:fill="f3f3f3" w:val="clear"/>
          <w:rtl w:val="0"/>
        </w:rPr>
        <w:t xml:space="preserve">An error occurred while calling o54.parquet. Or any kind of </w:t>
      </w:r>
      <w:r w:rsidDel="00000000" w:rsidR="00000000" w:rsidRPr="00000000">
        <w:rPr>
          <w:rFonts w:ascii="Fira Code" w:cs="Fira Code" w:eastAsia="Fira Code" w:hAnsi="Fira Code"/>
          <w:b w:val="1"/>
          <w:sz w:val="25"/>
          <w:szCs w:val="25"/>
          <w:shd w:fill="f3f3f3" w:val="clear"/>
          <w:rtl w:val="0"/>
        </w:rPr>
        <w:t xml:space="preserve">Py4JJavaError that show up after run df.write.parquet('zones')(On window)</w:t>
      </w:r>
    </w:p>
    <w:p w:rsidR="00000000" w:rsidDel="00000000" w:rsidP="00000000" w:rsidRDefault="00000000" w:rsidRPr="00000000" w14:paraId="00000C7B">
      <w:pPr>
        <w:spacing w:after="0" w:line="331.2" w:lineRule="auto"/>
        <w:rPr>
          <w:rFonts w:ascii="Fira Code" w:cs="Fira Code" w:eastAsia="Fira Code" w:hAnsi="Fira Code"/>
          <w:b w:val="1"/>
          <w:sz w:val="25"/>
          <w:szCs w:val="25"/>
          <w:shd w:fill="f3f3f3" w:val="clear"/>
        </w:rPr>
      </w:pPr>
      <w:r w:rsidDel="00000000" w:rsidR="00000000" w:rsidRPr="00000000">
        <w:rPr>
          <w:rtl w:val="0"/>
        </w:rPr>
      </w:r>
    </w:p>
    <w:p w:rsidR="00000000" w:rsidDel="00000000" w:rsidP="00000000" w:rsidRDefault="00000000" w:rsidRPr="00000000" w14:paraId="00000C7C">
      <w:pPr>
        <w:spacing w:after="60" w:before="60" w:line="360.0024000000001" w:lineRule="auto"/>
        <w:rPr>
          <w:rFonts w:ascii="Fira Code" w:cs="Fira Code" w:eastAsia="Fira Code" w:hAnsi="Fira Code"/>
        </w:rPr>
      </w:pPr>
      <w:r w:rsidDel="00000000" w:rsidR="00000000" w:rsidRPr="00000000">
        <w:rPr>
          <w:rFonts w:ascii="Fira Code" w:cs="Fira Code" w:eastAsia="Fira Code" w:hAnsi="Fira Code"/>
          <w:rtl w:val="0"/>
        </w:rPr>
        <w:t xml:space="preserve">This assume you already correctly set up the PATH in the nano ~/.bashrc</w:t>
      </w:r>
    </w:p>
    <w:p w:rsidR="00000000" w:rsidDel="00000000" w:rsidP="00000000" w:rsidRDefault="00000000" w:rsidRPr="00000000" w14:paraId="00000C7D">
      <w:pPr>
        <w:spacing w:after="60" w:before="60" w:line="360.0024000000001" w:lineRule="auto"/>
        <w:rPr>
          <w:rFonts w:ascii="Fira Code" w:cs="Fira Code" w:eastAsia="Fira Code" w:hAnsi="Fira Code"/>
        </w:rPr>
      </w:pPr>
      <w:r w:rsidDel="00000000" w:rsidR="00000000" w:rsidRPr="00000000">
        <w:rPr>
          <w:rFonts w:ascii="Fira Code" w:cs="Fira Code" w:eastAsia="Fira Code" w:hAnsi="Fira Code"/>
          <w:rtl w:val="0"/>
        </w:rPr>
        <w:t xml:space="preserve">Here my </w:t>
      </w:r>
    </w:p>
    <w:p w:rsidR="00000000" w:rsidDel="00000000" w:rsidP="00000000" w:rsidRDefault="00000000" w:rsidRPr="00000000" w14:paraId="00000C7E">
      <w:pPr>
        <w:spacing w:after="60" w:before="60" w:line="360.0024000000001" w:lineRule="auto"/>
        <w:rPr>
          <w:rFonts w:ascii="Fira Code" w:cs="Fira Code" w:eastAsia="Fira Code" w:hAnsi="Fira Code"/>
          <w:sz w:val="18"/>
          <w:szCs w:val="18"/>
          <w:shd w:fill="f4cccc" w:val="clear"/>
        </w:rPr>
      </w:pPr>
      <w:r w:rsidDel="00000000" w:rsidR="00000000" w:rsidRPr="00000000">
        <w:rPr>
          <w:rFonts w:ascii="Fira Code" w:cs="Fira Code" w:eastAsia="Fira Code" w:hAnsi="Fira Code"/>
          <w:sz w:val="18"/>
          <w:szCs w:val="18"/>
          <w:shd w:fill="f4cccc" w:val="clear"/>
          <w:rtl w:val="0"/>
        </w:rPr>
        <w:t xml:space="preserve">export JAVA_HOME="/c/tools/jdk-11.0.21"</w:t>
      </w:r>
    </w:p>
    <w:p w:rsidR="00000000" w:rsidDel="00000000" w:rsidP="00000000" w:rsidRDefault="00000000" w:rsidRPr="00000000" w14:paraId="00000C7F">
      <w:pPr>
        <w:spacing w:after="60" w:before="60" w:line="360.0024000000001" w:lineRule="auto"/>
        <w:rPr>
          <w:rFonts w:ascii="Fira Code" w:cs="Fira Code" w:eastAsia="Fira Code" w:hAnsi="Fira Code"/>
          <w:sz w:val="18"/>
          <w:szCs w:val="18"/>
          <w:shd w:fill="f4cccc" w:val="clear"/>
        </w:rPr>
      </w:pPr>
      <w:r w:rsidDel="00000000" w:rsidR="00000000" w:rsidRPr="00000000">
        <w:rPr>
          <w:rFonts w:ascii="Fira Code" w:cs="Fira Code" w:eastAsia="Fira Code" w:hAnsi="Fira Code"/>
          <w:sz w:val="18"/>
          <w:szCs w:val="18"/>
          <w:shd w:fill="f4cccc" w:val="clear"/>
          <w:rtl w:val="0"/>
        </w:rPr>
        <w:t xml:space="preserve">export PATH="${JAVA_HOME}/bin:${PATH}"</w:t>
      </w:r>
    </w:p>
    <w:p w:rsidR="00000000" w:rsidDel="00000000" w:rsidP="00000000" w:rsidRDefault="00000000" w:rsidRPr="00000000" w14:paraId="00000C80">
      <w:pPr>
        <w:spacing w:after="60" w:before="60" w:line="360.0024000000001" w:lineRule="auto"/>
        <w:rPr>
          <w:rFonts w:ascii="Fira Code" w:cs="Fira Code" w:eastAsia="Fira Code" w:hAnsi="Fira Code"/>
          <w:sz w:val="18"/>
          <w:szCs w:val="18"/>
          <w:shd w:fill="f4cccc" w:val="clear"/>
        </w:rPr>
      </w:pPr>
      <w:r w:rsidDel="00000000" w:rsidR="00000000" w:rsidRPr="00000000">
        <w:rPr>
          <w:rtl w:val="0"/>
        </w:rPr>
      </w:r>
    </w:p>
    <w:p w:rsidR="00000000" w:rsidDel="00000000" w:rsidP="00000000" w:rsidRDefault="00000000" w:rsidRPr="00000000" w14:paraId="00000C81">
      <w:pPr>
        <w:spacing w:after="60" w:before="60" w:line="360.0024000000001" w:lineRule="auto"/>
        <w:rPr>
          <w:rFonts w:ascii="Fira Code" w:cs="Fira Code" w:eastAsia="Fira Code" w:hAnsi="Fira Code"/>
          <w:sz w:val="18"/>
          <w:szCs w:val="18"/>
          <w:shd w:fill="f4cccc" w:val="clear"/>
        </w:rPr>
      </w:pPr>
      <w:r w:rsidDel="00000000" w:rsidR="00000000" w:rsidRPr="00000000">
        <w:rPr>
          <w:rFonts w:ascii="Fira Code" w:cs="Fira Code" w:eastAsia="Fira Code" w:hAnsi="Fira Code"/>
          <w:sz w:val="18"/>
          <w:szCs w:val="18"/>
          <w:shd w:fill="f4cccc" w:val="clear"/>
          <w:rtl w:val="0"/>
        </w:rPr>
        <w:t xml:space="preserve">export HADOOP_HOME="/c/tools/hadoop-3.2.0"</w:t>
      </w:r>
    </w:p>
    <w:p w:rsidR="00000000" w:rsidDel="00000000" w:rsidP="00000000" w:rsidRDefault="00000000" w:rsidRPr="00000000" w14:paraId="00000C82">
      <w:pPr>
        <w:spacing w:after="60" w:before="60" w:line="360.0024000000001" w:lineRule="auto"/>
        <w:rPr>
          <w:rFonts w:ascii="Fira Code" w:cs="Fira Code" w:eastAsia="Fira Code" w:hAnsi="Fira Code"/>
          <w:sz w:val="18"/>
          <w:szCs w:val="18"/>
          <w:shd w:fill="f4cccc" w:val="clear"/>
        </w:rPr>
      </w:pPr>
      <w:r w:rsidDel="00000000" w:rsidR="00000000" w:rsidRPr="00000000">
        <w:rPr>
          <w:rFonts w:ascii="Fira Code" w:cs="Fira Code" w:eastAsia="Fira Code" w:hAnsi="Fira Code"/>
          <w:sz w:val="18"/>
          <w:szCs w:val="18"/>
          <w:shd w:fill="f4cccc" w:val="clear"/>
          <w:rtl w:val="0"/>
        </w:rPr>
        <w:t xml:space="preserve">export PATH="${HADOOP_HOME}/bin:${PATH}"</w:t>
      </w:r>
    </w:p>
    <w:p w:rsidR="00000000" w:rsidDel="00000000" w:rsidP="00000000" w:rsidRDefault="00000000" w:rsidRPr="00000000" w14:paraId="00000C83">
      <w:pPr>
        <w:spacing w:after="60" w:before="60" w:line="360.0024000000001" w:lineRule="auto"/>
        <w:rPr>
          <w:rFonts w:ascii="Fira Code" w:cs="Fira Code" w:eastAsia="Fira Code" w:hAnsi="Fira Code"/>
          <w:sz w:val="18"/>
          <w:szCs w:val="18"/>
          <w:shd w:fill="f4cccc" w:val="clear"/>
        </w:rPr>
      </w:pPr>
      <w:r w:rsidDel="00000000" w:rsidR="00000000" w:rsidRPr="00000000">
        <w:rPr>
          <w:rtl w:val="0"/>
        </w:rPr>
      </w:r>
    </w:p>
    <w:p w:rsidR="00000000" w:rsidDel="00000000" w:rsidP="00000000" w:rsidRDefault="00000000" w:rsidRPr="00000000" w14:paraId="00000C84">
      <w:pPr>
        <w:spacing w:after="60" w:before="60" w:line="360.0024000000001" w:lineRule="auto"/>
        <w:rPr>
          <w:rFonts w:ascii="Fira Code" w:cs="Fira Code" w:eastAsia="Fira Code" w:hAnsi="Fira Code"/>
          <w:sz w:val="18"/>
          <w:szCs w:val="18"/>
          <w:shd w:fill="f4cccc" w:val="clear"/>
        </w:rPr>
      </w:pPr>
      <w:r w:rsidDel="00000000" w:rsidR="00000000" w:rsidRPr="00000000">
        <w:rPr>
          <w:rFonts w:ascii="Fira Code" w:cs="Fira Code" w:eastAsia="Fira Code" w:hAnsi="Fira Code"/>
          <w:sz w:val="18"/>
          <w:szCs w:val="18"/>
          <w:shd w:fill="f4cccc" w:val="clear"/>
          <w:rtl w:val="0"/>
        </w:rPr>
        <w:t xml:space="preserve">export SPARK_HOME="/c/tools/spark-3.3.2-bin-hadoop3"</w:t>
      </w:r>
    </w:p>
    <w:p w:rsidR="00000000" w:rsidDel="00000000" w:rsidP="00000000" w:rsidRDefault="00000000" w:rsidRPr="00000000" w14:paraId="00000C85">
      <w:pPr>
        <w:spacing w:after="60" w:before="60" w:line="360.0024000000001" w:lineRule="auto"/>
        <w:rPr>
          <w:rFonts w:ascii="Fira Code" w:cs="Fira Code" w:eastAsia="Fira Code" w:hAnsi="Fira Code"/>
          <w:sz w:val="18"/>
          <w:szCs w:val="18"/>
          <w:shd w:fill="f4cccc" w:val="clear"/>
        </w:rPr>
      </w:pPr>
      <w:r w:rsidDel="00000000" w:rsidR="00000000" w:rsidRPr="00000000">
        <w:rPr>
          <w:rFonts w:ascii="Fira Code" w:cs="Fira Code" w:eastAsia="Fira Code" w:hAnsi="Fira Code"/>
          <w:sz w:val="18"/>
          <w:szCs w:val="18"/>
          <w:shd w:fill="f4cccc" w:val="clear"/>
          <w:rtl w:val="0"/>
        </w:rPr>
        <w:t xml:space="preserve">export PATH="${SPARK_HOME}/bin:${PATH}"</w:t>
      </w:r>
    </w:p>
    <w:p w:rsidR="00000000" w:rsidDel="00000000" w:rsidP="00000000" w:rsidRDefault="00000000" w:rsidRPr="00000000" w14:paraId="00000C86">
      <w:pPr>
        <w:spacing w:after="60" w:before="60" w:line="360.0024000000001" w:lineRule="auto"/>
        <w:rPr>
          <w:rFonts w:ascii="Fira Code" w:cs="Fira Code" w:eastAsia="Fira Code" w:hAnsi="Fira Code"/>
          <w:sz w:val="18"/>
          <w:szCs w:val="18"/>
          <w:shd w:fill="f4cccc" w:val="clear"/>
        </w:rPr>
      </w:pPr>
      <w:r w:rsidDel="00000000" w:rsidR="00000000" w:rsidRPr="00000000">
        <w:rPr>
          <w:rtl w:val="0"/>
        </w:rPr>
      </w:r>
    </w:p>
    <w:p w:rsidR="00000000" w:rsidDel="00000000" w:rsidP="00000000" w:rsidRDefault="00000000" w:rsidRPr="00000000" w14:paraId="00000C87">
      <w:pPr>
        <w:spacing w:after="60" w:before="60" w:line="360.0024000000001" w:lineRule="auto"/>
        <w:rPr>
          <w:rFonts w:ascii="Fira Code" w:cs="Fira Code" w:eastAsia="Fira Code" w:hAnsi="Fira Code"/>
          <w:sz w:val="18"/>
          <w:szCs w:val="18"/>
          <w:shd w:fill="f4cccc" w:val="clear"/>
        </w:rPr>
      </w:pPr>
      <w:r w:rsidDel="00000000" w:rsidR="00000000" w:rsidRPr="00000000">
        <w:rPr>
          <w:rFonts w:ascii="Fira Code" w:cs="Fira Code" w:eastAsia="Fira Code" w:hAnsi="Fira Code"/>
          <w:sz w:val="18"/>
          <w:szCs w:val="18"/>
          <w:shd w:fill="f4cccc" w:val="clear"/>
          <w:rtl w:val="0"/>
        </w:rPr>
        <w:t xml:space="preserve">export PYTHONPATH="${SPARK_HOME}/python/:$PYTHONPATH"</w:t>
      </w:r>
    </w:p>
    <w:p w:rsidR="00000000" w:rsidDel="00000000" w:rsidP="00000000" w:rsidRDefault="00000000" w:rsidRPr="00000000" w14:paraId="00000C88">
      <w:pPr>
        <w:spacing w:after="60" w:before="60" w:line="360.0024000000001" w:lineRule="auto"/>
        <w:rPr>
          <w:rFonts w:ascii="Fira Code" w:cs="Fira Code" w:eastAsia="Fira Code" w:hAnsi="Fira Code"/>
          <w:sz w:val="18"/>
          <w:szCs w:val="18"/>
          <w:shd w:fill="f4cccc" w:val="clear"/>
        </w:rPr>
      </w:pPr>
      <w:r w:rsidDel="00000000" w:rsidR="00000000" w:rsidRPr="00000000">
        <w:rPr>
          <w:rFonts w:ascii="Fira Code" w:cs="Fira Code" w:eastAsia="Fira Code" w:hAnsi="Fira Code"/>
          <w:sz w:val="18"/>
          <w:szCs w:val="18"/>
          <w:shd w:fill="f4cccc" w:val="clear"/>
          <w:rtl w:val="0"/>
        </w:rPr>
        <w:t xml:space="preserve">export PYTHONPATH="${SPARK_HOME}spark-3.5.1-bin-hadoop3py4j-0.10.9.5-src.zip:$PYTHONPATH"</w:t>
      </w:r>
    </w:p>
    <w:p w:rsidR="00000000" w:rsidDel="00000000" w:rsidP="00000000" w:rsidRDefault="00000000" w:rsidRPr="00000000" w14:paraId="00000C89">
      <w:pPr>
        <w:rPr>
          <w:rFonts w:ascii="Fira Code" w:cs="Fira Code" w:eastAsia="Fira Code" w:hAnsi="Fira Code"/>
        </w:rPr>
      </w:pPr>
      <w:r w:rsidDel="00000000" w:rsidR="00000000" w:rsidRPr="00000000">
        <w:rPr>
          <w:rFonts w:ascii="Fira Code" w:cs="Fira Code" w:eastAsia="Fira Code" w:hAnsi="Fira Code"/>
          <w:rtl w:val="0"/>
        </w:rPr>
        <w:t xml:space="preserve">You also need to add environment variables correctly which paths to java jdk, spark and hadoop through</w:t>
      </w:r>
    </w:p>
    <w:p w:rsidR="00000000" w:rsidDel="00000000" w:rsidP="00000000" w:rsidRDefault="00000000" w:rsidRPr="00000000" w14:paraId="00000C8A">
      <w:pPr>
        <w:rPr>
          <w:rFonts w:ascii="Fira Code" w:cs="Fira Code" w:eastAsia="Fira Code" w:hAnsi="Fira Code"/>
        </w:rPr>
      </w:pPr>
      <w:r w:rsidDel="00000000" w:rsidR="00000000" w:rsidRPr="00000000">
        <w:rPr>
          <w:rFonts w:ascii="Fira Code" w:cs="Fira Code" w:eastAsia="Fira Code" w:hAnsi="Fira Code"/>
          <w:rtl w:val="0"/>
        </w:rPr>
        <w:t xml:space="preserve">Go to </w:t>
      </w:r>
      <w:hyperlink r:id="rId226">
        <w:r w:rsidDel="00000000" w:rsidR="00000000" w:rsidRPr="00000000">
          <w:rPr>
            <w:rFonts w:ascii="Fira Code" w:cs="Fira Code" w:eastAsia="Fira Code" w:hAnsi="Fira Code"/>
            <w:color w:val="1155cc"/>
            <w:u w:val="single"/>
            <w:rtl w:val="0"/>
          </w:rPr>
          <w:t xml:space="preserve">Stephenlaye2/winutils3.3.0: winutils.exe hadoop.dll and hdfs.dll binaries for hadoop windows (github.com)</w:t>
        </w:r>
      </w:hyperlink>
      <w:r w:rsidDel="00000000" w:rsidR="00000000" w:rsidRPr="00000000">
        <w:rPr>
          <w:rFonts w:ascii="Fira Code" w:cs="Fira Code" w:eastAsia="Fira Code" w:hAnsi="Fira Code"/>
          <w:rtl w:val="0"/>
        </w:rPr>
        <w:t xml:space="preserve">, download the right winutils for hadoop-3.2.0. Then create a new folder,bin and put every thing in side to make a /c/tools/hadoop-3.2.0/bin(You might not need to do this, but after testing it without the /bin I could not make it to work)</w:t>
      </w:r>
    </w:p>
    <w:p w:rsidR="00000000" w:rsidDel="00000000" w:rsidP="00000000" w:rsidRDefault="00000000" w:rsidRPr="00000000" w14:paraId="00000C8B">
      <w:pPr>
        <w:rPr>
          <w:rFonts w:ascii="Fira Code" w:cs="Fira Code" w:eastAsia="Fira Code" w:hAnsi="Fira Code"/>
        </w:rPr>
      </w:pPr>
      <w:r w:rsidDel="00000000" w:rsidR="00000000" w:rsidRPr="00000000">
        <w:rPr>
          <w:rFonts w:ascii="Fira Code" w:cs="Fira Code" w:eastAsia="Fira Code" w:hAnsi="Fira Code"/>
          <w:rtl w:val="0"/>
        </w:rPr>
        <w:t xml:space="preserve">Then follow the solution in this video: </w:t>
      </w:r>
      <w:hyperlink r:id="rId227">
        <w:r w:rsidDel="00000000" w:rsidR="00000000" w:rsidRPr="00000000">
          <w:rPr>
            <w:rFonts w:ascii="Fira Code" w:cs="Fira Code" w:eastAsia="Fira Code" w:hAnsi="Fira Code"/>
            <w:color w:val="1155cc"/>
            <w:u w:val="single"/>
            <w:rtl w:val="0"/>
          </w:rPr>
          <w:t xml:space="preserve">How To Resolve Issue with Writing DataFrame to Local File | winutils | msvcp100.dll (youtube.com)</w:t>
        </w:r>
      </w:hyperlink>
      <w:r w:rsidDel="00000000" w:rsidR="00000000" w:rsidRPr="00000000">
        <w:rPr>
          <w:rtl w:val="0"/>
        </w:rPr>
      </w:r>
    </w:p>
    <w:p w:rsidR="00000000" w:rsidDel="00000000" w:rsidP="00000000" w:rsidRDefault="00000000" w:rsidRPr="00000000" w14:paraId="00000C8C">
      <w:pPr>
        <w:rPr>
          <w:rFonts w:ascii="Fira Code" w:cs="Fira Code" w:eastAsia="Fira Code" w:hAnsi="Fira Code"/>
          <w:b w:val="1"/>
          <w:sz w:val="25"/>
          <w:szCs w:val="25"/>
          <w:shd w:fill="f3f3f3" w:val="clear"/>
        </w:rPr>
      </w:pPr>
      <w:r w:rsidDel="00000000" w:rsidR="00000000" w:rsidRPr="00000000">
        <w:rPr>
          <w:rFonts w:ascii="Fira Code" w:cs="Fira Code" w:eastAsia="Fira Code" w:hAnsi="Fira Code"/>
          <w:b w:val="1"/>
          <w:rtl w:val="0"/>
        </w:rPr>
        <w:t xml:space="preserve">Remember to restart IDE and computer, </w:t>
      </w:r>
      <w:r w:rsidDel="00000000" w:rsidR="00000000" w:rsidRPr="00000000">
        <w:rPr>
          <w:rFonts w:ascii="Fira Code" w:cs="Fira Code" w:eastAsia="Fira Code" w:hAnsi="Fira Code"/>
          <w:rtl w:val="0"/>
        </w:rPr>
        <w:t xml:space="preserve">After the error </w:t>
      </w:r>
      <w:r w:rsidDel="00000000" w:rsidR="00000000" w:rsidRPr="00000000">
        <w:rPr>
          <w:rFonts w:ascii="Fira Code" w:cs="Fira Code" w:eastAsia="Fira Code" w:hAnsi="Fira Code"/>
          <w:sz w:val="25"/>
          <w:szCs w:val="25"/>
          <w:shd w:fill="f3f3f3" w:val="clear"/>
          <w:rtl w:val="0"/>
        </w:rPr>
        <w:t xml:space="preserve">An error occurred while calling o54.parquet.  is </w:t>
      </w:r>
      <w:r w:rsidDel="00000000" w:rsidR="00000000" w:rsidRPr="00000000">
        <w:rPr>
          <w:rFonts w:ascii="Fira Code" w:cs="Fira Code" w:eastAsia="Fira Code" w:hAnsi="Fira Code"/>
          <w:rtl w:val="0"/>
        </w:rPr>
        <w:t xml:space="preserve">fixed but new errors like </w:t>
      </w:r>
      <w:r w:rsidDel="00000000" w:rsidR="00000000" w:rsidRPr="00000000">
        <w:rPr>
          <w:rFonts w:ascii="Fira Code" w:cs="Fira Code" w:eastAsia="Fira Code" w:hAnsi="Fira Code"/>
          <w:sz w:val="25"/>
          <w:szCs w:val="25"/>
          <w:shd w:fill="f3f3f3" w:val="clear"/>
          <w:rtl w:val="0"/>
        </w:rPr>
        <w:t xml:space="preserve">o31.parquet. Or o35.parquet. </w:t>
      </w:r>
      <w:r w:rsidDel="00000000" w:rsidR="00000000" w:rsidRPr="00000000">
        <w:rPr>
          <w:rFonts w:ascii="Fira Code" w:cs="Fira Code" w:eastAsia="Fira Code" w:hAnsi="Fira Code"/>
          <w:rtl w:val="0"/>
        </w:rPr>
        <w:t xml:space="preserve">appear. </w:t>
      </w:r>
      <w:r w:rsidDel="00000000" w:rsidR="00000000" w:rsidRPr="00000000">
        <w:rPr>
          <w:rtl w:val="0"/>
        </w:rPr>
      </w:r>
    </w:p>
    <w:p w:rsidR="00000000" w:rsidDel="00000000" w:rsidP="00000000" w:rsidRDefault="00000000" w:rsidRPr="00000000" w14:paraId="00000C8D">
      <w:pPr>
        <w:rPr>
          <w:rFonts w:ascii="Fira Code" w:cs="Fira Code" w:eastAsia="Fira Code" w:hAnsi="Fira Code"/>
        </w:rPr>
      </w:pPr>
      <w:r w:rsidDel="00000000" w:rsidR="00000000" w:rsidRPr="00000000">
        <w:rPr>
          <w:rtl w:val="0"/>
        </w:rPr>
      </w:r>
    </w:p>
    <w:p w:rsidR="00000000" w:rsidDel="00000000" w:rsidP="00000000" w:rsidRDefault="00000000" w:rsidRPr="00000000" w14:paraId="00000C8E">
      <w:pPr>
        <w:ind w:left="0" w:firstLine="0"/>
        <w:rPr>
          <w:rFonts w:ascii="Fira Code" w:cs="Fira Code" w:eastAsia="Fira Code" w:hAnsi="Fira Code"/>
          <w:i w:val="1"/>
          <w:sz w:val="24"/>
          <w:szCs w:val="24"/>
        </w:rPr>
      </w:pPr>
      <w:r w:rsidDel="00000000" w:rsidR="00000000" w:rsidRPr="00000000">
        <w:rPr>
          <w:rtl w:val="0"/>
        </w:rPr>
      </w:r>
    </w:p>
    <w:p w:rsidR="00000000" w:rsidDel="00000000" w:rsidP="00000000" w:rsidRDefault="00000000" w:rsidRPr="00000000" w14:paraId="00000C8F">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C90">
      <w:pPr>
        <w:pStyle w:val="Heading2"/>
        <w:spacing w:after="200" w:line="276" w:lineRule="auto"/>
        <w:rPr>
          <w:rFonts w:ascii="Fira Code" w:cs="Fira Code" w:eastAsia="Fira Code" w:hAnsi="Fira Code"/>
          <w:b w:val="1"/>
          <w:sz w:val="34"/>
          <w:szCs w:val="34"/>
        </w:rPr>
      </w:pPr>
      <w:bookmarkStart w:colFirst="0" w:colLast="0" w:name="_e0nv1vejsx6w" w:id="373"/>
      <w:bookmarkEnd w:id="373"/>
      <w:r w:rsidDel="00000000" w:rsidR="00000000" w:rsidRPr="00000000">
        <w:rPr>
          <w:rFonts w:ascii="Fira Code" w:cs="Fira Code" w:eastAsia="Fira Code" w:hAnsi="Fira Code"/>
          <w:sz w:val="34"/>
          <w:szCs w:val="34"/>
          <w:rtl w:val="0"/>
        </w:rPr>
        <w:t xml:space="preserve">ls</w:t>
      </w:r>
      <w:r w:rsidDel="00000000" w:rsidR="00000000" w:rsidRPr="00000000">
        <w:rPr>
          <w:rFonts w:ascii="Fira Code" w:cs="Fira Code" w:eastAsia="Fira Code" w:hAnsi="Fira Code"/>
          <w:b w:val="1"/>
          <w:sz w:val="34"/>
          <w:szCs w:val="34"/>
          <w:rtl w:val="0"/>
        </w:rPr>
        <w:t xml:space="preserve">RuntimeError: Java gateway process exited before sending its port number</w:t>
      </w:r>
    </w:p>
    <w:p w:rsidR="00000000" w:rsidDel="00000000" w:rsidP="00000000" w:rsidRDefault="00000000" w:rsidRPr="00000000" w14:paraId="00000C91">
      <w:pPr>
        <w:spacing w:after="200" w:line="276" w:lineRule="auto"/>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C92">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After installing all including pyspark (and it is successfully imported), but then running this script on the jupyter notebook</w:t>
      </w:r>
    </w:p>
    <w:p w:rsidR="00000000" w:rsidDel="00000000" w:rsidP="00000000" w:rsidRDefault="00000000" w:rsidRPr="00000000" w14:paraId="00000C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import pyspark</w:t>
      </w:r>
    </w:p>
    <w:p w:rsidR="00000000" w:rsidDel="00000000" w:rsidP="00000000" w:rsidRDefault="00000000" w:rsidRPr="00000000" w14:paraId="00000C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from pyspark.sql import SparkSession</w:t>
      </w:r>
    </w:p>
    <w:p w:rsidR="00000000" w:rsidDel="00000000" w:rsidP="00000000" w:rsidRDefault="00000000" w:rsidRPr="00000000" w14:paraId="00000C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C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spark = SparkSession.builder \</w:t>
      </w:r>
    </w:p>
    <w:p w:rsidR="00000000" w:rsidDel="00000000" w:rsidP="00000000" w:rsidRDefault="00000000" w:rsidRPr="00000000" w14:paraId="00000C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.master("local[*]") \</w:t>
      </w:r>
    </w:p>
    <w:p w:rsidR="00000000" w:rsidDel="00000000" w:rsidP="00000000" w:rsidRDefault="00000000" w:rsidRPr="00000000" w14:paraId="00000C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.appName('test') \</w:t>
      </w:r>
    </w:p>
    <w:p w:rsidR="00000000" w:rsidDel="00000000" w:rsidP="00000000" w:rsidRDefault="00000000" w:rsidRPr="00000000" w14:paraId="00000C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.getOrCreate()</w:t>
      </w:r>
    </w:p>
    <w:p w:rsidR="00000000" w:rsidDel="00000000" w:rsidP="00000000" w:rsidRDefault="00000000" w:rsidRPr="00000000" w14:paraId="00000C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C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df = spark.read \</w:t>
      </w:r>
    </w:p>
    <w:p w:rsidR="00000000" w:rsidDel="00000000" w:rsidP="00000000" w:rsidRDefault="00000000" w:rsidRPr="00000000" w14:paraId="00000C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.option("header", "true") \</w:t>
      </w:r>
    </w:p>
    <w:p w:rsidR="00000000" w:rsidDel="00000000" w:rsidP="00000000" w:rsidRDefault="00000000" w:rsidRPr="00000000" w14:paraId="00000C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.csv('taxi+_zone_lookup.csv')</w:t>
      </w:r>
    </w:p>
    <w:p w:rsidR="00000000" w:rsidDel="00000000" w:rsidP="00000000" w:rsidRDefault="00000000" w:rsidRPr="00000000" w14:paraId="00000C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C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df.show()</w:t>
      </w:r>
    </w:p>
    <w:p w:rsidR="00000000" w:rsidDel="00000000" w:rsidP="00000000" w:rsidRDefault="00000000" w:rsidRPr="00000000" w14:paraId="00000C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CA1">
      <w:pPr>
        <w:spacing w:after="200" w:line="276" w:lineRule="auto"/>
        <w:rPr>
          <w:rFonts w:ascii="Fira Code" w:cs="Fira Code" w:eastAsia="Fira Code" w:hAnsi="Fira Code"/>
          <w:sz w:val="20"/>
          <w:szCs w:val="20"/>
        </w:rPr>
      </w:pPr>
      <w:r w:rsidDel="00000000" w:rsidR="00000000" w:rsidRPr="00000000">
        <w:rPr>
          <w:rFonts w:ascii="Fira Code" w:cs="Fira Code" w:eastAsia="Fira Code" w:hAnsi="Fira Code"/>
          <w:sz w:val="24"/>
          <w:szCs w:val="24"/>
          <w:rtl w:val="0"/>
        </w:rPr>
        <w:t xml:space="preserve">it gives the error: </w:t>
      </w:r>
      <w:r w:rsidDel="00000000" w:rsidR="00000000" w:rsidRPr="00000000">
        <w:rPr>
          <w:rtl w:val="0"/>
        </w:rPr>
      </w:r>
    </w:p>
    <w:p w:rsidR="00000000" w:rsidDel="00000000" w:rsidP="00000000" w:rsidRDefault="00000000" w:rsidRPr="00000000" w14:paraId="00000CA2">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RuntimeError: Java gateway process exited before sending its port number</w:t>
      </w:r>
    </w:p>
    <w:p w:rsidR="00000000" w:rsidDel="00000000" w:rsidP="00000000" w:rsidRDefault="00000000" w:rsidRPr="00000000" w14:paraId="00000CA3">
      <w:pPr>
        <w:spacing w:after="200" w:line="276" w:lineRule="auto"/>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CA4">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solution (for me) was:</w:t>
      </w:r>
    </w:p>
    <w:p w:rsidR="00000000" w:rsidDel="00000000" w:rsidP="00000000" w:rsidRDefault="00000000" w:rsidRPr="00000000" w14:paraId="00000CA5">
      <w:pPr>
        <w:numPr>
          <w:ilvl w:val="0"/>
          <w:numId w:val="101"/>
        </w:numPr>
        <w:spacing w:after="200" w:line="276" w:lineRule="auto"/>
        <w:ind w:left="720" w:hanging="360"/>
        <w:rPr>
          <w:sz w:val="24"/>
          <w:szCs w:val="24"/>
        </w:rPr>
      </w:pP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sz w:val="24"/>
          <w:szCs w:val="24"/>
          <w:shd w:fill="f3f3f3" w:val="clear"/>
          <w:rtl w:val="0"/>
        </w:rPr>
        <w:t xml:space="preserve">pip install findspark</w:t>
      </w: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sz w:val="24"/>
          <w:szCs w:val="24"/>
          <w:rtl w:val="0"/>
        </w:rPr>
        <w:t xml:space="preserve">on the command line and then</w:t>
      </w:r>
    </w:p>
    <w:p w:rsidR="00000000" w:rsidDel="00000000" w:rsidP="00000000" w:rsidRDefault="00000000" w:rsidRPr="00000000" w14:paraId="00000CA6">
      <w:pPr>
        <w:numPr>
          <w:ilvl w:val="0"/>
          <w:numId w:val="101"/>
        </w:numPr>
        <w:spacing w:after="200" w:line="276"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Add</w:t>
      </w:r>
    </w:p>
    <w:p w:rsidR="00000000" w:rsidDel="00000000" w:rsidP="00000000" w:rsidRDefault="00000000" w:rsidRPr="00000000" w14:paraId="00000C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import findspark</w:t>
      </w:r>
    </w:p>
    <w:p w:rsidR="00000000" w:rsidDel="00000000" w:rsidP="00000000" w:rsidRDefault="00000000" w:rsidRPr="00000000" w14:paraId="00000C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findspark.init()</w:t>
      </w:r>
      <w:r w:rsidDel="00000000" w:rsidR="00000000" w:rsidRPr="00000000">
        <w:rPr>
          <w:rtl w:val="0"/>
        </w:rPr>
      </w:r>
    </w:p>
    <w:p w:rsidR="00000000" w:rsidDel="00000000" w:rsidP="00000000" w:rsidRDefault="00000000" w:rsidRPr="00000000" w14:paraId="00000CA9">
      <w:pPr>
        <w:spacing w:after="200" w:before="200" w:line="276" w:lineRule="auto"/>
        <w:ind w:left="0" w:firstLine="72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to the top of the script. </w:t>
      </w:r>
      <w:r w:rsidDel="00000000" w:rsidR="00000000" w:rsidRPr="00000000">
        <w:rPr>
          <w:rtl w:val="0"/>
        </w:rPr>
      </w:r>
    </w:p>
    <w:p w:rsidR="00000000" w:rsidDel="00000000" w:rsidP="00000000" w:rsidRDefault="00000000" w:rsidRPr="00000000" w14:paraId="00000CAA">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Another possible solution is:</w:t>
      </w:r>
    </w:p>
    <w:p w:rsidR="00000000" w:rsidDel="00000000" w:rsidP="00000000" w:rsidRDefault="00000000" w:rsidRPr="00000000" w14:paraId="00000CAB">
      <w:pPr>
        <w:numPr>
          <w:ilvl w:val="0"/>
          <w:numId w:val="14"/>
        </w:numPr>
        <w:spacing w:after="200" w:line="276"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Check that pyspark is pointing to the correct location. </w:t>
      </w:r>
    </w:p>
    <w:p w:rsidR="00000000" w:rsidDel="00000000" w:rsidP="00000000" w:rsidRDefault="00000000" w:rsidRPr="00000000" w14:paraId="00000CAC">
      <w:pPr>
        <w:numPr>
          <w:ilvl w:val="0"/>
          <w:numId w:val="14"/>
        </w:numPr>
        <w:spacing w:after="200" w:line="276" w:lineRule="auto"/>
        <w:ind w:left="720" w:hanging="360"/>
        <w:rPr>
          <w:sz w:val="24"/>
          <w:szCs w:val="24"/>
        </w:rPr>
      </w:pPr>
      <w:r w:rsidDel="00000000" w:rsidR="00000000" w:rsidRPr="00000000">
        <w:rPr>
          <w:rFonts w:ascii="Fira Code" w:cs="Fira Code" w:eastAsia="Fira Code" w:hAnsi="Fira Code"/>
          <w:sz w:val="24"/>
          <w:szCs w:val="24"/>
          <w:rtl w:val="0"/>
        </w:rPr>
        <w:t xml:space="preserve">Run </w:t>
      </w:r>
      <w:r w:rsidDel="00000000" w:rsidR="00000000" w:rsidRPr="00000000">
        <w:rPr>
          <w:rFonts w:ascii="Fira Code" w:cs="Fira Code" w:eastAsia="Fira Code" w:hAnsi="Fira Code"/>
          <w:sz w:val="24"/>
          <w:szCs w:val="24"/>
          <w:shd w:fill="f3f3f3" w:val="clear"/>
          <w:rtl w:val="0"/>
        </w:rPr>
        <w:t xml:space="preserve">pyspark.__file__</w:t>
      </w:r>
      <w:r w:rsidDel="00000000" w:rsidR="00000000" w:rsidRPr="00000000">
        <w:rPr>
          <w:rFonts w:ascii="Fira Code" w:cs="Fira Code" w:eastAsia="Fira Code" w:hAnsi="Fira Code"/>
          <w:sz w:val="24"/>
          <w:szCs w:val="24"/>
          <w:rtl w:val="0"/>
        </w:rPr>
        <w:t xml:space="preserve">. It should be</w:t>
      </w:r>
      <w:r w:rsidDel="00000000" w:rsidR="00000000" w:rsidRPr="00000000">
        <w:rPr>
          <w:rFonts w:ascii="Fira Code" w:cs="Fira Code" w:eastAsia="Fira Code" w:hAnsi="Fira Code"/>
          <w:sz w:val="24"/>
          <w:szCs w:val="24"/>
          <w:shd w:fill="f3f3f3" w:val="clear"/>
          <w:rtl w:val="0"/>
        </w:rPr>
        <w:t xml:space="preserve"> list /home/&lt;your user name&gt;/spark/spark-3.0.3-bin-hadoop3.2/python/pyspark/__init__.py</w:t>
      </w:r>
      <w:r w:rsidDel="00000000" w:rsidR="00000000" w:rsidRPr="00000000">
        <w:rPr>
          <w:rFonts w:ascii="Fira Code" w:cs="Fira Code" w:eastAsia="Fira Code" w:hAnsi="Fira Code"/>
          <w:sz w:val="24"/>
          <w:szCs w:val="24"/>
          <w:rtl w:val="0"/>
        </w:rPr>
        <w:t xml:space="preserve"> if you followed the videos. </w:t>
      </w:r>
    </w:p>
    <w:p w:rsidR="00000000" w:rsidDel="00000000" w:rsidP="00000000" w:rsidRDefault="00000000" w:rsidRPr="00000000" w14:paraId="00000CAD">
      <w:pPr>
        <w:numPr>
          <w:ilvl w:val="0"/>
          <w:numId w:val="14"/>
        </w:numPr>
        <w:spacing w:after="200" w:line="276"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it is pointing to your python site-packages remove the pyspark directory there and check that you have added the correct exports to you .bashrc file and that there are not any other exports which might supersede the ones provided in the course content. </w:t>
      </w:r>
      <w:r w:rsidDel="00000000" w:rsidR="00000000" w:rsidRPr="00000000">
        <w:rPr>
          <w:rtl w:val="0"/>
        </w:rPr>
      </w:r>
    </w:p>
    <w:p w:rsidR="00000000" w:rsidDel="00000000" w:rsidP="00000000" w:rsidRDefault="00000000" w:rsidRPr="00000000" w14:paraId="00000CAE">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CAF">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To add to the solution above, if the errors persist in regards to setting the correct path for spark,  an alternative solution for permanent path setting solve the error is  to set environment variables on system and user environment variables following this tutorial: </w:t>
      </w:r>
    </w:p>
    <w:p w:rsidR="00000000" w:rsidDel="00000000" w:rsidP="00000000" w:rsidRDefault="00000000" w:rsidRPr="00000000" w14:paraId="00000CB0">
      <w:pPr>
        <w:numPr>
          <w:ilvl w:val="0"/>
          <w:numId w:val="99"/>
        </w:numPr>
        <w:spacing w:after="200" w:line="276"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Once everything is installed, skip to 7:14 to set up environment variables. This allows for the environment variables to be set permanently.</w:t>
      </w:r>
    </w:p>
    <w:p w:rsidR="00000000" w:rsidDel="00000000" w:rsidP="00000000" w:rsidRDefault="00000000" w:rsidRPr="00000000" w14:paraId="00000CB1">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CB2">
      <w:pPr>
        <w:pStyle w:val="Heading2"/>
        <w:spacing w:after="200" w:line="276" w:lineRule="auto"/>
        <w:rPr>
          <w:rFonts w:ascii="Fira Code" w:cs="Fira Code" w:eastAsia="Fira Code" w:hAnsi="Fira Code"/>
          <w:b w:val="1"/>
          <w:sz w:val="34"/>
          <w:szCs w:val="34"/>
          <w:u w:val="single"/>
        </w:rPr>
      </w:pPr>
      <w:bookmarkStart w:colFirst="0" w:colLast="0" w:name="_3bt81nhjdjqo" w:id="374"/>
      <w:bookmarkEnd w:id="374"/>
      <w:r w:rsidDel="00000000" w:rsidR="00000000" w:rsidRPr="00000000">
        <w:rPr>
          <w:rFonts w:ascii="Fira Code" w:cs="Fira Code" w:eastAsia="Fira Code" w:hAnsi="Fira Code"/>
          <w:b w:val="1"/>
          <w:sz w:val="34"/>
          <w:szCs w:val="34"/>
          <w:rtl w:val="0"/>
        </w:rPr>
        <w:t xml:space="preserve">Module Not Found Error in Jupyter Notebook .</w:t>
      </w:r>
      <w:r w:rsidDel="00000000" w:rsidR="00000000" w:rsidRPr="00000000">
        <w:rPr>
          <w:rtl w:val="0"/>
        </w:rPr>
      </w:r>
    </w:p>
    <w:p w:rsidR="00000000" w:rsidDel="00000000" w:rsidP="00000000" w:rsidRDefault="00000000" w:rsidRPr="00000000" w14:paraId="00000CB3">
      <w:pPr>
        <w:spacing w:after="200" w:line="276" w:lineRule="auto"/>
        <w:rPr>
          <w:rFonts w:ascii="Fira Code" w:cs="Fira Code" w:eastAsia="Fira Code" w:hAnsi="Fira Code"/>
          <w:sz w:val="28"/>
          <w:szCs w:val="28"/>
        </w:rPr>
      </w:pPr>
      <w:r w:rsidDel="00000000" w:rsidR="00000000" w:rsidRPr="00000000">
        <w:rPr>
          <w:rFonts w:ascii="Fira Code" w:cs="Fira Code" w:eastAsia="Fira Code" w:hAnsi="Fira Code"/>
          <w:sz w:val="28"/>
          <w:szCs w:val="28"/>
          <w:rtl w:val="0"/>
        </w:rPr>
        <w:t xml:space="preserve">Even after installing pyspark correctly on linux machine (VM ) as per course instructions, faced a module not found error in jupyter notebook . </w:t>
      </w:r>
    </w:p>
    <w:p w:rsidR="00000000" w:rsidDel="00000000" w:rsidP="00000000" w:rsidRDefault="00000000" w:rsidRPr="00000000" w14:paraId="00000CB4">
      <w:pPr>
        <w:spacing w:after="200" w:line="276" w:lineRule="auto"/>
        <w:rPr>
          <w:rFonts w:ascii="Fira Code" w:cs="Fira Code" w:eastAsia="Fira Code" w:hAnsi="Fira Code"/>
          <w:sz w:val="28"/>
          <w:szCs w:val="28"/>
        </w:rPr>
      </w:pPr>
      <w:r w:rsidDel="00000000" w:rsidR="00000000" w:rsidRPr="00000000">
        <w:rPr>
          <w:rtl w:val="0"/>
        </w:rPr>
      </w:r>
    </w:p>
    <w:p w:rsidR="00000000" w:rsidDel="00000000" w:rsidP="00000000" w:rsidRDefault="00000000" w:rsidRPr="00000000" w14:paraId="00000CB5">
      <w:pPr>
        <w:spacing w:after="200" w:line="276" w:lineRule="auto"/>
        <w:rPr>
          <w:rFonts w:ascii="Fira Code" w:cs="Fira Code" w:eastAsia="Fira Code" w:hAnsi="Fira Code"/>
          <w:sz w:val="28"/>
          <w:szCs w:val="28"/>
        </w:rPr>
      </w:pPr>
      <w:r w:rsidDel="00000000" w:rsidR="00000000" w:rsidRPr="00000000">
        <w:rPr>
          <w:rFonts w:ascii="Fira Code" w:cs="Fira Code" w:eastAsia="Fira Code" w:hAnsi="Fira Code"/>
          <w:sz w:val="28"/>
          <w:szCs w:val="28"/>
          <w:rtl w:val="0"/>
        </w:rPr>
        <w:t xml:space="preserve">The solution which worked for me(use following in jupyter notebook) :</w:t>
      </w:r>
    </w:p>
    <w:p w:rsidR="00000000" w:rsidDel="00000000" w:rsidP="00000000" w:rsidRDefault="00000000" w:rsidRPr="00000000" w14:paraId="00000C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!pip install findspark</w:t>
      </w:r>
    </w:p>
    <w:p w:rsidR="00000000" w:rsidDel="00000000" w:rsidP="00000000" w:rsidRDefault="00000000" w:rsidRPr="00000000" w14:paraId="00000C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import findspark</w:t>
      </w:r>
    </w:p>
    <w:p w:rsidR="00000000" w:rsidDel="00000000" w:rsidP="00000000" w:rsidRDefault="00000000" w:rsidRPr="00000000" w14:paraId="00000C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rPr>
          <w:rFonts w:ascii="Fira Code" w:cs="Fira Code" w:eastAsia="Fira Code" w:hAnsi="Fira Code"/>
          <w:sz w:val="28"/>
          <w:szCs w:val="28"/>
        </w:rPr>
      </w:pPr>
      <w:r w:rsidDel="00000000" w:rsidR="00000000" w:rsidRPr="00000000">
        <w:rPr>
          <w:rFonts w:ascii="Fira Code" w:cs="Fira Code" w:eastAsia="Fira Code" w:hAnsi="Fira Code"/>
          <w:sz w:val="24"/>
          <w:szCs w:val="24"/>
          <w:shd w:fill="f3f3f3" w:val="clear"/>
          <w:rtl w:val="0"/>
        </w:rPr>
        <w:t xml:space="preserve">findspark.init()</w:t>
      </w:r>
      <w:r w:rsidDel="00000000" w:rsidR="00000000" w:rsidRPr="00000000">
        <w:rPr>
          <w:rtl w:val="0"/>
        </w:rPr>
      </w:r>
    </w:p>
    <w:p w:rsidR="00000000" w:rsidDel="00000000" w:rsidP="00000000" w:rsidRDefault="00000000" w:rsidRPr="00000000" w14:paraId="00000CB9">
      <w:pPr>
        <w:spacing w:after="200" w:line="276" w:lineRule="auto"/>
        <w:rPr>
          <w:rFonts w:ascii="Fira Code" w:cs="Fira Code" w:eastAsia="Fira Code" w:hAnsi="Fira Code"/>
          <w:sz w:val="28"/>
          <w:szCs w:val="28"/>
        </w:rPr>
      </w:pPr>
      <w:r w:rsidDel="00000000" w:rsidR="00000000" w:rsidRPr="00000000">
        <w:rPr>
          <w:rtl w:val="0"/>
        </w:rPr>
      </w:r>
    </w:p>
    <w:p w:rsidR="00000000" w:rsidDel="00000000" w:rsidP="00000000" w:rsidRDefault="00000000" w:rsidRPr="00000000" w14:paraId="00000CBA">
      <w:pPr>
        <w:spacing w:after="200" w:line="276" w:lineRule="auto"/>
        <w:rPr>
          <w:rFonts w:ascii="Fira Code" w:cs="Fira Code" w:eastAsia="Fira Code" w:hAnsi="Fira Code"/>
          <w:sz w:val="28"/>
          <w:szCs w:val="28"/>
        </w:rPr>
      </w:pPr>
      <w:r w:rsidDel="00000000" w:rsidR="00000000" w:rsidRPr="00000000">
        <w:rPr>
          <w:rFonts w:ascii="Fira Code" w:cs="Fira Code" w:eastAsia="Fira Code" w:hAnsi="Fira Code"/>
          <w:sz w:val="28"/>
          <w:szCs w:val="28"/>
          <w:rtl w:val="0"/>
        </w:rPr>
        <w:t xml:space="preserve">Thereafter , import pyspark and create spark contex&lt;&lt;t as usual</w:t>
      </w:r>
    </w:p>
    <w:p w:rsidR="00000000" w:rsidDel="00000000" w:rsidP="00000000" w:rsidRDefault="00000000" w:rsidRPr="00000000" w14:paraId="00000CBB">
      <w:pPr>
        <w:spacing w:after="200" w:line="276" w:lineRule="auto"/>
        <w:rPr>
          <w:rFonts w:ascii="Fira Code" w:cs="Fira Code" w:eastAsia="Fira Code" w:hAnsi="Fira Code"/>
          <w:sz w:val="28"/>
          <w:szCs w:val="28"/>
        </w:rPr>
      </w:pPr>
      <w:r w:rsidDel="00000000" w:rsidR="00000000" w:rsidRPr="00000000">
        <w:rPr>
          <w:rFonts w:ascii="Fira Code" w:cs="Fira Code" w:eastAsia="Fira Code" w:hAnsi="Fira Code"/>
          <w:sz w:val="28"/>
          <w:szCs w:val="28"/>
          <w:rtl w:val="0"/>
        </w:rPr>
        <w:t xml:space="preserve">None of the solutions above worked for me till I ran </w:t>
      </w:r>
      <w:r w:rsidDel="00000000" w:rsidR="00000000" w:rsidRPr="00000000">
        <w:rPr>
          <w:rFonts w:ascii="Fira Code" w:cs="Fira Code" w:eastAsia="Fira Code" w:hAnsi="Fira Code"/>
          <w:sz w:val="24"/>
          <w:szCs w:val="24"/>
          <w:shd w:fill="f3f3f3" w:val="clear"/>
          <w:rtl w:val="0"/>
        </w:rPr>
        <w:t xml:space="preserve">!pip3 install pyspark</w:t>
      </w:r>
      <w:r w:rsidDel="00000000" w:rsidR="00000000" w:rsidRPr="00000000">
        <w:rPr>
          <w:rFonts w:ascii="Fira Code" w:cs="Fira Code" w:eastAsia="Fira Code" w:hAnsi="Fira Code"/>
          <w:sz w:val="28"/>
          <w:szCs w:val="28"/>
          <w:rtl w:val="0"/>
        </w:rPr>
        <w:t xml:space="preserve"> instead </w:t>
      </w:r>
      <w:r w:rsidDel="00000000" w:rsidR="00000000" w:rsidRPr="00000000">
        <w:rPr>
          <w:rFonts w:ascii="Fira Code" w:cs="Fira Code" w:eastAsia="Fira Code" w:hAnsi="Fira Code"/>
          <w:sz w:val="24"/>
          <w:szCs w:val="24"/>
          <w:shd w:fill="f3f3f3" w:val="clear"/>
          <w:rtl w:val="0"/>
        </w:rPr>
        <w:t xml:space="preserve">!pip install pyspark</w:t>
      </w:r>
      <w:r w:rsidDel="00000000" w:rsidR="00000000" w:rsidRPr="00000000">
        <w:rPr>
          <w:rFonts w:ascii="Fira Code" w:cs="Fira Code" w:eastAsia="Fira Code" w:hAnsi="Fira Code"/>
          <w:sz w:val="28"/>
          <w:szCs w:val="28"/>
          <w:rtl w:val="0"/>
        </w:rPr>
        <w:t xml:space="preserve">.</w:t>
      </w:r>
    </w:p>
    <w:p w:rsidR="00000000" w:rsidDel="00000000" w:rsidP="00000000" w:rsidRDefault="00000000" w:rsidRPr="00000000" w14:paraId="00000CBC">
      <w:pPr>
        <w:spacing w:after="200" w:line="276" w:lineRule="auto"/>
        <w:rPr>
          <w:rFonts w:ascii="Fira Code" w:cs="Fira Code" w:eastAsia="Fira Code" w:hAnsi="Fira Code"/>
          <w:sz w:val="28"/>
          <w:szCs w:val="28"/>
        </w:rPr>
      </w:pPr>
      <w:r w:rsidDel="00000000" w:rsidR="00000000" w:rsidRPr="00000000">
        <w:rPr>
          <w:rtl w:val="0"/>
        </w:rPr>
      </w:r>
    </w:p>
    <w:p w:rsidR="00000000" w:rsidDel="00000000" w:rsidP="00000000" w:rsidRDefault="00000000" w:rsidRPr="00000000" w14:paraId="00000CBD">
      <w:pPr>
        <w:pStyle w:val="Heading3"/>
        <w:rPr>
          <w:rFonts w:ascii="Fira Code" w:cs="Fira Code" w:eastAsia="Fira Code" w:hAnsi="Fira Code"/>
        </w:rPr>
      </w:pPr>
      <w:bookmarkStart w:colFirst="0" w:colLast="0" w:name="_xvvxb5p5cfx1" w:id="375"/>
      <w:bookmarkEnd w:id="375"/>
      <w:r w:rsidDel="00000000" w:rsidR="00000000" w:rsidRPr="00000000">
        <w:rPr>
          <w:rFonts w:ascii="Fira Code" w:cs="Fira Code" w:eastAsia="Fira Code" w:hAnsi="Fira Code"/>
          <w:rtl w:val="0"/>
        </w:rPr>
        <w:t xml:space="preserve">Filter based on conditions based on multiple columns</w:t>
      </w:r>
    </w:p>
    <w:p w:rsidR="00000000" w:rsidDel="00000000" w:rsidP="00000000" w:rsidRDefault="00000000" w:rsidRPr="00000000" w14:paraId="00000CBE">
      <w:pPr>
        <w:shd w:fill="f7f7f7" w:val="clear"/>
        <w:spacing w:line="325.71428571428567" w:lineRule="auto"/>
        <w:rPr>
          <w:rFonts w:ascii="Fira Code" w:cs="Fira Code" w:eastAsia="Fira Code" w:hAnsi="Fira Code"/>
          <w:sz w:val="21"/>
          <w:szCs w:val="21"/>
        </w:rPr>
      </w:pPr>
      <w:r w:rsidDel="00000000" w:rsidR="00000000" w:rsidRPr="00000000">
        <w:rPr>
          <w:rFonts w:ascii="Fira Code" w:cs="Fira Code" w:eastAsia="Fira Code" w:hAnsi="Fira Code"/>
          <w:color w:val="af00db"/>
          <w:sz w:val="21"/>
          <w:szCs w:val="21"/>
          <w:rtl w:val="0"/>
        </w:rPr>
        <w:t xml:space="preserve">from</w:t>
      </w:r>
      <w:r w:rsidDel="00000000" w:rsidR="00000000" w:rsidRPr="00000000">
        <w:rPr>
          <w:rFonts w:ascii="Fira Code" w:cs="Fira Code" w:eastAsia="Fira Code" w:hAnsi="Fira Code"/>
          <w:sz w:val="21"/>
          <w:szCs w:val="21"/>
          <w:rtl w:val="0"/>
        </w:rPr>
        <w:t xml:space="preserve"> pyspark.sql.functions </w:t>
      </w:r>
      <w:r w:rsidDel="00000000" w:rsidR="00000000" w:rsidRPr="00000000">
        <w:rPr>
          <w:rFonts w:ascii="Fira Code" w:cs="Fira Code" w:eastAsia="Fira Code" w:hAnsi="Fira Code"/>
          <w:color w:val="af00db"/>
          <w:sz w:val="21"/>
          <w:szCs w:val="21"/>
          <w:rtl w:val="0"/>
        </w:rPr>
        <w:t xml:space="preserve">import</w:t>
      </w:r>
      <w:r w:rsidDel="00000000" w:rsidR="00000000" w:rsidRPr="00000000">
        <w:rPr>
          <w:rFonts w:ascii="Fira Code" w:cs="Fira Code" w:eastAsia="Fira Code" w:hAnsi="Fira Code"/>
          <w:sz w:val="21"/>
          <w:szCs w:val="21"/>
          <w:rtl w:val="0"/>
        </w:rPr>
        <w:t xml:space="preserve"> col</w:t>
      </w:r>
    </w:p>
    <w:p w:rsidR="00000000" w:rsidDel="00000000" w:rsidP="00000000" w:rsidRDefault="00000000" w:rsidRPr="00000000" w14:paraId="00000CBF">
      <w:pPr>
        <w:shd w:fill="f7f7f7" w:val="clear"/>
        <w:spacing w:line="325.71428571428567" w:lineRule="auto"/>
        <w:rPr>
          <w:rFonts w:ascii="Fira Code" w:cs="Fira Code" w:eastAsia="Fira Code" w:hAnsi="Fira Code"/>
          <w:sz w:val="21"/>
          <w:szCs w:val="21"/>
        </w:rPr>
      </w:pPr>
      <w:r w:rsidDel="00000000" w:rsidR="00000000" w:rsidRPr="00000000">
        <w:rPr>
          <w:rFonts w:ascii="Fira Code" w:cs="Fira Code" w:eastAsia="Fira Code" w:hAnsi="Fira Code"/>
          <w:sz w:val="21"/>
          <w:szCs w:val="21"/>
          <w:rtl w:val="0"/>
        </w:rPr>
        <w:t xml:space="preserve">new_final.</w:t>
      </w:r>
      <w:r w:rsidDel="00000000" w:rsidR="00000000" w:rsidRPr="00000000">
        <w:rPr>
          <w:rFonts w:ascii="Fira Code" w:cs="Fira Code" w:eastAsia="Fira Code" w:hAnsi="Fira Code"/>
          <w:color w:val="795e26"/>
          <w:sz w:val="21"/>
          <w:szCs w:val="21"/>
          <w:rtl w:val="0"/>
        </w:rPr>
        <w:t xml:space="preserve">filter</w:t>
      </w:r>
      <w:r w:rsidDel="00000000" w:rsidR="00000000" w:rsidRPr="00000000">
        <w:rPr>
          <w:rFonts w:ascii="Fira Code" w:cs="Fira Code" w:eastAsia="Fira Code" w:hAnsi="Fira Code"/>
          <w:sz w:val="21"/>
          <w:szCs w:val="21"/>
          <w:rtl w:val="0"/>
        </w:rPr>
        <w:t xml:space="preserve">((new_final.a_zone==</w:t>
      </w:r>
      <w:r w:rsidDel="00000000" w:rsidR="00000000" w:rsidRPr="00000000">
        <w:rPr>
          <w:rFonts w:ascii="Fira Code" w:cs="Fira Code" w:eastAsia="Fira Code" w:hAnsi="Fira Code"/>
          <w:color w:val="a31515"/>
          <w:sz w:val="21"/>
          <w:szCs w:val="21"/>
          <w:rtl w:val="0"/>
        </w:rPr>
        <w:t xml:space="preserve">"Murray Hill"</w:t>
      </w:r>
      <w:r w:rsidDel="00000000" w:rsidR="00000000" w:rsidRPr="00000000">
        <w:rPr>
          <w:rFonts w:ascii="Fira Code" w:cs="Fira Code" w:eastAsia="Fira Code" w:hAnsi="Fira Code"/>
          <w:sz w:val="21"/>
          <w:szCs w:val="21"/>
          <w:rtl w:val="0"/>
        </w:rPr>
        <w:t xml:space="preserve">) &amp; (new_final.b_zone==</w:t>
      </w:r>
      <w:r w:rsidDel="00000000" w:rsidR="00000000" w:rsidRPr="00000000">
        <w:rPr>
          <w:rFonts w:ascii="Fira Code" w:cs="Fira Code" w:eastAsia="Fira Code" w:hAnsi="Fira Code"/>
          <w:color w:val="a31515"/>
          <w:sz w:val="21"/>
          <w:szCs w:val="21"/>
          <w:rtl w:val="0"/>
        </w:rPr>
        <w:t xml:space="preserve">"Midwood"</w:t>
      </w:r>
      <w:r w:rsidDel="00000000" w:rsidR="00000000" w:rsidRPr="00000000">
        <w:rPr>
          <w:rFonts w:ascii="Fira Code" w:cs="Fira Code" w:eastAsia="Fira Code" w:hAnsi="Fira Code"/>
          <w:sz w:val="21"/>
          <w:szCs w:val="21"/>
          <w:rtl w:val="0"/>
        </w:rPr>
        <w:t xml:space="preserve">)).show()</w:t>
      </w:r>
    </w:p>
    <w:p w:rsidR="00000000" w:rsidDel="00000000" w:rsidP="00000000" w:rsidRDefault="00000000" w:rsidRPr="00000000" w14:paraId="00000CC0">
      <w:pPr>
        <w:jc w:val="right"/>
        <w:rPr>
          <w:rFonts w:ascii="Fira Code" w:cs="Fira Code" w:eastAsia="Fira Code" w:hAnsi="Fira Code"/>
        </w:rPr>
      </w:pPr>
      <w:r w:rsidDel="00000000" w:rsidR="00000000" w:rsidRPr="00000000">
        <w:rPr>
          <w:rFonts w:ascii="Fira Code" w:cs="Fira Code" w:eastAsia="Fira Code" w:hAnsi="Fira Code"/>
          <w:rtl w:val="0"/>
        </w:rPr>
        <w:t xml:space="preserve">Krishna Anand</w:t>
      </w:r>
      <w:r w:rsidDel="00000000" w:rsidR="00000000" w:rsidRPr="00000000">
        <w:rPr>
          <w:rtl w:val="0"/>
        </w:rPr>
      </w:r>
    </w:p>
    <w:p w:rsidR="00000000" w:rsidDel="00000000" w:rsidP="00000000" w:rsidRDefault="00000000" w:rsidRPr="00000000" w14:paraId="00000CC1">
      <w:pPr>
        <w:spacing w:after="200" w:line="276" w:lineRule="auto"/>
        <w:rPr>
          <w:rFonts w:ascii="Fira Code" w:cs="Fira Code" w:eastAsia="Fira Code" w:hAnsi="Fira Code"/>
          <w:sz w:val="28"/>
          <w:szCs w:val="28"/>
        </w:rPr>
      </w:pPr>
      <w:r w:rsidDel="00000000" w:rsidR="00000000" w:rsidRPr="00000000">
        <w:rPr>
          <w:rtl w:val="0"/>
        </w:rPr>
      </w:r>
    </w:p>
    <w:p w:rsidR="00000000" w:rsidDel="00000000" w:rsidP="00000000" w:rsidRDefault="00000000" w:rsidRPr="00000000" w14:paraId="00000CC2">
      <w:pPr>
        <w:pStyle w:val="Heading2"/>
        <w:rPr>
          <w:rFonts w:ascii="Fira Code" w:cs="Fira Code" w:eastAsia="Fira Code" w:hAnsi="Fira Code"/>
          <w:sz w:val="34"/>
          <w:szCs w:val="34"/>
        </w:rPr>
      </w:pPr>
      <w:bookmarkStart w:colFirst="0" w:colLast="0" w:name="_czhaabsty51g" w:id="376"/>
      <w:bookmarkEnd w:id="376"/>
      <w:r w:rsidDel="00000000" w:rsidR="00000000" w:rsidRPr="00000000">
        <w:rPr>
          <w:rFonts w:ascii="Fira Code" w:cs="Fira Code" w:eastAsia="Fira Code" w:hAnsi="Fira Code"/>
          <w:rtl w:val="0"/>
        </w:rPr>
        <w:t xml:space="preserve">Py4JJavaError - </w:t>
      </w:r>
      <w:r w:rsidDel="00000000" w:rsidR="00000000" w:rsidRPr="00000000">
        <w:rPr>
          <w:rFonts w:ascii="Fira Code" w:cs="Fira Code" w:eastAsia="Fira Code" w:hAnsi="Fira Code"/>
          <w:sz w:val="34"/>
          <w:szCs w:val="34"/>
          <w:rtl w:val="0"/>
        </w:rPr>
        <w:t xml:space="preserve">ModuleNotFoundError: No module named 'py4j'` while executing `import pyspark`</w:t>
      </w:r>
    </w:p>
    <w:p w:rsidR="00000000" w:rsidDel="00000000" w:rsidP="00000000" w:rsidRDefault="00000000" w:rsidRPr="00000000" w14:paraId="00000CC3">
      <w:pPr>
        <w:rPr>
          <w:rFonts w:ascii="Fira Code" w:cs="Fira Code" w:eastAsia="Fira Code" w:hAnsi="Fira Code"/>
        </w:rPr>
      </w:pPr>
      <w:r w:rsidDel="00000000" w:rsidR="00000000" w:rsidRPr="00000000">
        <w:rPr>
          <w:rFonts w:ascii="Fira Code" w:cs="Fira Code" w:eastAsia="Fira Code" w:hAnsi="Fira Code"/>
          <w:rtl w:val="0"/>
        </w:rPr>
        <w:t xml:space="preserve">You need to look for the Py4J file and note the version of the filename. Once you know the version, you can update the export command accordingly, this is how you check yours:</w:t>
        <w:br w:type="textWrapping"/>
        <w:t xml:space="preserve">` </w:t>
      </w:r>
      <w:r w:rsidDel="00000000" w:rsidR="00000000" w:rsidRPr="00000000">
        <w:rPr>
          <w:rFonts w:ascii="Fira Code" w:cs="Fira Code" w:eastAsia="Fira Code" w:hAnsi="Fira Code"/>
          <w:color w:val="188038"/>
          <w:rtl w:val="0"/>
        </w:rPr>
        <w:t xml:space="preserve">ls ${SPARK_HOME}/python/lib/</w:t>
      </w:r>
      <w:r w:rsidDel="00000000" w:rsidR="00000000" w:rsidRPr="00000000">
        <w:rPr>
          <w:rFonts w:ascii="Fira Code" w:cs="Fira Code" w:eastAsia="Fira Code" w:hAnsi="Fira Code"/>
          <w:rtl w:val="0"/>
        </w:rPr>
        <w:t xml:space="preserve"> ` and then you add it in the export command, mine was:</w:t>
        <w:br w:type="textWrapping"/>
        <w:t xml:space="preserve">export PYTHONPATH=”${SPARK_HOME}/python/lib/Py4J-0.10.9.5-src.zip:${PYTHONPATH}”</w:t>
      </w:r>
      <w:r w:rsidDel="00000000" w:rsidR="00000000" w:rsidRPr="00000000">
        <w:rPr>
          <w:rtl w:val="0"/>
        </w:rPr>
      </w:r>
    </w:p>
    <w:p w:rsidR="00000000" w:rsidDel="00000000" w:rsidP="00000000" w:rsidRDefault="00000000" w:rsidRPr="00000000" w14:paraId="00000CC4">
      <w:pPr>
        <w:spacing w:after="200" w:line="276" w:lineRule="auto"/>
        <w:rPr>
          <w:rFonts w:ascii="Fira Code" w:cs="Fira Code" w:eastAsia="Fira Code" w:hAnsi="Fira Code"/>
        </w:rPr>
      </w:pPr>
      <w:r w:rsidDel="00000000" w:rsidR="00000000" w:rsidRPr="00000000">
        <w:rPr>
          <w:rFonts w:ascii="Fira Code" w:cs="Fira Code" w:eastAsia="Fira Code" w:hAnsi="Fira Code"/>
          <w:sz w:val="24"/>
          <w:szCs w:val="24"/>
          <w:rtl w:val="0"/>
        </w:rPr>
        <w:t xml:space="preserve">Make sure that the version under </w:t>
      </w:r>
      <w:r w:rsidDel="00000000" w:rsidR="00000000" w:rsidRPr="00000000">
        <w:rPr>
          <w:rFonts w:ascii="Fira Code" w:cs="Fira Code" w:eastAsia="Fira Code" w:hAnsi="Fira Code"/>
          <w:sz w:val="24"/>
          <w:szCs w:val="24"/>
          <w:shd w:fill="f3f3f3" w:val="clear"/>
          <w:rtl w:val="0"/>
        </w:rPr>
        <w:t xml:space="preserve">`${SPARK_HOME}/python/lib/`</w:t>
      </w:r>
      <w:r w:rsidDel="00000000" w:rsidR="00000000" w:rsidRPr="00000000">
        <w:rPr>
          <w:rFonts w:ascii="Fira Code" w:cs="Fira Code" w:eastAsia="Fira Code" w:hAnsi="Fira Code"/>
          <w:sz w:val="24"/>
          <w:szCs w:val="24"/>
          <w:rtl w:val="0"/>
        </w:rPr>
        <w:t xml:space="preserve"> matches the filename of py4j or you will encounter `ModuleNotFoundError: No module named 'py4j'` while executing </w:t>
      </w:r>
      <w:r w:rsidDel="00000000" w:rsidR="00000000" w:rsidRPr="00000000">
        <w:rPr>
          <w:rFonts w:ascii="Fira Code" w:cs="Fira Code" w:eastAsia="Fira Code" w:hAnsi="Fira Code"/>
          <w:sz w:val="24"/>
          <w:szCs w:val="24"/>
          <w:shd w:fill="f3f3f3" w:val="clear"/>
          <w:rtl w:val="0"/>
        </w:rPr>
        <w:t xml:space="preserve">`import pyspark`</w:t>
      </w:r>
      <w:r w:rsidDel="00000000" w:rsidR="00000000" w:rsidRPr="00000000">
        <w:rPr>
          <w:rFonts w:ascii="Fira Code" w:cs="Fira Code" w:eastAsia="Fira Code" w:hAnsi="Fira Code"/>
          <w:sz w:val="24"/>
          <w:szCs w:val="24"/>
          <w:rtl w:val="0"/>
        </w:rPr>
        <w:t xml:space="preserve">. </w:t>
      </w:r>
      <w:r w:rsidDel="00000000" w:rsidR="00000000" w:rsidRPr="00000000">
        <w:rPr>
          <w:rtl w:val="0"/>
        </w:rPr>
      </w:r>
    </w:p>
    <w:p w:rsidR="00000000" w:rsidDel="00000000" w:rsidP="00000000" w:rsidRDefault="00000000" w:rsidRPr="00000000" w14:paraId="00000CC5">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instance, if the file under </w:t>
      </w:r>
      <w:r w:rsidDel="00000000" w:rsidR="00000000" w:rsidRPr="00000000">
        <w:rPr>
          <w:rFonts w:ascii="Fira Code" w:cs="Fira Code" w:eastAsia="Fira Code" w:hAnsi="Fira Code"/>
          <w:sz w:val="24"/>
          <w:szCs w:val="24"/>
          <w:shd w:fill="f3f3f3" w:val="clear"/>
          <w:rtl w:val="0"/>
        </w:rPr>
        <w:t xml:space="preserve">`${SPARK_HOME}/python/lib/`</w:t>
      </w:r>
      <w:r w:rsidDel="00000000" w:rsidR="00000000" w:rsidRPr="00000000">
        <w:rPr>
          <w:rFonts w:ascii="Fira Code" w:cs="Fira Code" w:eastAsia="Fira Code" w:hAnsi="Fira Code"/>
          <w:sz w:val="24"/>
          <w:szCs w:val="24"/>
          <w:rtl w:val="0"/>
        </w:rPr>
        <w:t xml:space="preserve"> was </w:t>
      </w:r>
      <w:r w:rsidDel="00000000" w:rsidR="00000000" w:rsidRPr="00000000">
        <w:rPr>
          <w:rFonts w:ascii="Fira Code" w:cs="Fira Code" w:eastAsia="Fira Code" w:hAnsi="Fira Code"/>
          <w:sz w:val="24"/>
          <w:szCs w:val="24"/>
          <w:shd w:fill="f3f3f3" w:val="clear"/>
          <w:rtl w:val="0"/>
        </w:rPr>
        <w:t xml:space="preserve">`py4j-0.10.9.3-src.zip`</w:t>
      </w: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CC6">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Then the </w:t>
      </w:r>
      <w:r w:rsidDel="00000000" w:rsidR="00000000" w:rsidRPr="00000000">
        <w:rPr>
          <w:rFonts w:ascii="Fira Code" w:cs="Fira Code" w:eastAsia="Fira Code" w:hAnsi="Fira Code"/>
          <w:sz w:val="24"/>
          <w:szCs w:val="24"/>
          <w:shd w:fill="f3f3f3" w:val="clear"/>
          <w:rtl w:val="0"/>
        </w:rPr>
        <w:t xml:space="preserve">export PYTHONPATH</w:t>
      </w:r>
      <w:r w:rsidDel="00000000" w:rsidR="00000000" w:rsidRPr="00000000">
        <w:rPr>
          <w:rFonts w:ascii="Fira Code" w:cs="Fira Code" w:eastAsia="Fira Code" w:hAnsi="Fira Code"/>
          <w:sz w:val="24"/>
          <w:szCs w:val="24"/>
          <w:rtl w:val="0"/>
        </w:rPr>
        <w:t xml:space="preserve"> statement above should be changed to </w:t>
      </w:r>
      <w:r w:rsidDel="00000000" w:rsidR="00000000" w:rsidRPr="00000000">
        <w:rPr>
          <w:rFonts w:ascii="Fira Code" w:cs="Fira Code" w:eastAsia="Fira Code" w:hAnsi="Fira Code"/>
          <w:sz w:val="24"/>
          <w:szCs w:val="24"/>
          <w:shd w:fill="f3f3f3" w:val="clear"/>
          <w:rtl w:val="0"/>
        </w:rPr>
        <w:t xml:space="preserve">`export PYTHONPATH="${SPARK_HOME}/python/lib/py4j-0.10.9.3-src.zip:$PYTHONPATH"`</w:t>
      </w:r>
      <w:r w:rsidDel="00000000" w:rsidR="00000000" w:rsidRPr="00000000">
        <w:rPr>
          <w:rFonts w:ascii="Fira Code" w:cs="Fira Code" w:eastAsia="Fira Code" w:hAnsi="Fira Code"/>
          <w:sz w:val="24"/>
          <w:szCs w:val="24"/>
          <w:rtl w:val="0"/>
        </w:rPr>
        <w:t xml:space="preserve"> appropriately.</w:t>
      </w:r>
    </w:p>
    <w:p w:rsidR="00000000" w:rsidDel="00000000" w:rsidP="00000000" w:rsidRDefault="00000000" w:rsidRPr="00000000" w14:paraId="00000CC7">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Additionally, you can check for the version of ‘py4j’ of the spark you’re using from </w:t>
      </w:r>
      <w:hyperlink r:id="rId228">
        <w:r w:rsidDel="00000000" w:rsidR="00000000" w:rsidRPr="00000000">
          <w:rPr>
            <w:rFonts w:ascii="Fira Code" w:cs="Fira Code" w:eastAsia="Fira Code" w:hAnsi="Fira Code"/>
            <w:sz w:val="24"/>
            <w:szCs w:val="24"/>
            <w:u w:val="single"/>
            <w:rtl w:val="0"/>
          </w:rPr>
          <w:t xml:space="preserve">here</w:t>
        </w:r>
      </w:hyperlink>
      <w:r w:rsidDel="00000000" w:rsidR="00000000" w:rsidRPr="00000000">
        <w:rPr>
          <w:rFonts w:ascii="Fira Code" w:cs="Fira Code" w:eastAsia="Fira Code" w:hAnsi="Fira Code"/>
          <w:sz w:val="24"/>
          <w:szCs w:val="24"/>
          <w:rtl w:val="0"/>
        </w:rPr>
        <w:t xml:space="preserve"> and update as mentioned above.</w:t>
      </w:r>
    </w:p>
    <w:p w:rsidR="00000000" w:rsidDel="00000000" w:rsidP="00000000" w:rsidRDefault="00000000" w:rsidRPr="00000000" w14:paraId="00000CC8">
      <w:pPr>
        <w:spacing w:after="200" w:line="276"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CC9">
      <w:pPr>
        <w:spacing w:after="200" w:line="276" w:lineRule="auto"/>
        <w:rPr>
          <w:rFonts w:ascii="Fira Code" w:cs="Fira Code" w:eastAsia="Fira Code" w:hAnsi="Fira Code"/>
        </w:rPr>
      </w:pPr>
      <w:r w:rsidDel="00000000" w:rsidR="00000000" w:rsidRPr="00000000">
        <w:rPr>
          <w:rFonts w:ascii="Fira Code" w:cs="Fira Code" w:eastAsia="Fira Code" w:hAnsi="Fira Code"/>
          <w:rtl w:val="0"/>
        </w:rPr>
        <w:t xml:space="preserve">~ Abhijit Chakraborty: Sometimes, even with adding the correct version of py4j might not solve the problem. Simply run </w:t>
      </w:r>
      <w:r w:rsidDel="00000000" w:rsidR="00000000" w:rsidRPr="00000000">
        <w:rPr>
          <w:rFonts w:ascii="Fira Code" w:cs="Fira Code" w:eastAsia="Fira Code" w:hAnsi="Fira Code"/>
          <w:color w:val="188038"/>
          <w:rtl w:val="0"/>
        </w:rPr>
        <w:t xml:space="preserve">pip install py4j</w:t>
      </w:r>
      <w:r w:rsidDel="00000000" w:rsidR="00000000" w:rsidRPr="00000000">
        <w:rPr>
          <w:rFonts w:ascii="Fira Code" w:cs="Fira Code" w:eastAsia="Fira Code" w:hAnsi="Fira Code"/>
          <w:rtl w:val="0"/>
        </w:rPr>
        <w:t xml:space="preserve"> and problem should be resolved.</w:t>
      </w:r>
      <w:r w:rsidDel="00000000" w:rsidR="00000000" w:rsidRPr="00000000">
        <w:rPr>
          <w:rtl w:val="0"/>
        </w:rPr>
      </w:r>
    </w:p>
    <w:p w:rsidR="00000000" w:rsidDel="00000000" w:rsidP="00000000" w:rsidRDefault="00000000" w:rsidRPr="00000000" w14:paraId="00000CCA">
      <w:pPr>
        <w:pStyle w:val="Heading2"/>
        <w:spacing w:after="200" w:lineRule="auto"/>
        <w:rPr>
          <w:rFonts w:ascii="Fira Code" w:cs="Fira Code" w:eastAsia="Fira Code" w:hAnsi="Fira Code"/>
          <w:sz w:val="34"/>
          <w:szCs w:val="34"/>
        </w:rPr>
      </w:pPr>
      <w:bookmarkStart w:colFirst="0" w:colLast="0" w:name="_9itxbvqb1mzj" w:id="377"/>
      <w:bookmarkEnd w:id="377"/>
      <w:r w:rsidDel="00000000" w:rsidR="00000000" w:rsidRPr="00000000">
        <w:rPr>
          <w:rFonts w:ascii="Fira Code" w:cs="Fira Code" w:eastAsia="Fira Code" w:hAnsi="Fira Code"/>
          <w:rtl w:val="0"/>
        </w:rPr>
        <w:t xml:space="preserve">Py4J Error </w:t>
      </w:r>
      <w:r w:rsidDel="00000000" w:rsidR="00000000" w:rsidRPr="00000000">
        <w:rPr>
          <w:rFonts w:ascii="Fira Code" w:cs="Fira Code" w:eastAsia="Fira Code" w:hAnsi="Fira Code"/>
          <w:sz w:val="34"/>
          <w:szCs w:val="34"/>
          <w:rtl w:val="0"/>
        </w:rPr>
        <w:t xml:space="preserve">- ModuleNotFoundError: No module named 'py4j' (Solve with latest version)</w:t>
      </w:r>
    </w:p>
    <w:p w:rsidR="00000000" w:rsidDel="00000000" w:rsidP="00000000" w:rsidRDefault="00000000" w:rsidRPr="00000000" w14:paraId="00000CCB">
      <w:pPr>
        <w:rPr>
          <w:rFonts w:ascii="Fira Code" w:cs="Fira Code" w:eastAsia="Fira Code" w:hAnsi="Fira Code"/>
        </w:rPr>
      </w:pPr>
      <w:r w:rsidDel="00000000" w:rsidR="00000000" w:rsidRPr="00000000">
        <w:rPr>
          <w:rFonts w:ascii="Fira Code" w:cs="Fira Code" w:eastAsia="Fira Code" w:hAnsi="Fira Code"/>
          <w:rtl w:val="0"/>
        </w:rPr>
        <w:t xml:space="preserve">If below does not work, then download the latest available py4j version with</w:t>
      </w:r>
    </w:p>
    <w:p w:rsidR="00000000" w:rsidDel="00000000" w:rsidP="00000000" w:rsidRDefault="00000000" w:rsidRPr="00000000" w14:paraId="00000CCC">
      <w:pPr>
        <w:rPr>
          <w:rFonts w:ascii="Fira Code" w:cs="Fira Code" w:eastAsia="Fira Code" w:hAnsi="Fira Code"/>
          <w:shd w:fill="eeeff0" w:val="clear"/>
        </w:rPr>
      </w:pPr>
      <w:r w:rsidDel="00000000" w:rsidR="00000000" w:rsidRPr="00000000">
        <w:rPr>
          <w:rFonts w:ascii="Fira Code" w:cs="Fira Code" w:eastAsia="Fira Code" w:hAnsi="Fira Code"/>
          <w:shd w:fill="eeeff0" w:val="clear"/>
          <w:rtl w:val="0"/>
        </w:rPr>
        <w:t xml:space="preserve">conda install -c conda-forge py4j</w:t>
      </w:r>
    </w:p>
    <w:p w:rsidR="00000000" w:rsidDel="00000000" w:rsidP="00000000" w:rsidRDefault="00000000" w:rsidRPr="00000000" w14:paraId="00000CCD">
      <w:pPr>
        <w:rPr>
          <w:rFonts w:ascii="Fira Code" w:cs="Fira Code" w:eastAsia="Fira Code" w:hAnsi="Fira Code"/>
        </w:rPr>
      </w:pPr>
      <w:r w:rsidDel="00000000" w:rsidR="00000000" w:rsidRPr="00000000">
        <w:rPr>
          <w:rFonts w:ascii="Fira Code" w:cs="Fira Code" w:eastAsia="Fira Code" w:hAnsi="Fira Code"/>
          <w:rtl w:val="0"/>
        </w:rPr>
        <w:t xml:space="preserve">Take care of the latest version number in the website to replace appropriately. </w:t>
      </w:r>
      <w:r w:rsidDel="00000000" w:rsidR="00000000" w:rsidRPr="00000000">
        <w:rPr>
          <w:rFonts w:ascii="Fira Code" w:cs="Fira Code" w:eastAsia="Fira Code" w:hAnsi="Fira Code"/>
        </w:rPr>
        <w:drawing>
          <wp:inline distB="114300" distT="114300" distL="114300" distR="114300">
            <wp:extent cx="10877550" cy="5867400"/>
            <wp:effectExtent b="0" l="0" r="0" t="0"/>
            <wp:docPr id="39" name="image48.png"/>
            <a:graphic>
              <a:graphicData uri="http://schemas.openxmlformats.org/drawingml/2006/picture">
                <pic:pic>
                  <pic:nvPicPr>
                    <pic:cNvPr id="0" name="image48.png"/>
                    <pic:cNvPicPr preferRelativeResize="0"/>
                  </pic:nvPicPr>
                  <pic:blipFill>
                    <a:blip r:embed="rId229"/>
                    <a:srcRect b="0" l="0" r="0" t="0"/>
                    <a:stretch>
                      <a:fillRect/>
                    </a:stretch>
                  </pic:blipFill>
                  <pic:spPr>
                    <a:xfrm>
                      <a:off x="0" y="0"/>
                      <a:ext cx="1087755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CCE">
      <w:pPr>
        <w:rPr>
          <w:rFonts w:ascii="Fira Code" w:cs="Fira Code" w:eastAsia="Fira Code" w:hAnsi="Fira Code"/>
        </w:rPr>
      </w:pPr>
      <w:r w:rsidDel="00000000" w:rsidR="00000000" w:rsidRPr="00000000">
        <w:rPr>
          <w:rFonts w:ascii="Fira Code" w:cs="Fira Code" w:eastAsia="Fira Code" w:hAnsi="Fira Code"/>
          <w:rtl w:val="0"/>
        </w:rPr>
        <w:t xml:space="preserve">Now add</w:t>
      </w:r>
    </w:p>
    <w:p w:rsidR="00000000" w:rsidDel="00000000" w:rsidP="00000000" w:rsidRDefault="00000000" w:rsidRPr="00000000" w14:paraId="00000CCF">
      <w:pPr>
        <w:rPr>
          <w:rFonts w:ascii="Fira Code" w:cs="Fira Code" w:eastAsia="Fira Code" w:hAnsi="Fira Code"/>
          <w:shd w:fill="eeeff0" w:val="clear"/>
        </w:rPr>
      </w:pPr>
      <w:r w:rsidDel="00000000" w:rsidR="00000000" w:rsidRPr="00000000">
        <w:rPr>
          <w:rFonts w:ascii="Fira Code" w:cs="Fira Code" w:eastAsia="Fira Code" w:hAnsi="Fira Code"/>
          <w:shd w:fill="eeeff0" w:val="clear"/>
          <w:rtl w:val="0"/>
        </w:rPr>
        <w:t xml:space="preserve">export PYTHONPATH="${SPARK_HOME}/python/:$PYTHONPATH"</w:t>
      </w:r>
    </w:p>
    <w:p w:rsidR="00000000" w:rsidDel="00000000" w:rsidP="00000000" w:rsidRDefault="00000000" w:rsidRPr="00000000" w14:paraId="00000CD0">
      <w:pPr>
        <w:rPr>
          <w:rFonts w:ascii="Fira Code" w:cs="Fira Code" w:eastAsia="Fira Code" w:hAnsi="Fira Code"/>
        </w:rPr>
      </w:pPr>
      <w:r w:rsidDel="00000000" w:rsidR="00000000" w:rsidRPr="00000000">
        <w:rPr>
          <w:rFonts w:ascii="Fira Code" w:cs="Fira Code" w:eastAsia="Fira Code" w:hAnsi="Fira Code"/>
          <w:shd w:fill="eeeff0" w:val="clear"/>
          <w:rtl w:val="0"/>
        </w:rPr>
        <w:t xml:space="preserve">export PYTHONPATH="${SPARK_HOME}/python/lib/py4j-0.10.9.7-src.zip:$PYTHONPATH"</w:t>
      </w:r>
      <w:r w:rsidDel="00000000" w:rsidR="00000000" w:rsidRPr="00000000">
        <w:rPr>
          <w:rtl w:val="0"/>
        </w:rPr>
      </w:r>
    </w:p>
    <w:p w:rsidR="00000000" w:rsidDel="00000000" w:rsidP="00000000" w:rsidRDefault="00000000" w:rsidRPr="00000000" w14:paraId="00000CD1">
      <w:pPr>
        <w:rPr>
          <w:rFonts w:ascii="Fira Code" w:cs="Fira Code" w:eastAsia="Fira Code" w:hAnsi="Fira Code"/>
        </w:rPr>
      </w:pPr>
      <w:r w:rsidDel="00000000" w:rsidR="00000000" w:rsidRPr="00000000">
        <w:rPr>
          <w:rFonts w:ascii="Fira Code" w:cs="Fira Code" w:eastAsia="Fira Code" w:hAnsi="Fira Code"/>
          <w:rtl w:val="0"/>
        </w:rPr>
        <w:t xml:space="preserve">in your  .bashrc file.</w:t>
      </w:r>
    </w:p>
    <w:p w:rsidR="00000000" w:rsidDel="00000000" w:rsidP="00000000" w:rsidRDefault="00000000" w:rsidRPr="00000000" w14:paraId="00000CD2">
      <w:pPr>
        <w:spacing w:after="200" w:line="276" w:lineRule="auto"/>
        <w:rPr>
          <w:rFonts w:ascii="Fira Code" w:cs="Fira Code" w:eastAsia="Fira Code" w:hAnsi="Fira Code"/>
          <w:sz w:val="28"/>
          <w:szCs w:val="28"/>
        </w:rPr>
      </w:pPr>
      <w:r w:rsidDel="00000000" w:rsidR="00000000" w:rsidRPr="00000000">
        <w:rPr>
          <w:rtl w:val="0"/>
        </w:rPr>
      </w:r>
    </w:p>
    <w:p w:rsidR="00000000" w:rsidDel="00000000" w:rsidP="00000000" w:rsidRDefault="00000000" w:rsidRPr="00000000" w14:paraId="00000CD3">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CD4">
      <w:pPr>
        <w:pStyle w:val="Heading2"/>
        <w:spacing w:after="200" w:line="276" w:lineRule="auto"/>
        <w:rPr>
          <w:rFonts w:ascii="Fira Code" w:cs="Fira Code" w:eastAsia="Fira Code" w:hAnsi="Fira Code"/>
          <w:sz w:val="28"/>
          <w:szCs w:val="28"/>
        </w:rPr>
      </w:pPr>
      <w:bookmarkStart w:colFirst="0" w:colLast="0" w:name="_vqkuo1kaimmj" w:id="378"/>
      <w:bookmarkEnd w:id="378"/>
      <w:r w:rsidDel="00000000" w:rsidR="00000000" w:rsidRPr="00000000">
        <w:rPr>
          <w:rFonts w:ascii="Fira Code" w:cs="Fira Code" w:eastAsia="Fira Code" w:hAnsi="Fira Code"/>
          <w:b w:val="1"/>
          <w:sz w:val="34"/>
          <w:szCs w:val="34"/>
          <w:rtl w:val="0"/>
        </w:rPr>
        <w:t xml:space="preserve">Exception: Jupyter command `jupyter-notebook` not found. </w:t>
      </w:r>
      <w:r w:rsidDel="00000000" w:rsidR="00000000" w:rsidRPr="00000000">
        <w:rPr>
          <w:rtl w:val="0"/>
        </w:rPr>
      </w:r>
    </w:p>
    <w:p w:rsidR="00000000" w:rsidDel="00000000" w:rsidP="00000000" w:rsidRDefault="00000000" w:rsidRPr="00000000" w14:paraId="00000CD5">
      <w:pPr>
        <w:spacing w:after="200" w:line="276" w:lineRule="auto"/>
        <w:rPr>
          <w:rFonts w:ascii="Fira Code" w:cs="Fira Code" w:eastAsia="Fira Code" w:hAnsi="Fira Code"/>
          <w:sz w:val="28"/>
          <w:szCs w:val="28"/>
        </w:rPr>
      </w:pPr>
      <w:r w:rsidDel="00000000" w:rsidR="00000000" w:rsidRPr="00000000">
        <w:rPr>
          <w:rFonts w:ascii="Fira Code" w:cs="Fira Code" w:eastAsia="Fira Code" w:hAnsi="Fira Code"/>
          <w:sz w:val="28"/>
          <w:szCs w:val="28"/>
          <w:rtl w:val="0"/>
        </w:rPr>
        <w:t xml:space="preserve">Even after we have exported our paths correctly you may find that  even though Jupyter is installed you might not have Jupyter Noteboopgak for one reason or another. Full instructions are found </w:t>
      </w:r>
      <w:hyperlink r:id="rId230">
        <w:r w:rsidDel="00000000" w:rsidR="00000000" w:rsidRPr="00000000">
          <w:rPr>
            <w:rFonts w:ascii="Fira Code" w:cs="Fira Code" w:eastAsia="Fira Code" w:hAnsi="Fira Code"/>
            <w:sz w:val="28"/>
            <w:szCs w:val="28"/>
            <w:u w:val="single"/>
            <w:rtl w:val="0"/>
          </w:rPr>
          <w:t xml:space="preserve">here</w:t>
        </w:r>
      </w:hyperlink>
      <w:r w:rsidDel="00000000" w:rsidR="00000000" w:rsidRPr="00000000">
        <w:rPr>
          <w:rFonts w:ascii="Fira Code" w:cs="Fira Code" w:eastAsia="Fira Code" w:hAnsi="Fira Code"/>
          <w:sz w:val="28"/>
          <w:szCs w:val="28"/>
          <w:rtl w:val="0"/>
        </w:rPr>
        <w:t xml:space="preserve"> (for my walkthrough) or </w:t>
      </w:r>
      <w:hyperlink r:id="rId231">
        <w:r w:rsidDel="00000000" w:rsidR="00000000" w:rsidRPr="00000000">
          <w:rPr>
            <w:rFonts w:ascii="Fira Code" w:cs="Fira Code" w:eastAsia="Fira Code" w:hAnsi="Fira Code"/>
            <w:sz w:val="28"/>
            <w:szCs w:val="28"/>
            <w:u w:val="single"/>
            <w:rtl w:val="0"/>
          </w:rPr>
          <w:t xml:space="preserve">here</w:t>
        </w:r>
      </w:hyperlink>
      <w:r w:rsidDel="00000000" w:rsidR="00000000" w:rsidRPr="00000000">
        <w:rPr>
          <w:rFonts w:ascii="Fira Code" w:cs="Fira Code" w:eastAsia="Fira Code" w:hAnsi="Fira Code"/>
          <w:sz w:val="28"/>
          <w:szCs w:val="28"/>
          <w:rtl w:val="0"/>
        </w:rPr>
        <w:t xml:space="preserve"> (where I got the original instructions from) but are included below. These instructions include setting up a virtual environment (handy if you are on your own machine doing this and not a VM):</w:t>
      </w:r>
    </w:p>
    <w:p w:rsidR="00000000" w:rsidDel="00000000" w:rsidP="00000000" w:rsidRDefault="00000000" w:rsidRPr="00000000" w14:paraId="00000CD6">
      <w:pPr>
        <w:spacing w:after="200" w:line="276" w:lineRule="auto"/>
        <w:rPr>
          <w:rFonts w:ascii="Fira Code" w:cs="Fira Code" w:eastAsia="Fira Code" w:hAnsi="Fira Code"/>
          <w:sz w:val="28"/>
          <w:szCs w:val="28"/>
        </w:rPr>
      </w:pPr>
      <w:r w:rsidDel="00000000" w:rsidR="00000000" w:rsidRPr="00000000">
        <w:rPr>
          <w:rtl w:val="0"/>
        </w:rPr>
      </w:r>
    </w:p>
    <w:p w:rsidR="00000000" w:rsidDel="00000000" w:rsidP="00000000" w:rsidRDefault="00000000" w:rsidRPr="00000000" w14:paraId="00000CD7">
      <w:pPr>
        <w:spacing w:after="200" w:line="276" w:lineRule="auto"/>
        <w:rPr>
          <w:rFonts w:ascii="Fira Code" w:cs="Fira Code" w:eastAsia="Fira Code" w:hAnsi="Fira Code"/>
          <w:sz w:val="28"/>
          <w:szCs w:val="28"/>
        </w:rPr>
      </w:pPr>
      <w:r w:rsidDel="00000000" w:rsidR="00000000" w:rsidRPr="00000000">
        <w:rPr>
          <w:rFonts w:ascii="Fira Code" w:cs="Fira Code" w:eastAsia="Fira Code" w:hAnsi="Fira Code"/>
          <w:sz w:val="28"/>
          <w:szCs w:val="28"/>
          <w:rtl w:val="0"/>
        </w:rPr>
        <w:t xml:space="preserve">Full steps:</w:t>
      </w:r>
    </w:p>
    <w:p w:rsidR="00000000" w:rsidDel="00000000" w:rsidP="00000000" w:rsidRDefault="00000000" w:rsidRPr="00000000" w14:paraId="00000CD8">
      <w:pPr>
        <w:numPr>
          <w:ilvl w:val="0"/>
          <w:numId w:val="98"/>
        </w:numPr>
        <w:spacing w:after="200" w:line="276" w:lineRule="auto"/>
        <w:ind w:left="720" w:hanging="360"/>
        <w:rPr>
          <w:rFonts w:ascii="Fira Code" w:cs="Fira Code" w:eastAsia="Fira Code" w:hAnsi="Fira Code"/>
          <w:sz w:val="28"/>
          <w:szCs w:val="28"/>
        </w:rPr>
      </w:pPr>
      <w:r w:rsidDel="00000000" w:rsidR="00000000" w:rsidRPr="00000000">
        <w:rPr>
          <w:rFonts w:ascii="Fira Code" w:cs="Fira Code" w:eastAsia="Fira Code" w:hAnsi="Fira Code"/>
          <w:sz w:val="28"/>
          <w:szCs w:val="28"/>
          <w:rtl w:val="0"/>
        </w:rPr>
        <w:t xml:space="preserve">Update and upgrade packages:</w:t>
      </w:r>
    </w:p>
    <w:p w:rsidR="00000000" w:rsidDel="00000000" w:rsidP="00000000" w:rsidRDefault="00000000" w:rsidRPr="00000000" w14:paraId="00000CD9">
      <w:pPr>
        <w:numPr>
          <w:ilvl w:val="1"/>
          <w:numId w:val="98"/>
        </w:numPr>
        <w:spacing w:after="200" w:before="0" w:line="276" w:lineRule="auto"/>
        <w:ind w:left="1440" w:hanging="360"/>
        <w:rPr>
          <w:rFonts w:ascii="Fira Code" w:cs="Fira Code" w:eastAsia="Fira Code" w:hAnsi="Fira Code"/>
          <w:sz w:val="28"/>
          <w:szCs w:val="28"/>
        </w:rPr>
      </w:pPr>
      <w:r w:rsidDel="00000000" w:rsidR="00000000" w:rsidRPr="00000000">
        <w:rPr>
          <w:rFonts w:ascii="Fira Code" w:cs="Fira Code" w:eastAsia="Fira Code" w:hAnsi="Fira Code"/>
          <w:sz w:val="24"/>
          <w:szCs w:val="24"/>
          <w:shd w:fill="f3f3f3" w:val="clear"/>
          <w:rtl w:val="0"/>
        </w:rPr>
        <w:t xml:space="preserve">sudo apt update &amp;&amp; sudo apt -y upgrade</w:t>
      </w:r>
      <w:r w:rsidDel="00000000" w:rsidR="00000000" w:rsidRPr="00000000">
        <w:rPr>
          <w:rtl w:val="0"/>
        </w:rPr>
      </w:r>
    </w:p>
    <w:p w:rsidR="00000000" w:rsidDel="00000000" w:rsidP="00000000" w:rsidRDefault="00000000" w:rsidRPr="00000000" w14:paraId="00000CDA">
      <w:pPr>
        <w:numPr>
          <w:ilvl w:val="0"/>
          <w:numId w:val="98"/>
        </w:numPr>
        <w:spacing w:after="200" w:before="0" w:line="276" w:lineRule="auto"/>
        <w:ind w:left="720" w:hanging="360"/>
        <w:rPr>
          <w:rFonts w:ascii="Fira Code" w:cs="Fira Code" w:eastAsia="Fira Code" w:hAnsi="Fira Code"/>
          <w:sz w:val="28"/>
          <w:szCs w:val="28"/>
        </w:rPr>
      </w:pPr>
      <w:r w:rsidDel="00000000" w:rsidR="00000000" w:rsidRPr="00000000">
        <w:rPr>
          <w:rFonts w:ascii="Fira Code" w:cs="Fira Code" w:eastAsia="Fira Code" w:hAnsi="Fira Code"/>
          <w:sz w:val="28"/>
          <w:szCs w:val="28"/>
          <w:rtl w:val="0"/>
        </w:rPr>
        <w:t xml:space="preserve">Install Python:</w:t>
      </w:r>
    </w:p>
    <w:p w:rsidR="00000000" w:rsidDel="00000000" w:rsidP="00000000" w:rsidRDefault="00000000" w:rsidRPr="00000000" w14:paraId="00000CDB">
      <w:pPr>
        <w:numPr>
          <w:ilvl w:val="1"/>
          <w:numId w:val="98"/>
        </w:numPr>
        <w:spacing w:after="200" w:before="0" w:line="276" w:lineRule="auto"/>
        <w:ind w:left="1440" w:hanging="360"/>
        <w:rPr>
          <w:rFonts w:ascii="Fira Code" w:cs="Fira Code" w:eastAsia="Fira Code" w:hAnsi="Fira Code"/>
          <w:sz w:val="28"/>
          <w:szCs w:val="28"/>
        </w:rPr>
      </w:pPr>
      <w:r w:rsidDel="00000000" w:rsidR="00000000" w:rsidRPr="00000000">
        <w:rPr>
          <w:rFonts w:ascii="Fira Code" w:cs="Fira Code" w:eastAsia="Fira Code" w:hAnsi="Fira Code"/>
          <w:sz w:val="24"/>
          <w:szCs w:val="24"/>
          <w:shd w:fill="f3f3f3" w:val="clear"/>
          <w:rtl w:val="0"/>
        </w:rPr>
        <w:t xml:space="preserve">sudo apt install python3-pip python3-dev</w:t>
      </w:r>
      <w:r w:rsidDel="00000000" w:rsidR="00000000" w:rsidRPr="00000000">
        <w:rPr>
          <w:rtl w:val="0"/>
        </w:rPr>
      </w:r>
    </w:p>
    <w:p w:rsidR="00000000" w:rsidDel="00000000" w:rsidP="00000000" w:rsidRDefault="00000000" w:rsidRPr="00000000" w14:paraId="00000CDC">
      <w:pPr>
        <w:numPr>
          <w:ilvl w:val="0"/>
          <w:numId w:val="98"/>
        </w:numPr>
        <w:spacing w:after="200" w:before="0" w:line="276" w:lineRule="auto"/>
        <w:ind w:left="720" w:hanging="360"/>
        <w:rPr>
          <w:rFonts w:ascii="Fira Code" w:cs="Fira Code" w:eastAsia="Fira Code" w:hAnsi="Fira Code"/>
          <w:sz w:val="28"/>
          <w:szCs w:val="28"/>
        </w:rPr>
      </w:pPr>
      <w:r w:rsidDel="00000000" w:rsidR="00000000" w:rsidRPr="00000000">
        <w:rPr>
          <w:rFonts w:ascii="Fira Code" w:cs="Fira Code" w:eastAsia="Fira Code" w:hAnsi="Fira Code"/>
          <w:sz w:val="28"/>
          <w:szCs w:val="28"/>
          <w:rtl w:val="0"/>
        </w:rPr>
        <w:t xml:space="preserve">Install Python virtualenv:</w:t>
      </w:r>
    </w:p>
    <w:p w:rsidR="00000000" w:rsidDel="00000000" w:rsidP="00000000" w:rsidRDefault="00000000" w:rsidRPr="00000000" w14:paraId="00000CDD">
      <w:pPr>
        <w:numPr>
          <w:ilvl w:val="1"/>
          <w:numId w:val="98"/>
        </w:numPr>
        <w:spacing w:after="200" w:before="0" w:line="276" w:lineRule="auto"/>
        <w:ind w:left="1440" w:hanging="360"/>
        <w:rPr>
          <w:rFonts w:ascii="Fira Code" w:cs="Fira Code" w:eastAsia="Fira Code" w:hAnsi="Fira Code"/>
          <w:sz w:val="28"/>
          <w:szCs w:val="28"/>
        </w:rPr>
      </w:pPr>
      <w:r w:rsidDel="00000000" w:rsidR="00000000" w:rsidRPr="00000000">
        <w:rPr>
          <w:rFonts w:ascii="Fira Code" w:cs="Fira Code" w:eastAsia="Fira Code" w:hAnsi="Fira Code"/>
          <w:sz w:val="24"/>
          <w:szCs w:val="24"/>
          <w:shd w:fill="f3f3f3" w:val="clear"/>
          <w:rtl w:val="0"/>
        </w:rPr>
        <w:t xml:space="preserve">sudo -H pip3 install --upgrade pip</w:t>
      </w:r>
      <w:r w:rsidDel="00000000" w:rsidR="00000000" w:rsidRPr="00000000">
        <w:rPr>
          <w:rtl w:val="0"/>
        </w:rPr>
      </w:r>
    </w:p>
    <w:p w:rsidR="00000000" w:rsidDel="00000000" w:rsidP="00000000" w:rsidRDefault="00000000" w:rsidRPr="00000000" w14:paraId="00000CDE">
      <w:pPr>
        <w:numPr>
          <w:ilvl w:val="1"/>
          <w:numId w:val="98"/>
        </w:numPr>
        <w:spacing w:after="200" w:before="0" w:line="276" w:lineRule="auto"/>
        <w:ind w:left="1440" w:hanging="360"/>
        <w:rPr>
          <w:rFonts w:ascii="Fira Code" w:cs="Fira Code" w:eastAsia="Fira Code" w:hAnsi="Fira Code"/>
          <w:sz w:val="28"/>
          <w:szCs w:val="28"/>
        </w:rPr>
      </w:pPr>
      <w:r w:rsidDel="00000000" w:rsidR="00000000" w:rsidRPr="00000000">
        <w:rPr>
          <w:rFonts w:ascii="Fira Code" w:cs="Fira Code" w:eastAsia="Fira Code" w:hAnsi="Fira Code"/>
          <w:sz w:val="24"/>
          <w:szCs w:val="24"/>
          <w:shd w:fill="f3f3f3" w:val="clear"/>
          <w:rtl w:val="0"/>
        </w:rPr>
        <w:t xml:space="preserve">sudo -H pip3 install virtualenv</w:t>
      </w:r>
      <w:r w:rsidDel="00000000" w:rsidR="00000000" w:rsidRPr="00000000">
        <w:rPr>
          <w:rtl w:val="0"/>
        </w:rPr>
      </w:r>
    </w:p>
    <w:p w:rsidR="00000000" w:rsidDel="00000000" w:rsidP="00000000" w:rsidRDefault="00000000" w:rsidRPr="00000000" w14:paraId="00000CDF">
      <w:pPr>
        <w:numPr>
          <w:ilvl w:val="0"/>
          <w:numId w:val="98"/>
        </w:numPr>
        <w:spacing w:after="200" w:before="0" w:line="276" w:lineRule="auto"/>
        <w:ind w:left="720" w:hanging="360"/>
        <w:rPr>
          <w:rFonts w:ascii="Fira Code" w:cs="Fira Code" w:eastAsia="Fira Code" w:hAnsi="Fira Code"/>
          <w:sz w:val="28"/>
          <w:szCs w:val="28"/>
        </w:rPr>
      </w:pPr>
      <w:r w:rsidDel="00000000" w:rsidR="00000000" w:rsidRPr="00000000">
        <w:rPr>
          <w:rFonts w:ascii="Fira Code" w:cs="Fira Code" w:eastAsia="Fira Code" w:hAnsi="Fira Code"/>
          <w:sz w:val="28"/>
          <w:szCs w:val="28"/>
          <w:rtl w:val="0"/>
        </w:rPr>
        <w:t xml:space="preserve">Create a Python Virtual Environment:</w:t>
      </w:r>
    </w:p>
    <w:p w:rsidR="00000000" w:rsidDel="00000000" w:rsidP="00000000" w:rsidRDefault="00000000" w:rsidRPr="00000000" w14:paraId="00000CE0">
      <w:pPr>
        <w:numPr>
          <w:ilvl w:val="1"/>
          <w:numId w:val="98"/>
        </w:numPr>
        <w:spacing w:after="200" w:before="0" w:line="276" w:lineRule="auto"/>
        <w:ind w:left="1440" w:hanging="360"/>
        <w:rPr>
          <w:rFonts w:ascii="Fira Code" w:cs="Fira Code" w:eastAsia="Fira Code" w:hAnsi="Fira Code"/>
          <w:sz w:val="28"/>
          <w:szCs w:val="28"/>
        </w:rPr>
      </w:pPr>
      <w:r w:rsidDel="00000000" w:rsidR="00000000" w:rsidRPr="00000000">
        <w:rPr>
          <w:rFonts w:ascii="Fira Code" w:cs="Fira Code" w:eastAsia="Fira Code" w:hAnsi="Fira Code"/>
          <w:sz w:val="24"/>
          <w:szCs w:val="24"/>
          <w:shd w:fill="f3f3f3" w:val="clear"/>
          <w:rtl w:val="0"/>
        </w:rPr>
        <w:t xml:space="preserve">mkdir notebook</w:t>
      </w:r>
      <w:r w:rsidDel="00000000" w:rsidR="00000000" w:rsidRPr="00000000">
        <w:rPr>
          <w:rtl w:val="0"/>
        </w:rPr>
      </w:r>
    </w:p>
    <w:p w:rsidR="00000000" w:rsidDel="00000000" w:rsidP="00000000" w:rsidRDefault="00000000" w:rsidRPr="00000000" w14:paraId="00000CE1">
      <w:pPr>
        <w:numPr>
          <w:ilvl w:val="1"/>
          <w:numId w:val="98"/>
        </w:numPr>
        <w:spacing w:after="200" w:before="0" w:line="276" w:lineRule="auto"/>
        <w:ind w:left="1440" w:hanging="360"/>
        <w:rPr>
          <w:rFonts w:ascii="Fira Code" w:cs="Fira Code" w:eastAsia="Fira Code" w:hAnsi="Fira Code"/>
          <w:sz w:val="28"/>
          <w:szCs w:val="28"/>
        </w:rPr>
      </w:pPr>
      <w:r w:rsidDel="00000000" w:rsidR="00000000" w:rsidRPr="00000000">
        <w:rPr>
          <w:rFonts w:ascii="Fira Code" w:cs="Fira Code" w:eastAsia="Fira Code" w:hAnsi="Fira Code"/>
          <w:sz w:val="24"/>
          <w:szCs w:val="24"/>
          <w:shd w:fill="f3f3f3" w:val="clear"/>
          <w:rtl w:val="0"/>
        </w:rPr>
        <w:t xml:space="preserve">cd notebook</w:t>
      </w:r>
      <w:r w:rsidDel="00000000" w:rsidR="00000000" w:rsidRPr="00000000">
        <w:rPr>
          <w:rtl w:val="0"/>
        </w:rPr>
      </w:r>
    </w:p>
    <w:p w:rsidR="00000000" w:rsidDel="00000000" w:rsidP="00000000" w:rsidRDefault="00000000" w:rsidRPr="00000000" w14:paraId="00000CE2">
      <w:pPr>
        <w:numPr>
          <w:ilvl w:val="1"/>
          <w:numId w:val="98"/>
        </w:numPr>
        <w:spacing w:after="200" w:before="0" w:line="276" w:lineRule="auto"/>
        <w:ind w:left="1440" w:hanging="360"/>
        <w:rPr>
          <w:rFonts w:ascii="Fira Code" w:cs="Fira Code" w:eastAsia="Fira Code" w:hAnsi="Fira Code"/>
          <w:sz w:val="28"/>
          <w:szCs w:val="28"/>
        </w:rPr>
      </w:pPr>
      <w:r w:rsidDel="00000000" w:rsidR="00000000" w:rsidRPr="00000000">
        <w:rPr>
          <w:rFonts w:ascii="Fira Code" w:cs="Fira Code" w:eastAsia="Fira Code" w:hAnsi="Fira Code"/>
          <w:sz w:val="24"/>
          <w:szCs w:val="24"/>
          <w:shd w:fill="f3f3f3" w:val="clear"/>
          <w:rtl w:val="0"/>
        </w:rPr>
        <w:t xml:space="preserve">virtualenv jupyterenv</w:t>
      </w:r>
      <w:r w:rsidDel="00000000" w:rsidR="00000000" w:rsidRPr="00000000">
        <w:rPr>
          <w:rtl w:val="0"/>
        </w:rPr>
      </w:r>
    </w:p>
    <w:p w:rsidR="00000000" w:rsidDel="00000000" w:rsidP="00000000" w:rsidRDefault="00000000" w:rsidRPr="00000000" w14:paraId="00000CE3">
      <w:pPr>
        <w:numPr>
          <w:ilvl w:val="1"/>
          <w:numId w:val="98"/>
        </w:numPr>
        <w:spacing w:after="200" w:before="0" w:line="276" w:lineRule="auto"/>
        <w:ind w:left="1440" w:hanging="360"/>
        <w:rPr>
          <w:rFonts w:ascii="Fira Code" w:cs="Fira Code" w:eastAsia="Fira Code" w:hAnsi="Fira Code"/>
          <w:sz w:val="28"/>
          <w:szCs w:val="28"/>
        </w:rPr>
      </w:pPr>
      <w:r w:rsidDel="00000000" w:rsidR="00000000" w:rsidRPr="00000000">
        <w:rPr>
          <w:rFonts w:ascii="Fira Code" w:cs="Fira Code" w:eastAsia="Fira Code" w:hAnsi="Fira Code"/>
          <w:sz w:val="24"/>
          <w:szCs w:val="24"/>
          <w:shd w:fill="f3f3f3" w:val="clear"/>
          <w:rtl w:val="0"/>
        </w:rPr>
        <w:t xml:space="preserve">source jupyterenv/bin/activate</w:t>
      </w:r>
      <w:r w:rsidDel="00000000" w:rsidR="00000000" w:rsidRPr="00000000">
        <w:rPr>
          <w:rtl w:val="0"/>
        </w:rPr>
      </w:r>
    </w:p>
    <w:p w:rsidR="00000000" w:rsidDel="00000000" w:rsidP="00000000" w:rsidRDefault="00000000" w:rsidRPr="00000000" w14:paraId="00000CE4">
      <w:pPr>
        <w:numPr>
          <w:ilvl w:val="0"/>
          <w:numId w:val="98"/>
        </w:numPr>
        <w:spacing w:after="200" w:before="0" w:line="276" w:lineRule="auto"/>
        <w:ind w:left="720" w:hanging="360"/>
        <w:rPr>
          <w:rFonts w:ascii="Fira Code" w:cs="Fira Code" w:eastAsia="Fira Code" w:hAnsi="Fira Code"/>
          <w:sz w:val="28"/>
          <w:szCs w:val="28"/>
        </w:rPr>
      </w:pPr>
      <w:r w:rsidDel="00000000" w:rsidR="00000000" w:rsidRPr="00000000">
        <w:rPr>
          <w:rFonts w:ascii="Fira Code" w:cs="Fira Code" w:eastAsia="Fira Code" w:hAnsi="Fira Code"/>
          <w:sz w:val="28"/>
          <w:szCs w:val="28"/>
          <w:rtl w:val="0"/>
        </w:rPr>
        <w:t xml:space="preserve">Install Jupyter Notebook:</w:t>
      </w:r>
    </w:p>
    <w:p w:rsidR="00000000" w:rsidDel="00000000" w:rsidP="00000000" w:rsidRDefault="00000000" w:rsidRPr="00000000" w14:paraId="00000CE5">
      <w:pPr>
        <w:numPr>
          <w:ilvl w:val="1"/>
          <w:numId w:val="98"/>
        </w:numPr>
        <w:spacing w:after="200" w:before="0" w:line="276" w:lineRule="auto"/>
        <w:ind w:left="1440" w:hanging="360"/>
        <w:rPr>
          <w:rFonts w:ascii="Fira Code" w:cs="Fira Code" w:eastAsia="Fira Code" w:hAnsi="Fira Code"/>
          <w:sz w:val="28"/>
          <w:szCs w:val="28"/>
        </w:rPr>
      </w:pPr>
      <w:r w:rsidDel="00000000" w:rsidR="00000000" w:rsidRPr="00000000">
        <w:rPr>
          <w:rFonts w:ascii="Fira Code" w:cs="Fira Code" w:eastAsia="Fira Code" w:hAnsi="Fira Code"/>
          <w:sz w:val="24"/>
          <w:szCs w:val="24"/>
          <w:shd w:fill="f3f3f3" w:val="clear"/>
          <w:rtl w:val="0"/>
        </w:rPr>
        <w:t xml:space="preserve">pip install jupyter</w:t>
      </w:r>
      <w:r w:rsidDel="00000000" w:rsidR="00000000" w:rsidRPr="00000000">
        <w:rPr>
          <w:rtl w:val="0"/>
        </w:rPr>
      </w:r>
    </w:p>
    <w:p w:rsidR="00000000" w:rsidDel="00000000" w:rsidP="00000000" w:rsidRDefault="00000000" w:rsidRPr="00000000" w14:paraId="00000CE6">
      <w:pPr>
        <w:numPr>
          <w:ilvl w:val="0"/>
          <w:numId w:val="98"/>
        </w:numPr>
        <w:spacing w:after="200" w:before="0" w:line="276" w:lineRule="auto"/>
        <w:ind w:left="720" w:hanging="360"/>
        <w:rPr>
          <w:rFonts w:ascii="Fira Code" w:cs="Fira Code" w:eastAsia="Fira Code" w:hAnsi="Fira Code"/>
          <w:sz w:val="28"/>
          <w:szCs w:val="28"/>
        </w:rPr>
      </w:pPr>
      <w:r w:rsidDel="00000000" w:rsidR="00000000" w:rsidRPr="00000000">
        <w:rPr>
          <w:rFonts w:ascii="Fira Code" w:cs="Fira Code" w:eastAsia="Fira Code" w:hAnsi="Fira Code"/>
          <w:sz w:val="28"/>
          <w:szCs w:val="28"/>
          <w:rtl w:val="0"/>
        </w:rPr>
        <w:t xml:space="preserve">Run Jupyter Notebook:</w:t>
      </w:r>
    </w:p>
    <w:p w:rsidR="00000000" w:rsidDel="00000000" w:rsidP="00000000" w:rsidRDefault="00000000" w:rsidRPr="00000000" w14:paraId="00000CE7">
      <w:pPr>
        <w:numPr>
          <w:ilvl w:val="1"/>
          <w:numId w:val="98"/>
        </w:numPr>
        <w:spacing w:after="200" w:line="276" w:lineRule="auto"/>
        <w:ind w:left="1440" w:hanging="360"/>
        <w:rPr>
          <w:rFonts w:ascii="Fira Code" w:cs="Fira Code" w:eastAsia="Fira Code" w:hAnsi="Fira Code"/>
          <w:sz w:val="28"/>
          <w:szCs w:val="28"/>
        </w:rPr>
      </w:pPr>
      <w:r w:rsidDel="00000000" w:rsidR="00000000" w:rsidRPr="00000000">
        <w:rPr>
          <w:rFonts w:ascii="Fira Code" w:cs="Fira Code" w:eastAsia="Fira Code" w:hAnsi="Fira Code"/>
          <w:sz w:val="24"/>
          <w:szCs w:val="24"/>
          <w:shd w:fill="f3f3f3" w:val="clear"/>
          <w:rtl w:val="0"/>
        </w:rPr>
        <w:t xml:space="preserve">jupyter notebook</w:t>
      </w:r>
      <w:r w:rsidDel="00000000" w:rsidR="00000000" w:rsidRPr="00000000">
        <w:rPr>
          <w:rtl w:val="0"/>
        </w:rPr>
      </w:r>
    </w:p>
    <w:p w:rsidR="00000000" w:rsidDel="00000000" w:rsidP="00000000" w:rsidRDefault="00000000" w:rsidRPr="00000000" w14:paraId="00000CE8">
      <w:pPr>
        <w:spacing w:after="200" w:line="276" w:lineRule="auto"/>
        <w:rPr>
          <w:rFonts w:ascii="Fira Code" w:cs="Fira Code" w:eastAsia="Fira Code" w:hAnsi="Fira Code"/>
          <w:sz w:val="28"/>
          <w:szCs w:val="28"/>
        </w:rPr>
      </w:pPr>
      <w:r w:rsidDel="00000000" w:rsidR="00000000" w:rsidRPr="00000000">
        <w:rPr>
          <w:rtl w:val="0"/>
        </w:rPr>
      </w:r>
    </w:p>
    <w:p w:rsidR="00000000" w:rsidDel="00000000" w:rsidP="00000000" w:rsidRDefault="00000000" w:rsidRPr="00000000" w14:paraId="00000CE9">
      <w:pPr>
        <w:pStyle w:val="Heading2"/>
        <w:spacing w:after="200" w:line="276" w:lineRule="auto"/>
        <w:rPr>
          <w:rFonts w:ascii="Fira Code" w:cs="Fira Code" w:eastAsia="Fira Code" w:hAnsi="Fira Code"/>
          <w:b w:val="1"/>
          <w:sz w:val="34"/>
          <w:szCs w:val="34"/>
        </w:rPr>
      </w:pPr>
      <w:bookmarkStart w:colFirst="0" w:colLast="0" w:name="_4tfmz0el5djo" w:id="379"/>
      <w:bookmarkEnd w:id="379"/>
      <w:r w:rsidDel="00000000" w:rsidR="00000000" w:rsidRPr="00000000">
        <w:rPr>
          <w:rFonts w:ascii="Fira Code" w:cs="Fira Code" w:eastAsia="Fira Code" w:hAnsi="Fira Code"/>
          <w:b w:val="1"/>
          <w:sz w:val="34"/>
          <w:szCs w:val="34"/>
          <w:rtl w:val="0"/>
        </w:rPr>
        <w:t xml:space="preserve">Error java.io.FileNotFoundException</w:t>
      </w:r>
    </w:p>
    <w:p w:rsidR="00000000" w:rsidDel="00000000" w:rsidP="00000000" w:rsidRDefault="00000000" w:rsidRPr="00000000" w14:paraId="00000CEA">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Code executed:</w:t>
      </w:r>
    </w:p>
    <w:p w:rsidR="00000000" w:rsidDel="00000000" w:rsidP="00000000" w:rsidRDefault="00000000" w:rsidRPr="00000000" w14:paraId="00000C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df = spark.read.parquet(pq_path)</w:t>
      </w:r>
    </w:p>
    <w:p w:rsidR="00000000" w:rsidDel="00000000" w:rsidP="00000000" w:rsidRDefault="00000000" w:rsidRPr="00000000" w14:paraId="00000C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some operations on df …</w:t>
      </w:r>
    </w:p>
    <w:p w:rsidR="00000000" w:rsidDel="00000000" w:rsidP="00000000" w:rsidRDefault="00000000" w:rsidRPr="00000000" w14:paraId="00000C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rPr>
          <w:rFonts w:ascii="Fira Code" w:cs="Fira Code" w:eastAsia="Fira Code" w:hAnsi="Fira Code"/>
        </w:rPr>
      </w:pPr>
      <w:r w:rsidDel="00000000" w:rsidR="00000000" w:rsidRPr="00000000">
        <w:rPr>
          <w:rFonts w:ascii="Fira Code" w:cs="Fira Code" w:eastAsia="Fira Code" w:hAnsi="Fira Code"/>
          <w:sz w:val="24"/>
          <w:szCs w:val="24"/>
          <w:shd w:fill="f3f3f3" w:val="clear"/>
          <w:rtl w:val="0"/>
        </w:rPr>
        <w:t xml:space="preserve">df.write.parquet(pq_path, mode="overwrite")</w:t>
      </w:r>
      <w:r w:rsidDel="00000000" w:rsidR="00000000" w:rsidRPr="00000000">
        <w:rPr>
          <w:rtl w:val="0"/>
        </w:rPr>
      </w:r>
    </w:p>
    <w:p w:rsidR="00000000" w:rsidDel="00000000" w:rsidP="00000000" w:rsidRDefault="00000000" w:rsidRPr="00000000" w14:paraId="00000CEE">
      <w:pPr>
        <w:spacing w:after="200" w:line="276"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CEF">
      <w:pPr>
        <w:spacing w:after="200" w:line="276" w:lineRule="auto"/>
        <w:rPr>
          <w:rFonts w:ascii="Fira Code" w:cs="Fira Code" w:eastAsia="Fira Code" w:hAnsi="Fira Code"/>
        </w:rPr>
      </w:pPr>
      <w:r w:rsidDel="00000000" w:rsidR="00000000" w:rsidRPr="00000000">
        <w:rPr>
          <w:rFonts w:ascii="Fira Code" w:cs="Fira Code" w:eastAsia="Fira Code" w:hAnsi="Fira Code"/>
          <w:rtl w:val="0"/>
        </w:rPr>
        <w:t xml:space="preserve">java.io.FileNotFoundException: File file:/home/xxx/code/data/pq/fhvhv/2021/02/part-00021-523f9ad5-14af-4332-9434-bdcb0831f2b7-c000.snappy.parquet does not exist</w:t>
      </w:r>
    </w:p>
    <w:p w:rsidR="00000000" w:rsidDel="00000000" w:rsidP="00000000" w:rsidRDefault="00000000" w:rsidRPr="00000000" w14:paraId="00000CF0">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CF1">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problem is that Sparks performs lazy transformations, so the actual action that trigger the job is df.write, which does delete the parquet files that is trying to read (mode=”overwrite”)</w:t>
      </w:r>
    </w:p>
    <w:p w:rsidR="00000000" w:rsidDel="00000000" w:rsidP="00000000" w:rsidRDefault="00000000" w:rsidRPr="00000000" w14:paraId="00000CF2">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CF3">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Write to a different directorydf</w:t>
      </w:r>
    </w:p>
    <w:p w:rsidR="00000000" w:rsidDel="00000000" w:rsidP="00000000" w:rsidRDefault="00000000" w:rsidRPr="00000000" w14:paraId="00000CF4">
      <w:pPr>
        <w:spacing w:after="200" w:line="276" w:lineRule="auto"/>
        <w:rPr>
          <w:rFonts w:ascii="Fira Code" w:cs="Fira Code" w:eastAsia="Fira Code" w:hAnsi="Fira Code"/>
        </w:rPr>
      </w:pPr>
      <w:r w:rsidDel="00000000" w:rsidR="00000000" w:rsidRPr="00000000">
        <w:rPr>
          <w:rFonts w:ascii="Fira Code" w:cs="Fira Code" w:eastAsia="Fira Code" w:hAnsi="Fira Code"/>
          <w:sz w:val="24"/>
          <w:szCs w:val="24"/>
          <w:shd w:fill="f3f3f3" w:val="clear"/>
          <w:rtl w:val="0"/>
        </w:rPr>
        <w:t xml:space="preserve">df.write.parquet(pq_path_temp, mode="overwrite")</w:t>
      </w:r>
      <w:r w:rsidDel="00000000" w:rsidR="00000000" w:rsidRPr="00000000">
        <w:rPr>
          <w:rtl w:val="0"/>
        </w:rPr>
      </w:r>
    </w:p>
    <w:p w:rsidR="00000000" w:rsidDel="00000000" w:rsidP="00000000" w:rsidRDefault="00000000" w:rsidRPr="00000000" w14:paraId="00000CF5">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CF6">
      <w:pPr>
        <w:pStyle w:val="Heading2"/>
        <w:spacing w:after="200" w:lineRule="auto"/>
        <w:rPr>
          <w:rFonts w:ascii="Fira Code" w:cs="Fira Code" w:eastAsia="Fira Code" w:hAnsi="Fira Code"/>
          <w:sz w:val="34"/>
          <w:szCs w:val="34"/>
        </w:rPr>
      </w:pPr>
      <w:bookmarkStart w:colFirst="0" w:colLast="0" w:name="_hshy5wnrxx6t" w:id="380"/>
      <w:bookmarkEnd w:id="380"/>
      <w:r w:rsidDel="00000000" w:rsidR="00000000" w:rsidRPr="00000000">
        <w:rPr>
          <w:rFonts w:ascii="Fira Code" w:cs="Fira Code" w:eastAsia="Fira Code" w:hAnsi="Fira Code"/>
          <w:sz w:val="34"/>
          <w:szCs w:val="34"/>
          <w:rtl w:val="0"/>
        </w:rPr>
        <w:t xml:space="preserve">Hadoop - FileNotFoundException: Hadoop bin directory does not exist , when trying to write (Windows)</w:t>
      </w:r>
    </w:p>
    <w:p w:rsidR="00000000" w:rsidDel="00000000" w:rsidP="00000000" w:rsidRDefault="00000000" w:rsidRPr="00000000" w14:paraId="00000CF7">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need to create the Hadoop</w:t>
      </w:r>
      <w:r w:rsidDel="00000000" w:rsidR="00000000" w:rsidRPr="00000000">
        <w:rPr>
          <w:rFonts w:ascii="Fira Code" w:cs="Fira Code" w:eastAsia="Fira Code" w:hAnsi="Fira Code"/>
          <w:sz w:val="25"/>
          <w:szCs w:val="25"/>
          <w:rtl w:val="0"/>
        </w:rPr>
        <w:t xml:space="preserve"> </w:t>
      </w:r>
      <w:r w:rsidDel="00000000" w:rsidR="00000000" w:rsidRPr="00000000">
        <w:rPr>
          <w:rFonts w:ascii="Fira Code" w:cs="Fira Code" w:eastAsia="Fira Code" w:hAnsi="Fira Code"/>
          <w:sz w:val="20"/>
          <w:szCs w:val="20"/>
          <w:rtl w:val="0"/>
        </w:rPr>
        <w:t xml:space="preserve">/bin</w:t>
      </w:r>
      <w:r w:rsidDel="00000000" w:rsidR="00000000" w:rsidRPr="00000000">
        <w:rPr>
          <w:rFonts w:ascii="Fira Code" w:cs="Fira Code" w:eastAsia="Fira Code" w:hAnsi="Fira Code"/>
          <w:sz w:val="25"/>
          <w:szCs w:val="25"/>
          <w:rtl w:val="0"/>
        </w:rPr>
        <w:t xml:space="preserve"> </w:t>
      </w:r>
      <w:r w:rsidDel="00000000" w:rsidR="00000000" w:rsidRPr="00000000">
        <w:rPr>
          <w:rFonts w:ascii="Fira Code" w:cs="Fira Code" w:eastAsia="Fira Code" w:hAnsi="Fira Code"/>
          <w:sz w:val="24"/>
          <w:szCs w:val="24"/>
          <w:rtl w:val="0"/>
        </w:rPr>
        <w:t xml:space="preserve">directory manually and add the downloaded files in there, since the shell script provided for Windows installation just puts them in</w:t>
      </w:r>
      <w:r w:rsidDel="00000000" w:rsidR="00000000" w:rsidRPr="00000000">
        <w:rPr>
          <w:rFonts w:ascii="Fira Code" w:cs="Fira Code" w:eastAsia="Fira Code" w:hAnsi="Fira Code"/>
          <w:sz w:val="25"/>
          <w:szCs w:val="25"/>
          <w:rtl w:val="0"/>
        </w:rPr>
        <w:t xml:space="preserve"> </w:t>
      </w:r>
      <w:r w:rsidDel="00000000" w:rsidR="00000000" w:rsidRPr="00000000">
        <w:rPr>
          <w:rFonts w:ascii="Fira Code" w:cs="Fira Code" w:eastAsia="Fira Code" w:hAnsi="Fira Code"/>
          <w:sz w:val="20"/>
          <w:szCs w:val="20"/>
          <w:rtl w:val="0"/>
        </w:rPr>
        <w:t xml:space="preserve">/c/tools/hadoop-3.2.0/ </w:t>
      </w:r>
      <w:r w:rsidDel="00000000" w:rsidR="00000000" w:rsidRPr="00000000">
        <w:rPr>
          <w:rFonts w:ascii="Fira Code" w:cs="Fira Code" w:eastAsia="Fira Code" w:hAnsi="Fira Code"/>
          <w:sz w:val="25"/>
          <w:szCs w:val="25"/>
          <w:rtl w:val="0"/>
        </w:rPr>
        <w:t xml:space="preserve">.</w:t>
      </w:r>
      <w:r w:rsidDel="00000000" w:rsidR="00000000" w:rsidRPr="00000000">
        <w:rPr>
          <w:rtl w:val="0"/>
        </w:rPr>
      </w:r>
    </w:p>
    <w:p w:rsidR="00000000" w:rsidDel="00000000" w:rsidP="00000000" w:rsidRDefault="00000000" w:rsidRPr="00000000" w14:paraId="00000CF8">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CF9">
      <w:pPr>
        <w:pStyle w:val="Heading2"/>
        <w:spacing w:after="200" w:line="276" w:lineRule="auto"/>
        <w:rPr>
          <w:rFonts w:ascii="Fira Code" w:cs="Fira Code" w:eastAsia="Fira Code" w:hAnsi="Fira Code"/>
          <w:b w:val="1"/>
          <w:sz w:val="34"/>
          <w:szCs w:val="34"/>
        </w:rPr>
      </w:pPr>
      <w:bookmarkStart w:colFirst="0" w:colLast="0" w:name="_rvyjbusobc5x" w:id="381"/>
      <w:bookmarkEnd w:id="381"/>
      <w:r w:rsidDel="00000000" w:rsidR="00000000" w:rsidRPr="00000000">
        <w:rPr>
          <w:rFonts w:ascii="Fira Code" w:cs="Fira Code" w:eastAsia="Fira Code" w:hAnsi="Fira Code"/>
          <w:b w:val="1"/>
          <w:sz w:val="34"/>
          <w:szCs w:val="34"/>
          <w:rtl w:val="0"/>
        </w:rPr>
        <w:t xml:space="preserve">Which type of SQL is used in Spark? Postgres? MySQL? SQL Server?</w:t>
      </w:r>
    </w:p>
    <w:p w:rsidR="00000000" w:rsidDel="00000000" w:rsidP="00000000" w:rsidRDefault="00000000" w:rsidRPr="00000000" w14:paraId="00000CFA">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CFB">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Actually Spark SQL is one independent “type” of SQL - Spark SQL.</w:t>
      </w:r>
    </w:p>
    <w:p w:rsidR="00000000" w:rsidDel="00000000" w:rsidP="00000000" w:rsidRDefault="00000000" w:rsidRPr="00000000" w14:paraId="00000CFC">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several SQL providers are very similar:</w:t>
      </w:r>
    </w:p>
    <w:p w:rsidR="00000000" w:rsidDel="00000000" w:rsidP="00000000" w:rsidRDefault="00000000" w:rsidRPr="00000000" w14:paraId="00000C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SELECT [attributes]</w:t>
      </w:r>
    </w:p>
    <w:p w:rsidR="00000000" w:rsidDel="00000000" w:rsidP="00000000" w:rsidRDefault="00000000" w:rsidRPr="00000000" w14:paraId="00000C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FROM [table]</w:t>
      </w:r>
    </w:p>
    <w:p w:rsidR="00000000" w:rsidDel="00000000" w:rsidP="00000000" w:rsidRDefault="00000000" w:rsidRPr="00000000" w14:paraId="00000C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WHERE [filter]</w:t>
      </w:r>
    </w:p>
    <w:p w:rsidR="00000000" w:rsidDel="00000000" w:rsidP="00000000" w:rsidRDefault="00000000" w:rsidRPr="00000000" w14:paraId="00000D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GROUP BY [grouping attributes]</w:t>
      </w:r>
    </w:p>
    <w:p w:rsidR="00000000" w:rsidDel="00000000" w:rsidP="00000000" w:rsidRDefault="00000000" w:rsidRPr="00000000" w14:paraId="00000D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HAVING [filtering the groups]</w:t>
      </w:r>
    </w:p>
    <w:p w:rsidR="00000000" w:rsidDel="00000000" w:rsidP="00000000" w:rsidRDefault="00000000" w:rsidRPr="00000000" w14:paraId="00000D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ORDER BY [attribute to order]</w:t>
      </w:r>
    </w:p>
    <w:p w:rsidR="00000000" w:rsidDel="00000000" w:rsidP="00000000" w:rsidRDefault="00000000" w:rsidRPr="00000000" w14:paraId="00000D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(INNER/FULL/LEFT/RIGHT) JOIN [table2]</w:t>
      </w:r>
    </w:p>
    <w:p w:rsidR="00000000" w:rsidDel="00000000" w:rsidP="00000000" w:rsidRDefault="00000000" w:rsidRPr="00000000" w14:paraId="00000D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ON [attributes table joining table2] (...)</w:t>
      </w:r>
    </w:p>
    <w:p w:rsidR="00000000" w:rsidDel="00000000" w:rsidP="00000000" w:rsidRDefault="00000000" w:rsidRPr="00000000" w14:paraId="00000D05">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06">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What differs the most between several SQL providers are built-in functions.</w:t>
      </w:r>
    </w:p>
    <w:p w:rsidR="00000000" w:rsidDel="00000000" w:rsidP="00000000" w:rsidRDefault="00000000" w:rsidRPr="00000000" w14:paraId="00000D07">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Built-in Spark SQL function check this link: </w:t>
      </w:r>
      <w:hyperlink r:id="rId232">
        <w:r w:rsidDel="00000000" w:rsidR="00000000" w:rsidRPr="00000000">
          <w:rPr>
            <w:rFonts w:ascii="Fira Code" w:cs="Fira Code" w:eastAsia="Fira Code" w:hAnsi="Fira Code"/>
            <w:sz w:val="25"/>
            <w:szCs w:val="25"/>
            <w:u w:val="single"/>
            <w:shd w:fill="f8f8f8" w:val="clear"/>
            <w:rtl w:val="0"/>
          </w:rPr>
          <w:t xml:space="preserve">https://spark.apache.org/docs/latest/api/sql/index.html</w:t>
        </w:r>
      </w:hyperlink>
      <w:r w:rsidDel="00000000" w:rsidR="00000000" w:rsidRPr="00000000">
        <w:rPr>
          <w:rtl w:val="0"/>
        </w:rPr>
      </w:r>
    </w:p>
    <w:p w:rsidR="00000000" w:rsidDel="00000000" w:rsidP="00000000" w:rsidRDefault="00000000" w:rsidRPr="00000000" w14:paraId="00000D08">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Extra information on SPARK SQL :</w:t>
      </w:r>
    </w:p>
    <w:p w:rsidR="00000000" w:rsidDel="00000000" w:rsidP="00000000" w:rsidRDefault="00000000" w:rsidRPr="00000000" w14:paraId="00000D09">
      <w:pPr>
        <w:spacing w:after="200" w:line="276" w:lineRule="auto"/>
        <w:rPr>
          <w:rFonts w:ascii="Fira Code" w:cs="Fira Code" w:eastAsia="Fira Code" w:hAnsi="Fira Code"/>
          <w:sz w:val="24"/>
          <w:szCs w:val="24"/>
        </w:rPr>
      </w:pPr>
      <w:hyperlink r:id="rId233">
        <w:r w:rsidDel="00000000" w:rsidR="00000000" w:rsidRPr="00000000">
          <w:rPr>
            <w:rFonts w:ascii="Fira Code" w:cs="Fira Code" w:eastAsia="Fira Code" w:hAnsi="Fira Code"/>
            <w:sz w:val="24"/>
            <w:szCs w:val="24"/>
            <w:u w:val="single"/>
            <w:rtl w:val="0"/>
          </w:rPr>
          <w:t xml:space="preserve">https://databricks.com/glossary/what-is-spark-sql#:~:text=Spark%20SQL%20is%20a%20Spark,on%20existing%20deployments%20and%20data</w:t>
        </w:r>
      </w:hyperlink>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D0A">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0B">
      <w:pPr>
        <w:pStyle w:val="Heading2"/>
        <w:spacing w:after="200" w:line="276" w:lineRule="auto"/>
        <w:rPr>
          <w:rFonts w:ascii="Fira Code" w:cs="Fira Code" w:eastAsia="Fira Code" w:hAnsi="Fira Code"/>
          <w:sz w:val="34"/>
          <w:szCs w:val="34"/>
        </w:rPr>
      </w:pPr>
      <w:bookmarkStart w:colFirst="0" w:colLast="0" w:name="_n8bas8n4myco" w:id="382"/>
      <w:bookmarkEnd w:id="382"/>
      <w:r w:rsidDel="00000000" w:rsidR="00000000" w:rsidRPr="00000000">
        <w:rPr>
          <w:rFonts w:ascii="Fira Code" w:cs="Fira Code" w:eastAsia="Fira Code" w:hAnsi="Fira Code"/>
          <w:b w:val="1"/>
          <w:sz w:val="34"/>
          <w:szCs w:val="34"/>
          <w:rtl w:val="0"/>
        </w:rPr>
        <w:t xml:space="preserve">The spark viewer on localhost:4040 was not showing the current run</w:t>
      </w:r>
      <w:r w:rsidDel="00000000" w:rsidR="00000000" w:rsidRPr="00000000">
        <w:rPr>
          <w:rtl w:val="0"/>
        </w:rPr>
      </w:r>
    </w:p>
    <w:p w:rsidR="00000000" w:rsidDel="00000000" w:rsidP="00000000" w:rsidRDefault="00000000" w:rsidRPr="00000000" w14:paraId="00000D0C">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I had two notebooks running, and the one I wanted to look at had opened a port on localhost:4041.</w:t>
      </w:r>
    </w:p>
    <w:p w:rsidR="00000000" w:rsidDel="00000000" w:rsidP="00000000" w:rsidRDefault="00000000" w:rsidRPr="00000000" w14:paraId="00000D0D">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rtl w:val="0"/>
        </w:rPr>
        <w:t xml:space="preserve">If a port</w:t>
      </w:r>
      <w:r w:rsidDel="00000000" w:rsidR="00000000" w:rsidRPr="00000000">
        <w:rPr>
          <w:rFonts w:ascii="Fira Code" w:cs="Fira Code" w:eastAsia="Fira Code" w:hAnsi="Fira Code"/>
          <w:sz w:val="24"/>
          <w:szCs w:val="24"/>
          <w:rtl w:val="0"/>
        </w:rPr>
        <w:t xml:space="preserve"> is in use, then Spark </w:t>
      </w:r>
      <w:r w:rsidDel="00000000" w:rsidR="00000000" w:rsidRPr="00000000">
        <w:rPr>
          <w:rFonts w:ascii="Fira Code" w:cs="Fira Code" w:eastAsia="Fira Code" w:hAnsi="Fira Code"/>
          <w:rtl w:val="0"/>
        </w:rPr>
        <w:t xml:space="preserve">uses the next</w:t>
      </w:r>
      <w:r w:rsidDel="00000000" w:rsidR="00000000" w:rsidRPr="00000000">
        <w:rPr>
          <w:rFonts w:ascii="Fira Code" w:cs="Fira Code" w:eastAsia="Fira Code" w:hAnsi="Fira Code"/>
          <w:sz w:val="24"/>
          <w:szCs w:val="24"/>
          <w:rtl w:val="0"/>
        </w:rPr>
        <w:t xml:space="preserve"> available port number. It can be even 4044. </w:t>
      </w:r>
      <w:r w:rsidDel="00000000" w:rsidR="00000000" w:rsidRPr="00000000">
        <w:rPr>
          <w:rFonts w:ascii="Fira Code" w:cs="Fira Code" w:eastAsia="Fira Code" w:hAnsi="Fira Code"/>
          <w:rtl w:val="0"/>
        </w:rPr>
        <w:t xml:space="preserve">Clean</w:t>
      </w:r>
      <w:r w:rsidDel="00000000" w:rsidR="00000000" w:rsidRPr="00000000">
        <w:rPr>
          <w:rFonts w:ascii="Fira Code" w:cs="Fira Code" w:eastAsia="Fira Code" w:hAnsi="Fira Code"/>
          <w:sz w:val="24"/>
          <w:szCs w:val="24"/>
          <w:rtl w:val="0"/>
        </w:rPr>
        <w:t xml:space="preserve"> up after yourself when a port does not work or a </w:t>
      </w:r>
      <w:r w:rsidDel="00000000" w:rsidR="00000000" w:rsidRPr="00000000">
        <w:rPr>
          <w:rFonts w:ascii="Fira Code" w:cs="Fira Code" w:eastAsia="Fira Code" w:hAnsi="Fira Code"/>
          <w:rtl w:val="0"/>
        </w:rPr>
        <w:t xml:space="preserve">container does not run.</w:t>
      </w:r>
      <w:r w:rsidDel="00000000" w:rsidR="00000000" w:rsidRPr="00000000">
        <w:rPr>
          <w:rtl w:val="0"/>
        </w:rPr>
      </w:r>
    </w:p>
    <w:p w:rsidR="00000000" w:rsidDel="00000000" w:rsidP="00000000" w:rsidRDefault="00000000" w:rsidRPr="00000000" w14:paraId="00000D0E">
      <w:pPr>
        <w:spacing w:after="200" w:line="276" w:lineRule="auto"/>
        <w:rPr>
          <w:rFonts w:ascii="Fira Code" w:cs="Fira Code" w:eastAsia="Fira Code" w:hAnsi="Fira Code"/>
          <w:sz w:val="23"/>
          <w:szCs w:val="23"/>
        </w:rPr>
      </w:pPr>
      <w:r w:rsidDel="00000000" w:rsidR="00000000" w:rsidRPr="00000000">
        <w:rPr>
          <w:rFonts w:ascii="Fira Code" w:cs="Fira Code" w:eastAsia="Fira Code" w:hAnsi="Fira Code"/>
          <w:sz w:val="24"/>
          <w:szCs w:val="24"/>
          <w:rtl w:val="0"/>
        </w:rPr>
        <w:t xml:space="preserve">You can run </w:t>
      </w:r>
      <w:r w:rsidDel="00000000" w:rsidR="00000000" w:rsidRPr="00000000">
        <w:rPr>
          <w:rFonts w:ascii="Fira Code" w:cs="Fira Code" w:eastAsia="Fira Code" w:hAnsi="Fira Code"/>
          <w:sz w:val="24"/>
          <w:szCs w:val="24"/>
          <w:shd w:fill="f3f3f3" w:val="clear"/>
          <w:rtl w:val="0"/>
        </w:rPr>
        <w:t xml:space="preserve">spark.sparkContext.uiWebUrl</w:t>
      </w:r>
      <w:r w:rsidDel="00000000" w:rsidR="00000000" w:rsidRPr="00000000">
        <w:rPr>
          <w:rtl w:val="0"/>
        </w:rPr>
      </w:r>
    </w:p>
    <w:p w:rsidR="00000000" w:rsidDel="00000000" w:rsidP="00000000" w:rsidRDefault="00000000" w:rsidRPr="00000000" w14:paraId="00000D0F">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and result will be some like</w:t>
        <w:br w:type="textWrapping"/>
      </w:r>
      <w:r w:rsidDel="00000000" w:rsidR="00000000" w:rsidRPr="00000000">
        <w:rPr>
          <w:rFonts w:ascii="Fira Code" w:cs="Fira Code" w:eastAsia="Fira Code" w:hAnsi="Fira Code"/>
          <w:sz w:val="23"/>
          <w:szCs w:val="23"/>
          <w:rtl w:val="0"/>
        </w:rPr>
        <w:t xml:space="preserve">'http://172.19.10.61:4041'</w:t>
      </w: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D10">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11">
      <w:pPr>
        <w:pStyle w:val="Heading2"/>
        <w:spacing w:after="200" w:line="276" w:lineRule="auto"/>
        <w:rPr>
          <w:rFonts w:ascii="Fira Code" w:cs="Fira Code" w:eastAsia="Fira Code" w:hAnsi="Fira Code"/>
          <w:sz w:val="34"/>
          <w:szCs w:val="34"/>
        </w:rPr>
      </w:pPr>
      <w:bookmarkStart w:colFirst="0" w:colLast="0" w:name="_tlerxp55nkrh" w:id="383"/>
      <w:bookmarkEnd w:id="383"/>
      <w:r w:rsidDel="00000000" w:rsidR="00000000" w:rsidRPr="00000000">
        <w:rPr>
          <w:rFonts w:ascii="Fira Code" w:cs="Fira Code" w:eastAsia="Fira Code" w:hAnsi="Fira Code"/>
          <w:b w:val="1"/>
          <w:sz w:val="34"/>
          <w:szCs w:val="34"/>
          <w:rtl w:val="0"/>
        </w:rPr>
        <w:t xml:space="preserve">Java - java.lang.NoSuchMethodError: sun.nio.ch.DirectBuffer.cleaner()Lsun/misc/Cleaner Error during repartition call (conda pyspark installation)</w:t>
      </w:r>
      <w:r w:rsidDel="00000000" w:rsidR="00000000" w:rsidRPr="00000000">
        <w:rPr>
          <w:rtl w:val="0"/>
        </w:rPr>
      </w:r>
    </w:p>
    <w:p w:rsidR="00000000" w:rsidDel="00000000" w:rsidP="00000000" w:rsidRDefault="00000000" w:rsidRPr="00000000" w14:paraId="00000D12">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replace Java Developer Kit 11 with Java Developer Kit 8.</w:t>
      </w:r>
    </w:p>
    <w:p w:rsidR="00000000" w:rsidDel="00000000" w:rsidP="00000000" w:rsidRDefault="00000000" w:rsidRPr="00000000" w14:paraId="00000D13">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14">
      <w:pPr>
        <w:spacing w:after="200" w:line="276" w:lineRule="auto"/>
        <w:rPr>
          <w:rFonts w:ascii="Fira Code" w:cs="Fira Code" w:eastAsia="Fira Code" w:hAnsi="Fira Code"/>
          <w:b w:val="1"/>
          <w:sz w:val="34"/>
          <w:szCs w:val="34"/>
        </w:rPr>
      </w:pPr>
      <w:r w:rsidDel="00000000" w:rsidR="00000000" w:rsidRPr="00000000">
        <w:rPr>
          <w:rFonts w:ascii="Fira Code" w:cs="Fira Code" w:eastAsia="Fira Code" w:hAnsi="Fira Code"/>
          <w:b w:val="1"/>
          <w:sz w:val="34"/>
          <w:szCs w:val="34"/>
          <w:rtl w:val="0"/>
        </w:rPr>
        <w:t xml:space="preserve">Java - RuntimeError: Java gateway process exited before sending its port number</w:t>
      </w:r>
    </w:p>
    <w:p w:rsidR="00000000" w:rsidDel="00000000" w:rsidP="00000000" w:rsidRDefault="00000000" w:rsidRPr="00000000" w14:paraId="00000D15">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Shows java_home is not set on the notebook log</w:t>
      </w:r>
    </w:p>
    <w:p w:rsidR="00000000" w:rsidDel="00000000" w:rsidP="00000000" w:rsidRDefault="00000000" w:rsidRPr="00000000" w14:paraId="00000D16">
      <w:pPr>
        <w:spacing w:after="200" w:line="276" w:lineRule="auto"/>
        <w:rPr>
          <w:rFonts w:ascii="Fira Code" w:cs="Fira Code" w:eastAsia="Fira Code" w:hAnsi="Fira Code"/>
          <w:sz w:val="24"/>
          <w:szCs w:val="24"/>
        </w:rPr>
      </w:pPr>
      <w:hyperlink r:id="rId234">
        <w:r w:rsidDel="00000000" w:rsidR="00000000" w:rsidRPr="00000000">
          <w:rPr>
            <w:rFonts w:ascii="Fira Code" w:cs="Fira Code" w:eastAsia="Fira Code" w:hAnsi="Fira Code"/>
            <w:sz w:val="24"/>
            <w:szCs w:val="24"/>
            <w:u w:val="single"/>
            <w:rtl w:val="0"/>
          </w:rPr>
          <w:t xml:space="preserve">https://sparkbyexamples.com/pyspark/pyspark-exception-java-gateway-process-exited-before-sending-the-driver-its-port-number/</w:t>
        </w:r>
      </w:hyperlink>
      <w:r w:rsidDel="00000000" w:rsidR="00000000" w:rsidRPr="00000000">
        <w:rPr>
          <w:rtl w:val="0"/>
        </w:rPr>
      </w:r>
    </w:p>
    <w:p w:rsidR="00000000" w:rsidDel="00000000" w:rsidP="00000000" w:rsidRDefault="00000000" w:rsidRPr="00000000" w14:paraId="00000D17">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rtl w:val="0"/>
        </w:rPr>
        <w:t xml:space="preserve">https://twitter.com/drkrishnaanand/status/1765423415878463839</w:t>
      </w:r>
      <w:r w:rsidDel="00000000" w:rsidR="00000000" w:rsidRPr="00000000">
        <w:rPr>
          <w:rtl w:val="0"/>
        </w:rPr>
      </w:r>
    </w:p>
    <w:p w:rsidR="00000000" w:rsidDel="00000000" w:rsidP="00000000" w:rsidRDefault="00000000" w:rsidRPr="00000000" w14:paraId="00000D18">
      <w:pPr>
        <w:pStyle w:val="Heading2"/>
        <w:spacing w:after="200" w:line="276" w:lineRule="auto"/>
        <w:rPr>
          <w:rFonts w:ascii="Fira Code" w:cs="Fira Code" w:eastAsia="Fira Code" w:hAnsi="Fira Code"/>
          <w:sz w:val="34"/>
          <w:szCs w:val="34"/>
        </w:rPr>
      </w:pPr>
      <w:bookmarkStart w:colFirst="0" w:colLast="0" w:name="_2pbmmvkw64ax" w:id="384"/>
      <w:bookmarkEnd w:id="384"/>
      <w:r w:rsidDel="00000000" w:rsidR="00000000" w:rsidRPr="00000000">
        <w:rPr>
          <w:rFonts w:ascii="Fira Code" w:cs="Fira Code" w:eastAsia="Fira Code" w:hAnsi="Fira Code"/>
          <w:sz w:val="34"/>
          <w:szCs w:val="34"/>
          <w:rtl w:val="0"/>
        </w:rPr>
        <w:t xml:space="preserve">Spark fails when reading from BigQuery and using `.show()` on `SELECT` queries</w:t>
      </w:r>
    </w:p>
    <w:p w:rsidR="00000000" w:rsidDel="00000000" w:rsidP="00000000" w:rsidRDefault="00000000" w:rsidRPr="00000000" w14:paraId="00000D19">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1A">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 got it working using </w:t>
      </w:r>
      <w:r w:rsidDel="00000000" w:rsidR="00000000" w:rsidRPr="00000000">
        <w:rPr>
          <w:rFonts w:ascii="Fira Code" w:cs="Fira Code" w:eastAsia="Fira Code" w:hAnsi="Fira Code"/>
          <w:sz w:val="24"/>
          <w:szCs w:val="24"/>
          <w:shd w:fill="f3f3f3" w:val="clear"/>
          <w:rtl w:val="0"/>
        </w:rPr>
        <w:t xml:space="preserve">`gcs-connector-hadoop-2.2.5-shaded.jar`</w:t>
      </w:r>
      <w:r w:rsidDel="00000000" w:rsidR="00000000" w:rsidRPr="00000000">
        <w:rPr>
          <w:rFonts w:ascii="Fira Code" w:cs="Fira Code" w:eastAsia="Fira Code" w:hAnsi="Fira Code"/>
          <w:sz w:val="24"/>
          <w:szCs w:val="24"/>
          <w:rtl w:val="0"/>
        </w:rPr>
        <w:t xml:space="preserve"> and Spark 3.1</w:t>
      </w:r>
    </w:p>
    <w:p w:rsidR="00000000" w:rsidDel="00000000" w:rsidP="00000000" w:rsidRDefault="00000000" w:rsidRPr="00000000" w14:paraId="00000D1B">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 also added the google_credentials.json and .p12 to auth with gcs. These files are downloadable from GCP Service account.</w:t>
      </w:r>
    </w:p>
    <w:p w:rsidR="00000000" w:rsidDel="00000000" w:rsidP="00000000" w:rsidRDefault="00000000" w:rsidRPr="00000000" w14:paraId="00000D1C">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1D">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To create the SparkSession:</w:t>
      </w:r>
    </w:p>
    <w:p w:rsidR="00000000" w:rsidDel="00000000" w:rsidP="00000000" w:rsidRDefault="00000000" w:rsidRPr="00000000" w14:paraId="00000D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spark = SparkSession.builder.master('local[*]') \</w:t>
      </w:r>
    </w:p>
    <w:p w:rsidR="00000000" w:rsidDel="00000000" w:rsidP="00000000" w:rsidRDefault="00000000" w:rsidRPr="00000000" w14:paraId="00000D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.appName('spark-read-from-bigquery') \</w:t>
      </w:r>
    </w:p>
    <w:p w:rsidR="00000000" w:rsidDel="00000000" w:rsidP="00000000" w:rsidRDefault="00000000" w:rsidRPr="00000000" w14:paraId="00000D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.config('BigQueryProjectId','razor-project-xxxxxxx) \</w:t>
      </w:r>
    </w:p>
    <w:p w:rsidR="00000000" w:rsidDel="00000000" w:rsidP="00000000" w:rsidRDefault="00000000" w:rsidRPr="00000000" w14:paraId="00000D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.config('BigQueryDatasetLocation','de_final_data') \</w:t>
      </w:r>
    </w:p>
    <w:p w:rsidR="00000000" w:rsidDel="00000000" w:rsidP="00000000" w:rsidRDefault="00000000" w:rsidRPr="00000000" w14:paraId="00000D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.config('parentProject','razor-project-xxxxxxx) \</w:t>
      </w:r>
    </w:p>
    <w:p w:rsidR="00000000" w:rsidDel="00000000" w:rsidP="00000000" w:rsidRDefault="00000000" w:rsidRPr="00000000" w14:paraId="00000D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.config("google.cloud.auth.service.account.enable", "true") \</w:t>
      </w:r>
    </w:p>
    <w:p w:rsidR="00000000" w:rsidDel="00000000" w:rsidP="00000000" w:rsidRDefault="00000000" w:rsidRPr="00000000" w14:paraId="00000D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.config("credentialsFile", "google_credentials.json") \</w:t>
      </w:r>
    </w:p>
    <w:p w:rsidR="00000000" w:rsidDel="00000000" w:rsidP="00000000" w:rsidRDefault="00000000" w:rsidRPr="00000000" w14:paraId="00000D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.config("GcpJsonKeyFile", "google_credentials.json") \</w:t>
      </w:r>
    </w:p>
    <w:p w:rsidR="00000000" w:rsidDel="00000000" w:rsidP="00000000" w:rsidRDefault="00000000" w:rsidRPr="00000000" w14:paraId="00000D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.config("spark.driver.memory", "4g") \</w:t>
      </w:r>
    </w:p>
    <w:p w:rsidR="00000000" w:rsidDel="00000000" w:rsidP="00000000" w:rsidRDefault="00000000" w:rsidRPr="00000000" w14:paraId="00000D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.config("spark.executor.memory", "2g") \</w:t>
      </w:r>
    </w:p>
    <w:p w:rsidR="00000000" w:rsidDel="00000000" w:rsidP="00000000" w:rsidRDefault="00000000" w:rsidRPr="00000000" w14:paraId="00000D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.config("spark.memory.offHeap.enabled",True) \</w:t>
      </w:r>
    </w:p>
    <w:p w:rsidR="00000000" w:rsidDel="00000000" w:rsidP="00000000" w:rsidRDefault="00000000" w:rsidRPr="00000000" w14:paraId="00000D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.config("spark.memory.offHeap.size","5g") \</w:t>
      </w:r>
    </w:p>
    <w:p w:rsidR="00000000" w:rsidDel="00000000" w:rsidP="00000000" w:rsidRDefault="00000000" w:rsidRPr="00000000" w14:paraId="00000D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.config('google.cloud.auth.service.account.json.keyfile', "google_credentials.json") \</w:t>
      </w:r>
    </w:p>
    <w:p w:rsidR="00000000" w:rsidDel="00000000" w:rsidP="00000000" w:rsidRDefault="00000000" w:rsidRPr="00000000" w14:paraId="00000D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.config("fs.gs.project.id", "razor-project-xxxxxxx") \</w:t>
      </w:r>
    </w:p>
    <w:p w:rsidR="00000000" w:rsidDel="00000000" w:rsidP="00000000" w:rsidRDefault="00000000" w:rsidRPr="00000000" w14:paraId="00000D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.config("fs.gs.impl", "com.google.cloud.hadoop.fs.gcs.GoogleHadoopFileSystem") \</w:t>
      </w:r>
    </w:p>
    <w:p w:rsidR="00000000" w:rsidDel="00000000" w:rsidP="00000000" w:rsidRDefault="00000000" w:rsidRPr="00000000" w14:paraId="00000D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.config("fs.AbstractFileSystem.gs.impl", "com.google.cloud.hadoop.fs.gcs.GoogleHadoopFS") \</w:t>
      </w:r>
    </w:p>
    <w:p w:rsidR="00000000" w:rsidDel="00000000" w:rsidP="00000000" w:rsidRDefault="00000000" w:rsidRPr="00000000" w14:paraId="00000D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    .getOrCreate()</w:t>
      </w:r>
      <w:r w:rsidDel="00000000" w:rsidR="00000000" w:rsidRPr="00000000">
        <w:rPr>
          <w:rtl w:val="0"/>
        </w:rPr>
      </w:r>
    </w:p>
    <w:p w:rsidR="00000000" w:rsidDel="00000000" w:rsidP="00000000" w:rsidRDefault="00000000" w:rsidRPr="00000000" w14:paraId="00000D2F">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30">
      <w:pPr>
        <w:pStyle w:val="Heading2"/>
        <w:spacing w:after="200" w:line="276" w:lineRule="auto"/>
        <w:rPr>
          <w:rFonts w:ascii="Fira Code" w:cs="Fira Code" w:eastAsia="Fira Code" w:hAnsi="Fira Code"/>
          <w:sz w:val="34"/>
          <w:szCs w:val="34"/>
        </w:rPr>
      </w:pPr>
      <w:bookmarkStart w:colFirst="0" w:colLast="0" w:name="_3e06x8ahp0xe" w:id="385"/>
      <w:bookmarkEnd w:id="385"/>
      <w:r w:rsidDel="00000000" w:rsidR="00000000" w:rsidRPr="00000000">
        <w:rPr>
          <w:rFonts w:ascii="Fira Code" w:cs="Fira Code" w:eastAsia="Fira Code" w:hAnsi="Fira Code"/>
          <w:sz w:val="34"/>
          <w:szCs w:val="34"/>
          <w:rtl w:val="0"/>
        </w:rPr>
        <w:t xml:space="preserve">Spark BigQuery connector Automatic configuration</w:t>
      </w:r>
    </w:p>
    <w:p w:rsidR="00000000" w:rsidDel="00000000" w:rsidP="00000000" w:rsidRDefault="00000000" w:rsidRPr="00000000" w14:paraId="00000D31">
      <w:pPr>
        <w:spacing w:after="200" w:line="276" w:lineRule="auto"/>
        <w:rPr>
          <w:rFonts w:ascii="Fira Code" w:cs="Fira Code" w:eastAsia="Fira Code" w:hAnsi="Fira Code"/>
        </w:rPr>
      </w:pPr>
      <w:r w:rsidDel="00000000" w:rsidR="00000000" w:rsidRPr="00000000">
        <w:rPr>
          <w:rFonts w:ascii="Fira Code" w:cs="Fira Code" w:eastAsia="Fira Code" w:hAnsi="Fira Code"/>
          <w:sz w:val="24"/>
          <w:szCs w:val="24"/>
          <w:rtl w:val="0"/>
        </w:rPr>
        <w:t xml:space="preserve">While creating a SparkSession using the config </w:t>
      </w:r>
      <w:r w:rsidDel="00000000" w:rsidR="00000000" w:rsidRPr="00000000">
        <w:rPr>
          <w:rFonts w:ascii="Fira Code" w:cs="Fira Code" w:eastAsia="Fira Code" w:hAnsi="Fira Code"/>
          <w:b w:val="1"/>
          <w:rtl w:val="0"/>
        </w:rPr>
        <w:t xml:space="preserve">spark.jars.packages</w:t>
      </w:r>
      <w:r w:rsidDel="00000000" w:rsidR="00000000" w:rsidRPr="00000000">
        <w:rPr>
          <w:rFonts w:ascii="Fira Code" w:cs="Fira Code" w:eastAsia="Fira Code" w:hAnsi="Fira Code"/>
          <w:rtl w:val="0"/>
        </w:rPr>
        <w:t xml:space="preserve"> as </w:t>
      </w:r>
      <w:r w:rsidDel="00000000" w:rsidR="00000000" w:rsidRPr="00000000">
        <w:rPr>
          <w:rFonts w:ascii="Fira Code" w:cs="Fira Code" w:eastAsia="Fira Code" w:hAnsi="Fira Code"/>
          <w:i w:val="1"/>
          <w:rtl w:val="0"/>
        </w:rPr>
        <w:t xml:space="preserve">com.google.cloud.spark:spark-bigquery-with-dependencies_2.12:0.23.2</w:t>
      </w:r>
      <w:r w:rsidDel="00000000" w:rsidR="00000000" w:rsidRPr="00000000">
        <w:rPr>
          <w:rtl w:val="0"/>
        </w:rPr>
      </w:r>
    </w:p>
    <w:p w:rsidR="00000000" w:rsidDel="00000000" w:rsidP="00000000" w:rsidRDefault="00000000" w:rsidRPr="00000000" w14:paraId="00000D32">
      <w:pPr>
        <w:shd w:fill="ffffff" w:val="clear"/>
        <w:spacing w:after="200" w:line="240" w:lineRule="auto"/>
        <w:rPr>
          <w:rFonts w:ascii="Fira Code" w:cs="Fira Code" w:eastAsia="Fira Code" w:hAnsi="Fira Code"/>
          <w:sz w:val="24"/>
          <w:szCs w:val="24"/>
        </w:rPr>
      </w:pPr>
      <w:r w:rsidDel="00000000" w:rsidR="00000000" w:rsidRPr="00000000">
        <w:rPr>
          <w:rFonts w:ascii="Fira Code" w:cs="Fira Code" w:eastAsia="Fira Code" w:hAnsi="Fira Code"/>
          <w:shd w:fill="f3f3f3" w:val="clear"/>
          <w:rtl w:val="0"/>
        </w:rPr>
        <w:t xml:space="preserve">spark = SparkSession.builder.master('local').appName('bq').config("spark.jars.packages", "com.google.cloud.spark:spark-bigquery-with-dependencies_2.12:0.23.2").getOrCreate()</w:t>
      </w: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D33">
      <w:pPr>
        <w:shd w:fill="ffffff" w:val="clea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34">
      <w:pPr>
        <w:shd w:fill="ffffff" w:val="clea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automatically downloads the required dependency jars and configures the connector, removing the need to manage this dependency. More details available </w:t>
      </w:r>
      <w:hyperlink r:id="rId235">
        <w:r w:rsidDel="00000000" w:rsidR="00000000" w:rsidRPr="00000000">
          <w:rPr>
            <w:rFonts w:ascii="Fira Code" w:cs="Fira Code" w:eastAsia="Fira Code" w:hAnsi="Fira Code"/>
            <w:sz w:val="24"/>
            <w:szCs w:val="24"/>
            <w:rtl w:val="0"/>
          </w:rPr>
          <w:t xml:space="preserve">here</w:t>
        </w:r>
      </w:hyperlink>
      <w:r w:rsidDel="00000000" w:rsidR="00000000" w:rsidRPr="00000000">
        <w:rPr>
          <w:rtl w:val="0"/>
        </w:rPr>
      </w:r>
    </w:p>
    <w:p w:rsidR="00000000" w:rsidDel="00000000" w:rsidP="00000000" w:rsidRDefault="00000000" w:rsidRPr="00000000" w14:paraId="00000D35">
      <w:pPr>
        <w:shd w:fill="ffffff" w:val="clea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36">
      <w:pPr>
        <w:pStyle w:val="Heading2"/>
        <w:shd w:fill="ffffff" w:val="clear"/>
        <w:spacing w:after="200" w:line="276" w:lineRule="auto"/>
        <w:rPr>
          <w:rFonts w:ascii="Fira Code" w:cs="Fira Code" w:eastAsia="Fira Code" w:hAnsi="Fira Code"/>
          <w:sz w:val="34"/>
          <w:szCs w:val="34"/>
        </w:rPr>
      </w:pPr>
      <w:bookmarkStart w:colFirst="0" w:colLast="0" w:name="_t66gruefk9sj" w:id="386"/>
      <w:bookmarkEnd w:id="386"/>
      <w:r w:rsidDel="00000000" w:rsidR="00000000" w:rsidRPr="00000000">
        <w:rPr>
          <w:rFonts w:ascii="Fira Code" w:cs="Fira Code" w:eastAsia="Fira Code" w:hAnsi="Fira Code"/>
          <w:sz w:val="34"/>
          <w:szCs w:val="34"/>
          <w:rtl w:val="0"/>
        </w:rPr>
        <w:t xml:space="preserve">Spark Cloud Storage connector</w:t>
      </w:r>
    </w:p>
    <w:p w:rsidR="00000000" w:rsidDel="00000000" w:rsidP="00000000" w:rsidRDefault="00000000" w:rsidRPr="00000000" w14:paraId="00000D37">
      <w:pPr>
        <w:shd w:fill="ffffff" w:val="clear"/>
        <w:spacing w:after="200" w:line="276" w:lineRule="auto"/>
        <w:rPr>
          <w:rFonts w:ascii="Fira Code" w:cs="Fira Code" w:eastAsia="Fira Code" w:hAnsi="Fira Code"/>
        </w:rPr>
      </w:pPr>
      <w:hyperlink r:id="rId236">
        <w:r w:rsidDel="00000000" w:rsidR="00000000" w:rsidRPr="00000000">
          <w:rPr>
            <w:rFonts w:ascii="Fira Code" w:cs="Fira Code" w:eastAsia="Fira Code" w:hAnsi="Fira Code"/>
            <w:sz w:val="24"/>
            <w:szCs w:val="24"/>
            <w:u w:val="single"/>
            <w:rtl w:val="0"/>
          </w:rPr>
          <w:t xml:space="preserve">Link to Slack Thread </w:t>
        </w:r>
      </w:hyperlink>
      <w:r w:rsidDel="00000000" w:rsidR="00000000" w:rsidRPr="00000000">
        <w:rPr>
          <w:rFonts w:ascii="Fira Code" w:cs="Fira Code" w:eastAsia="Fira Code" w:hAnsi="Fira Code"/>
          <w:sz w:val="34"/>
          <w:szCs w:val="34"/>
          <w:rtl w:val="0"/>
        </w:rPr>
        <w:t xml:space="preserve">: </w:t>
      </w:r>
      <w:r w:rsidDel="00000000" w:rsidR="00000000" w:rsidRPr="00000000">
        <w:rPr>
          <w:rFonts w:ascii="Fira Code" w:cs="Fira Code" w:eastAsia="Fira Code" w:hAnsi="Fira Code"/>
          <w:rtl w:val="0"/>
        </w:rPr>
        <w:t xml:space="preserve">has anyone figured out how to read from GCP data lake instead of downloading all the taxi data again?</w:t>
      </w:r>
    </w:p>
    <w:p w:rsidR="00000000" w:rsidDel="00000000" w:rsidP="00000000" w:rsidRDefault="00000000" w:rsidRPr="00000000" w14:paraId="00000D38">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There’s a few extra steps to go into reading from GCS with PySpark</w:t>
      </w:r>
    </w:p>
    <w:p w:rsidR="00000000" w:rsidDel="00000000" w:rsidP="00000000" w:rsidRDefault="00000000" w:rsidRPr="00000000" w14:paraId="00000D39">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3A">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1.)  IMPORTANT: Download the Cloud Storage connector for Hadoop here:</w:t>
      </w:r>
      <w:hyperlink r:id="rId237">
        <w:r w:rsidDel="00000000" w:rsidR="00000000" w:rsidRPr="00000000">
          <w:rPr>
            <w:rFonts w:ascii="Fira Code" w:cs="Fira Code" w:eastAsia="Fira Code" w:hAnsi="Fira Code"/>
            <w:sz w:val="24"/>
            <w:szCs w:val="24"/>
            <w:u w:val="single"/>
            <w:rtl w:val="0"/>
          </w:rPr>
          <w:t xml:space="preserve"> https://cloud.google.com/dataproc/docs/concepts/connectors/cloud-storage#clusters</w:t>
        </w:r>
      </w:hyperlink>
      <w:r w:rsidDel="00000000" w:rsidR="00000000" w:rsidRPr="00000000">
        <w:rPr>
          <w:rtl w:val="0"/>
        </w:rPr>
      </w:r>
    </w:p>
    <w:p w:rsidR="00000000" w:rsidDel="00000000" w:rsidP="00000000" w:rsidRDefault="00000000" w:rsidRPr="00000000" w14:paraId="00000D3B">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As the name implies, this .jar file is what essentially connects PySpark with your GCS</w:t>
      </w:r>
    </w:p>
    <w:p w:rsidR="00000000" w:rsidDel="00000000" w:rsidP="00000000" w:rsidRDefault="00000000" w:rsidRPr="00000000" w14:paraId="00000D3C">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3D">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2.) Move the .jar file to your Spark file directory. I installed Spark using homebrew on my MacOS machine and I had to create a /jars directory under "/opt/homebrew/Cellar/apache-spark/3.2.1/ (where my spark dir is located)</w:t>
      </w:r>
    </w:p>
    <w:p w:rsidR="00000000" w:rsidDel="00000000" w:rsidP="00000000" w:rsidRDefault="00000000" w:rsidRPr="00000000" w14:paraId="00000D3E">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3F">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3.) In your Python script, there are a few extra classes you’ll have to import:</w:t>
      </w:r>
    </w:p>
    <w:p w:rsidR="00000000" w:rsidDel="00000000" w:rsidP="00000000" w:rsidRDefault="00000000" w:rsidRPr="00000000" w14:paraId="00000D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import pyspark</w:t>
      </w:r>
    </w:p>
    <w:p w:rsidR="00000000" w:rsidDel="00000000" w:rsidP="00000000" w:rsidRDefault="00000000" w:rsidRPr="00000000" w14:paraId="00000D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from pyspark.sql import SparkSession</w:t>
      </w:r>
    </w:p>
    <w:p w:rsidR="00000000" w:rsidDel="00000000" w:rsidP="00000000" w:rsidRDefault="00000000" w:rsidRPr="00000000" w14:paraId="00000D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from pyspark.conf import SparkConf</w:t>
      </w:r>
    </w:p>
    <w:p w:rsidR="00000000" w:rsidDel="00000000" w:rsidP="00000000" w:rsidRDefault="00000000" w:rsidRPr="00000000" w14:paraId="00000D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from pyspark.context import SparkContext</w:t>
      </w:r>
      <w:r w:rsidDel="00000000" w:rsidR="00000000" w:rsidRPr="00000000">
        <w:rPr>
          <w:rtl w:val="0"/>
        </w:rPr>
      </w:r>
    </w:p>
    <w:p w:rsidR="00000000" w:rsidDel="00000000" w:rsidP="00000000" w:rsidRDefault="00000000" w:rsidRPr="00000000" w14:paraId="00000D44">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45">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4.) You must set up your configurations before building your SparkSession. Here’s my code snippet:</w:t>
      </w:r>
    </w:p>
    <w:p w:rsidR="00000000" w:rsidDel="00000000" w:rsidP="00000000" w:rsidRDefault="00000000" w:rsidRPr="00000000" w14:paraId="00000D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conf = SparkConf() \</w:t>
      </w:r>
    </w:p>
    <w:p w:rsidR="00000000" w:rsidDel="00000000" w:rsidP="00000000" w:rsidRDefault="00000000" w:rsidRPr="00000000" w14:paraId="00000D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.setMaster('local[*]') \</w:t>
      </w:r>
    </w:p>
    <w:p w:rsidR="00000000" w:rsidDel="00000000" w:rsidP="00000000" w:rsidRDefault="00000000" w:rsidRPr="00000000" w14:paraId="00000D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.setAppName('test') \</w:t>
      </w:r>
    </w:p>
    <w:p w:rsidR="00000000" w:rsidDel="00000000" w:rsidP="00000000" w:rsidRDefault="00000000" w:rsidRPr="00000000" w14:paraId="00000D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.set("spark.jars", "/opt/homebrew/Cellar/apache-spark/3.2.1/jars/gcs-connector-hadoop3-latest.jar") \</w:t>
      </w:r>
    </w:p>
    <w:p w:rsidR="00000000" w:rsidDel="00000000" w:rsidP="00000000" w:rsidRDefault="00000000" w:rsidRPr="00000000" w14:paraId="00000D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.set("spark.hadoop.google.cloud.auth.service.account.enable", "true") \</w:t>
      </w:r>
    </w:p>
    <w:p w:rsidR="00000000" w:rsidDel="00000000" w:rsidP="00000000" w:rsidRDefault="00000000" w:rsidRPr="00000000" w14:paraId="00000D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.set("spark.hadoop.google.cloud.auth.service.account.json.keyfile", "path/to/google_credentials.json")</w:t>
      </w:r>
    </w:p>
    <w:p w:rsidR="00000000" w:rsidDel="00000000" w:rsidP="00000000" w:rsidRDefault="00000000" w:rsidRPr="00000000" w14:paraId="00000D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D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sc = SparkContext(conf=conf)</w:t>
      </w:r>
    </w:p>
    <w:p w:rsidR="00000000" w:rsidDel="00000000" w:rsidP="00000000" w:rsidRDefault="00000000" w:rsidRPr="00000000" w14:paraId="00000D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D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sc._jsc.hadoopConfiguration().set("fs.AbstractFileSystem.gs.impl",  "com.google.cloud.hadoop.fs.gcs.GoogleHadoopFS")</w:t>
      </w:r>
    </w:p>
    <w:p w:rsidR="00000000" w:rsidDel="00000000" w:rsidP="00000000" w:rsidRDefault="00000000" w:rsidRPr="00000000" w14:paraId="00000D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sc._jsc.hadoopConfiguration().set("fs.gs.impl", "com.google.cloud.hadoop.fs.gcs.GoogleHadoopFileSystem")</w:t>
      </w:r>
    </w:p>
    <w:p w:rsidR="00000000" w:rsidDel="00000000" w:rsidP="00000000" w:rsidRDefault="00000000" w:rsidRPr="00000000" w14:paraId="00000D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sc._jsc.hadoopConfiguration().set("fs.gs.auth.service.account.json.keyfile", "path/to/google_credentials.json")</w:t>
      </w:r>
    </w:p>
    <w:p w:rsidR="00000000" w:rsidDel="00000000" w:rsidP="00000000" w:rsidRDefault="00000000" w:rsidRPr="00000000" w14:paraId="00000D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sc._jsc.hadoopConfiguration().set("fs.gs.auth.service.account.enable", "true")</w:t>
      </w:r>
      <w:r w:rsidDel="00000000" w:rsidR="00000000" w:rsidRPr="00000000">
        <w:rPr>
          <w:rtl w:val="0"/>
        </w:rPr>
      </w:r>
    </w:p>
    <w:p w:rsidR="00000000" w:rsidDel="00000000" w:rsidP="00000000" w:rsidRDefault="00000000" w:rsidRPr="00000000" w14:paraId="00000D53">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54">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5.) Once you run that, build your SparkSession with the new parameters we’d just instantiated in the previous step:</w:t>
      </w:r>
    </w:p>
    <w:p w:rsidR="00000000" w:rsidDel="00000000" w:rsidP="00000000" w:rsidRDefault="00000000" w:rsidRPr="00000000" w14:paraId="00000D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spark = SparkSession.builder \</w:t>
      </w:r>
    </w:p>
    <w:p w:rsidR="00000000" w:rsidDel="00000000" w:rsidP="00000000" w:rsidRDefault="00000000" w:rsidRPr="00000000" w14:paraId="00000D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.config(conf=sc.getConf()) \</w:t>
      </w:r>
    </w:p>
    <w:p w:rsidR="00000000" w:rsidDel="00000000" w:rsidP="00000000" w:rsidRDefault="00000000" w:rsidRPr="00000000" w14:paraId="00000D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.getOrCreate()</w:t>
      </w:r>
    </w:p>
    <w:p w:rsidR="00000000" w:rsidDel="00000000" w:rsidP="00000000" w:rsidRDefault="00000000" w:rsidRPr="00000000" w14:paraId="00000D58">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59">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6.) Finally, you’re able to read your files straight from GCS!</w:t>
      </w:r>
    </w:p>
    <w:p w:rsidR="00000000" w:rsidDel="00000000" w:rsidP="00000000" w:rsidRDefault="00000000" w:rsidRPr="00000000" w14:paraId="00000D5A">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hd w:fill="f3f3f3" w:val="clear"/>
          <w:rtl w:val="0"/>
        </w:rPr>
        <w:t xml:space="preserve">start-slave.sh: command not found</w:t>
      </w:r>
      <w:r w:rsidDel="00000000" w:rsidR="00000000" w:rsidRPr="00000000">
        <w:rPr>
          <w:rtl w:val="0"/>
        </w:rPr>
      </w:r>
    </w:p>
    <w:p w:rsidR="00000000" w:rsidDel="00000000" w:rsidP="00000000" w:rsidRDefault="00000000" w:rsidRPr="00000000" w14:paraId="00000D5B">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5C">
      <w:pPr>
        <w:pStyle w:val="Heading2"/>
        <w:spacing w:after="200" w:line="276" w:lineRule="auto"/>
        <w:rPr>
          <w:rFonts w:ascii="Fira Code" w:cs="Fira Code" w:eastAsia="Fira Code" w:hAnsi="Fira Code"/>
          <w:sz w:val="34"/>
          <w:szCs w:val="34"/>
        </w:rPr>
      </w:pPr>
      <w:bookmarkStart w:colFirst="0" w:colLast="0" w:name="_5gtbo1kmxkdw" w:id="387"/>
      <w:bookmarkEnd w:id="387"/>
      <w:r w:rsidDel="00000000" w:rsidR="00000000" w:rsidRPr="00000000">
        <w:rPr>
          <w:rFonts w:ascii="Fira Code" w:cs="Fira Code" w:eastAsia="Fira Code" w:hAnsi="Fira Code"/>
          <w:sz w:val="34"/>
          <w:szCs w:val="34"/>
          <w:rtl w:val="0"/>
        </w:rPr>
        <w:t xml:space="preserve">How can I read a small number of rows from the parquet file directly?</w:t>
      </w:r>
      <w:r w:rsidDel="00000000" w:rsidR="00000000" w:rsidRPr="00000000">
        <w:rPr>
          <w:rtl w:val="0"/>
        </w:rPr>
      </w:r>
    </w:p>
    <w:p w:rsidR="00000000" w:rsidDel="00000000" w:rsidP="00000000" w:rsidRDefault="00000000" w:rsidRPr="00000000" w14:paraId="00000D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from pyarrow.parquet import ParquetFile</w:t>
      </w:r>
    </w:p>
    <w:p w:rsidR="00000000" w:rsidDel="00000000" w:rsidP="00000000" w:rsidRDefault="00000000" w:rsidRPr="00000000" w14:paraId="00000D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pf = ParquetFile('fhvhv_tripdata_2021-01.parquet')</w:t>
      </w:r>
    </w:p>
    <w:p w:rsidR="00000000" w:rsidDel="00000000" w:rsidP="00000000" w:rsidRDefault="00000000" w:rsidRPr="00000000" w14:paraId="00000D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#pyarrow builds tables, not dataframes</w:t>
      </w:r>
    </w:p>
    <w:p w:rsidR="00000000" w:rsidDel="00000000" w:rsidP="00000000" w:rsidRDefault="00000000" w:rsidRPr="00000000" w14:paraId="00000D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tbl_small = next(pf.iter_batches(batch_size = 1000))</w:t>
      </w:r>
    </w:p>
    <w:p w:rsidR="00000000" w:rsidDel="00000000" w:rsidP="00000000" w:rsidRDefault="00000000" w:rsidRPr="00000000" w14:paraId="00000D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#this function converts the table to a dataframe of manageable size</w:t>
      </w:r>
    </w:p>
    <w:p w:rsidR="00000000" w:rsidDel="00000000" w:rsidP="00000000" w:rsidRDefault="00000000" w:rsidRPr="00000000" w14:paraId="00000D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5"/>
          <w:szCs w:val="25"/>
          <w:shd w:fill="efefef" w:val="clear"/>
        </w:rPr>
      </w:pPr>
      <w:r w:rsidDel="00000000" w:rsidR="00000000" w:rsidRPr="00000000">
        <w:rPr>
          <w:rFonts w:ascii="Fira Code" w:cs="Fira Code" w:eastAsia="Fira Code" w:hAnsi="Fira Code"/>
          <w:sz w:val="24"/>
          <w:szCs w:val="24"/>
          <w:shd w:fill="f3f3f3" w:val="clear"/>
          <w:rtl w:val="0"/>
        </w:rPr>
        <w:t xml:space="preserve">df = </w:t>
      </w:r>
      <w:hyperlink r:id="rId238">
        <w:r w:rsidDel="00000000" w:rsidR="00000000" w:rsidRPr="00000000">
          <w:rPr>
            <w:rFonts w:ascii="Fira Code" w:cs="Fira Code" w:eastAsia="Fira Code" w:hAnsi="Fira Code"/>
            <w:sz w:val="24"/>
            <w:szCs w:val="24"/>
            <w:shd w:fill="f3f3f3" w:val="clear"/>
            <w:rtl w:val="0"/>
          </w:rPr>
          <w:t xml:space="preserve">tbl_small.to</w:t>
        </w:r>
      </w:hyperlink>
      <w:r w:rsidDel="00000000" w:rsidR="00000000" w:rsidRPr="00000000">
        <w:rPr>
          <w:rFonts w:ascii="Fira Code" w:cs="Fira Code" w:eastAsia="Fira Code" w:hAnsi="Fira Code"/>
          <w:sz w:val="24"/>
          <w:szCs w:val="24"/>
          <w:shd w:fill="f3f3f3" w:val="clear"/>
          <w:rtl w:val="0"/>
        </w:rPr>
        <w:t xml:space="preserve">_pandas()</w:t>
      </w:r>
      <w:r w:rsidDel="00000000" w:rsidR="00000000" w:rsidRPr="00000000">
        <w:rPr>
          <w:rtl w:val="0"/>
        </w:rPr>
      </w:r>
    </w:p>
    <w:p w:rsidR="00000000" w:rsidDel="00000000" w:rsidP="00000000" w:rsidRDefault="00000000" w:rsidRPr="00000000" w14:paraId="00000D63">
      <w:pPr>
        <w:spacing w:after="200" w:line="276" w:lineRule="auto"/>
        <w:rPr>
          <w:rFonts w:ascii="Fira Code" w:cs="Fira Code" w:eastAsia="Fira Code" w:hAnsi="Fira Code"/>
          <w:sz w:val="25"/>
          <w:szCs w:val="25"/>
          <w:shd w:fill="f8f8f8" w:val="clear"/>
        </w:rPr>
      </w:pPr>
      <w:r w:rsidDel="00000000" w:rsidR="00000000" w:rsidRPr="00000000">
        <w:rPr>
          <w:rtl w:val="0"/>
        </w:rPr>
      </w:r>
    </w:p>
    <w:p w:rsidR="00000000" w:rsidDel="00000000" w:rsidP="00000000" w:rsidRDefault="00000000" w:rsidRPr="00000000" w14:paraId="00000D64">
      <w:pPr>
        <w:spacing w:after="200" w:line="276" w:lineRule="auto"/>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Alternatively without PyArrow:</w:t>
      </w:r>
    </w:p>
    <w:p w:rsidR="00000000" w:rsidDel="00000000" w:rsidP="00000000" w:rsidRDefault="00000000" w:rsidRPr="00000000" w14:paraId="00000D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df = spark.read.parquet('fhvhv_tripdata_2021-01.parquet')</w:t>
      </w:r>
    </w:p>
    <w:p w:rsidR="00000000" w:rsidDel="00000000" w:rsidP="00000000" w:rsidRDefault="00000000" w:rsidRPr="00000000" w14:paraId="00000D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df1 = df.sort('DOLocationID').limit(1000)</w:t>
      </w:r>
    </w:p>
    <w:p w:rsidR="00000000" w:rsidDel="00000000" w:rsidP="00000000" w:rsidRDefault="00000000" w:rsidRPr="00000000" w14:paraId="00000D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5"/>
          <w:szCs w:val="25"/>
          <w:shd w:fill="efefef" w:val="clear"/>
        </w:rPr>
      </w:pPr>
      <w:r w:rsidDel="00000000" w:rsidR="00000000" w:rsidRPr="00000000">
        <w:rPr>
          <w:rFonts w:ascii="Fira Code" w:cs="Fira Code" w:eastAsia="Fira Code" w:hAnsi="Fira Code"/>
          <w:sz w:val="24"/>
          <w:szCs w:val="24"/>
          <w:shd w:fill="f3f3f3" w:val="clear"/>
          <w:rtl w:val="0"/>
        </w:rPr>
        <w:t xml:space="preserve">pdf = df1.select("*").toPandas()</w:t>
      </w:r>
      <w:r w:rsidDel="00000000" w:rsidR="00000000" w:rsidRPr="00000000">
        <w:rPr>
          <w:rtl w:val="0"/>
        </w:rPr>
      </w:r>
    </w:p>
    <w:p w:rsidR="00000000" w:rsidDel="00000000" w:rsidP="00000000" w:rsidRDefault="00000000" w:rsidRPr="00000000" w14:paraId="00000D68">
      <w:pPr>
        <w:spacing w:after="200" w:line="276" w:lineRule="auto"/>
        <w:rPr>
          <w:rFonts w:ascii="Fira Code" w:cs="Fira Code" w:eastAsia="Fira Code" w:hAnsi="Fira Code"/>
          <w:sz w:val="25"/>
          <w:szCs w:val="25"/>
          <w:shd w:fill="f8f8f8" w:val="clear"/>
        </w:rPr>
      </w:pPr>
      <w:r w:rsidDel="00000000" w:rsidR="00000000" w:rsidRPr="00000000">
        <w:rPr>
          <w:rFonts w:ascii="Fira Code" w:cs="Fira Code" w:eastAsia="Fira Code" w:hAnsi="Fira Code"/>
          <w:sz w:val="25"/>
          <w:szCs w:val="25"/>
          <w:shd w:fill="f8f8f8" w:val="clear"/>
          <w:rtl w:val="0"/>
        </w:rPr>
        <w:t xml:space="preserve">gcsu</w:t>
      </w:r>
    </w:p>
    <w:p w:rsidR="00000000" w:rsidDel="00000000" w:rsidP="00000000" w:rsidRDefault="00000000" w:rsidRPr="00000000" w14:paraId="00000D69">
      <w:pPr>
        <w:pStyle w:val="Heading2"/>
        <w:spacing w:after="200" w:line="276" w:lineRule="auto"/>
        <w:rPr>
          <w:rFonts w:ascii="Fira Code" w:cs="Fira Code" w:eastAsia="Fira Code" w:hAnsi="Fira Code"/>
          <w:sz w:val="34"/>
          <w:szCs w:val="34"/>
        </w:rPr>
      </w:pPr>
      <w:bookmarkStart w:colFirst="0" w:colLast="0" w:name="_af76gddt6isw" w:id="388"/>
      <w:bookmarkEnd w:id="388"/>
      <w:r w:rsidDel="00000000" w:rsidR="00000000" w:rsidRPr="00000000">
        <w:rPr>
          <w:rFonts w:ascii="Fira Code" w:cs="Fira Code" w:eastAsia="Fira Code" w:hAnsi="Fira Code"/>
          <w:sz w:val="34"/>
          <w:szCs w:val="34"/>
          <w:rtl w:val="0"/>
        </w:rPr>
        <w:t xml:space="preserve">DataType error when creating Spark DataFrame with a specified schema?</w:t>
      </w:r>
    </w:p>
    <w:p w:rsidR="00000000" w:rsidDel="00000000" w:rsidP="00000000" w:rsidRDefault="00000000" w:rsidRPr="00000000" w14:paraId="00000D6A">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Probably you’ll encounter this if you followed the video ‘5.3.1 - First Look at Spark/PySpark’ and used the parquet file from the TLC website (csv was used in the video). </w:t>
      </w:r>
    </w:p>
    <w:p w:rsidR="00000000" w:rsidDel="00000000" w:rsidP="00000000" w:rsidRDefault="00000000" w:rsidRPr="00000000" w14:paraId="00000D6B">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6C">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When </w:t>
      </w:r>
      <w:r w:rsidDel="00000000" w:rsidR="00000000" w:rsidRPr="00000000">
        <w:rPr>
          <w:rFonts w:ascii="Fira Code" w:cs="Fira Code" w:eastAsia="Fira Code" w:hAnsi="Fira Code"/>
          <w:sz w:val="24"/>
          <w:szCs w:val="24"/>
          <w:rtl w:val="0"/>
        </w:rPr>
        <w:t xml:space="preserve">defining </w:t>
      </w:r>
      <w:r w:rsidDel="00000000" w:rsidR="00000000" w:rsidRPr="00000000">
        <w:rPr>
          <w:rFonts w:ascii="Fira Code" w:cs="Fira Code" w:eastAsia="Fira Code" w:hAnsi="Fira Code"/>
          <w:sz w:val="24"/>
          <w:szCs w:val="24"/>
          <w:rtl w:val="0"/>
        </w:rPr>
        <w:t xml:space="preserve">the schema, the PULocation and DOLocationID are defined as IntegerType. This will cause an error because the Parquet file is INT64 and you’ll get an error like:</w:t>
      </w:r>
    </w:p>
    <w:p w:rsidR="00000000" w:rsidDel="00000000" w:rsidP="00000000" w:rsidRDefault="00000000" w:rsidRPr="00000000" w14:paraId="00000D6D">
      <w:pPr>
        <w:spacing w:after="200" w:before="60" w:line="276" w:lineRule="auto"/>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Parquet column cannot be converted in file [...] Column [...] Expected: int, Found: INT64</w:t>
      </w:r>
    </w:p>
    <w:p w:rsidR="00000000" w:rsidDel="00000000" w:rsidP="00000000" w:rsidRDefault="00000000" w:rsidRPr="00000000" w14:paraId="00000D6E">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Change the schema definition from </w:t>
      </w:r>
      <w:r w:rsidDel="00000000" w:rsidR="00000000" w:rsidRPr="00000000">
        <w:rPr>
          <w:rFonts w:ascii="Fira Code" w:cs="Fira Code" w:eastAsia="Fira Code" w:hAnsi="Fira Code"/>
          <w:sz w:val="24"/>
          <w:szCs w:val="24"/>
          <w:shd w:fill="efefef" w:val="clear"/>
          <w:rtl w:val="0"/>
        </w:rPr>
        <w:t xml:space="preserve">IntegerType </w:t>
      </w:r>
      <w:r w:rsidDel="00000000" w:rsidR="00000000" w:rsidRPr="00000000">
        <w:rPr>
          <w:rFonts w:ascii="Fira Code" w:cs="Fira Code" w:eastAsia="Fira Code" w:hAnsi="Fira Code"/>
          <w:sz w:val="24"/>
          <w:szCs w:val="24"/>
          <w:rtl w:val="0"/>
        </w:rPr>
        <w:t xml:space="preserve">to </w:t>
      </w:r>
      <w:r w:rsidDel="00000000" w:rsidR="00000000" w:rsidRPr="00000000">
        <w:rPr>
          <w:rFonts w:ascii="Fira Code" w:cs="Fira Code" w:eastAsia="Fira Code" w:hAnsi="Fira Code"/>
          <w:sz w:val="24"/>
          <w:szCs w:val="24"/>
          <w:shd w:fill="efefef" w:val="clear"/>
          <w:rtl w:val="0"/>
        </w:rPr>
        <w:t xml:space="preserve">LongType</w:t>
      </w:r>
      <w:r w:rsidDel="00000000" w:rsidR="00000000" w:rsidRPr="00000000">
        <w:rPr>
          <w:rFonts w:ascii="Fira Code" w:cs="Fira Code" w:eastAsia="Fira Code" w:hAnsi="Fira Code"/>
          <w:sz w:val="24"/>
          <w:szCs w:val="24"/>
          <w:rtl w:val="0"/>
        </w:rPr>
        <w:t xml:space="preserve"> and it should work</w:t>
      </w:r>
    </w:p>
    <w:p w:rsidR="00000000" w:rsidDel="00000000" w:rsidP="00000000" w:rsidRDefault="00000000" w:rsidRPr="00000000" w14:paraId="00000D6F">
      <w:pPr>
        <w:spacing w:after="200" w:line="276"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D70">
      <w:pPr>
        <w:pStyle w:val="Heading2"/>
        <w:rPr>
          <w:rFonts w:ascii="Fira Code" w:cs="Fira Code" w:eastAsia="Fira Code" w:hAnsi="Fira Code"/>
        </w:rPr>
      </w:pPr>
      <w:bookmarkStart w:colFirst="0" w:colLast="0" w:name="_vv9fi0j49rux" w:id="389"/>
      <w:bookmarkEnd w:id="389"/>
      <w:r w:rsidDel="00000000" w:rsidR="00000000" w:rsidRPr="00000000">
        <w:rPr>
          <w:rFonts w:ascii="Fira Code" w:cs="Fira Code" w:eastAsia="Fira Code" w:hAnsi="Fira Code"/>
          <w:rtl w:val="0"/>
        </w:rPr>
        <w:t xml:space="preserve">Remove white spaces from column names in Pyspark</w:t>
      </w:r>
    </w:p>
    <w:p w:rsidR="00000000" w:rsidDel="00000000" w:rsidP="00000000" w:rsidRDefault="00000000" w:rsidRPr="00000000" w14:paraId="00000D71">
      <w:pPr>
        <w:rPr>
          <w:rFonts w:ascii="Fira Code" w:cs="Fira Code" w:eastAsia="Fira Code" w:hAnsi="Fira Code"/>
        </w:rPr>
      </w:pPr>
      <w:r w:rsidDel="00000000" w:rsidR="00000000" w:rsidRPr="00000000">
        <w:rPr>
          <w:rtl w:val="0"/>
        </w:rPr>
      </w:r>
    </w:p>
    <w:p w:rsidR="00000000" w:rsidDel="00000000" w:rsidP="00000000" w:rsidRDefault="00000000" w:rsidRPr="00000000" w14:paraId="00000D72">
      <w:pPr>
        <w:shd w:fill="f7f7f7" w:val="clear"/>
        <w:spacing w:line="325.71428571428567" w:lineRule="auto"/>
        <w:rPr>
          <w:rFonts w:ascii="Fira Code" w:cs="Fira Code" w:eastAsia="Fira Code" w:hAnsi="Fira Code"/>
          <w:sz w:val="21"/>
          <w:szCs w:val="21"/>
        </w:rPr>
      </w:pPr>
      <w:r w:rsidDel="00000000" w:rsidR="00000000" w:rsidRPr="00000000">
        <w:rPr>
          <w:rFonts w:ascii="Fira Code" w:cs="Fira Code" w:eastAsia="Fira Code" w:hAnsi="Fira Code"/>
          <w:sz w:val="21"/>
          <w:szCs w:val="21"/>
          <w:rtl w:val="0"/>
        </w:rPr>
        <w:t xml:space="preserve">df_finalx=df_finalw.select([col(x).alias(x.replace(</w:t>
      </w:r>
      <w:r w:rsidDel="00000000" w:rsidR="00000000" w:rsidRPr="00000000">
        <w:rPr>
          <w:rFonts w:ascii="Fira Code" w:cs="Fira Code" w:eastAsia="Fira Code" w:hAnsi="Fira Code"/>
          <w:color w:val="a31515"/>
          <w:sz w:val="21"/>
          <w:szCs w:val="21"/>
          <w:rtl w:val="0"/>
        </w:rPr>
        <w:t xml:space="preserve">" "</w:t>
      </w:r>
      <w:r w:rsidDel="00000000" w:rsidR="00000000" w:rsidRPr="00000000">
        <w:rPr>
          <w:rFonts w:ascii="Fira Code" w:cs="Fira Code" w:eastAsia="Fira Code" w:hAnsi="Fira Code"/>
          <w:sz w:val="21"/>
          <w:szCs w:val="21"/>
          <w:rtl w:val="0"/>
        </w:rPr>
        <w:t xml:space="preserve">,</w:t>
      </w:r>
      <w:r w:rsidDel="00000000" w:rsidR="00000000" w:rsidRPr="00000000">
        <w:rPr>
          <w:rFonts w:ascii="Fira Code" w:cs="Fira Code" w:eastAsia="Fira Code" w:hAnsi="Fira Code"/>
          <w:color w:val="a31515"/>
          <w:sz w:val="21"/>
          <w:szCs w:val="21"/>
          <w:rtl w:val="0"/>
        </w:rPr>
        <w:t xml:space="preserve">""</w:t>
      </w:r>
      <w:r w:rsidDel="00000000" w:rsidR="00000000" w:rsidRPr="00000000">
        <w:rPr>
          <w:rFonts w:ascii="Fira Code" w:cs="Fira Code" w:eastAsia="Fira Code" w:hAnsi="Fira Code"/>
          <w:sz w:val="21"/>
          <w:szCs w:val="21"/>
          <w:rtl w:val="0"/>
        </w:rPr>
        <w:t xml:space="preserve">)) </w:t>
      </w:r>
      <w:r w:rsidDel="00000000" w:rsidR="00000000" w:rsidRPr="00000000">
        <w:rPr>
          <w:rFonts w:ascii="Fira Code" w:cs="Fira Code" w:eastAsia="Fira Code" w:hAnsi="Fira Code"/>
          <w:color w:val="af00db"/>
          <w:sz w:val="21"/>
          <w:szCs w:val="21"/>
          <w:rtl w:val="0"/>
        </w:rPr>
        <w:t xml:space="preserve">for</w:t>
      </w:r>
      <w:r w:rsidDel="00000000" w:rsidR="00000000" w:rsidRPr="00000000">
        <w:rPr>
          <w:rFonts w:ascii="Fira Code" w:cs="Fira Code" w:eastAsia="Fira Code" w:hAnsi="Fira Code"/>
          <w:sz w:val="21"/>
          <w:szCs w:val="21"/>
          <w:rtl w:val="0"/>
        </w:rPr>
        <w:t xml:space="preserve"> x </w:t>
      </w:r>
      <w:r w:rsidDel="00000000" w:rsidR="00000000" w:rsidRPr="00000000">
        <w:rPr>
          <w:rFonts w:ascii="Fira Code" w:cs="Fira Code" w:eastAsia="Fira Code" w:hAnsi="Fira Code"/>
          <w:color w:val="0000ff"/>
          <w:sz w:val="21"/>
          <w:szCs w:val="21"/>
          <w:rtl w:val="0"/>
        </w:rPr>
        <w:t xml:space="preserve">in</w:t>
      </w:r>
      <w:r w:rsidDel="00000000" w:rsidR="00000000" w:rsidRPr="00000000">
        <w:rPr>
          <w:rFonts w:ascii="Fira Code" w:cs="Fira Code" w:eastAsia="Fira Code" w:hAnsi="Fira Code"/>
          <w:sz w:val="21"/>
          <w:szCs w:val="21"/>
          <w:rtl w:val="0"/>
        </w:rPr>
        <w:t xml:space="preserve"> df_finalw.columns])</w:t>
      </w:r>
    </w:p>
    <w:p w:rsidR="00000000" w:rsidDel="00000000" w:rsidP="00000000" w:rsidRDefault="00000000" w:rsidRPr="00000000" w14:paraId="00000D73">
      <w:pPr>
        <w:jc w:val="right"/>
        <w:rPr>
          <w:rFonts w:ascii="Fira Code" w:cs="Fira Code" w:eastAsia="Fira Code" w:hAnsi="Fira Code"/>
          <w:sz w:val="24"/>
          <w:szCs w:val="24"/>
        </w:rPr>
      </w:pPr>
      <w:r w:rsidDel="00000000" w:rsidR="00000000" w:rsidRPr="00000000">
        <w:rPr>
          <w:rFonts w:ascii="Fira Code" w:cs="Fira Code" w:eastAsia="Fira Code" w:hAnsi="Fira Code"/>
          <w:rtl w:val="0"/>
        </w:rPr>
        <w:t xml:space="preserve">Krishna Anand</w:t>
      </w:r>
      <w:r w:rsidDel="00000000" w:rsidR="00000000" w:rsidRPr="00000000">
        <w:rPr>
          <w:rtl w:val="0"/>
        </w:rPr>
      </w:r>
    </w:p>
    <w:p w:rsidR="00000000" w:rsidDel="00000000" w:rsidP="00000000" w:rsidRDefault="00000000" w:rsidRPr="00000000" w14:paraId="00000D74">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75">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76">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77">
      <w:pPr>
        <w:pStyle w:val="Heading2"/>
        <w:rPr>
          <w:rFonts w:ascii="Fira Code" w:cs="Fira Code" w:eastAsia="Fira Code" w:hAnsi="Fira Code"/>
          <w:sz w:val="34"/>
          <w:szCs w:val="34"/>
        </w:rPr>
      </w:pPr>
      <w:bookmarkStart w:colFirst="0" w:colLast="0" w:name="_rvyni11cnn80" w:id="390"/>
      <w:bookmarkEnd w:id="390"/>
      <w:r w:rsidDel="00000000" w:rsidR="00000000" w:rsidRPr="00000000">
        <w:rPr>
          <w:rFonts w:ascii="Fira Code" w:cs="Fira Code" w:eastAsia="Fira Code" w:hAnsi="Fira Code"/>
          <w:sz w:val="34"/>
          <w:szCs w:val="34"/>
          <w:rtl w:val="0"/>
        </w:rPr>
        <w:t xml:space="preserve">AttributeError: 'DataFrame' object has no attribute 'iteritems'</w:t>
      </w:r>
    </w:p>
    <w:p w:rsidR="00000000" w:rsidDel="00000000" w:rsidP="00000000" w:rsidRDefault="00000000" w:rsidRPr="00000000" w14:paraId="00000D78">
      <w:pPr>
        <w:rPr>
          <w:rFonts w:ascii="Fira Code" w:cs="Fira Code" w:eastAsia="Fira Code" w:hAnsi="Fira Code"/>
        </w:rPr>
      </w:pPr>
      <w:r w:rsidDel="00000000" w:rsidR="00000000" w:rsidRPr="00000000">
        <w:rPr>
          <w:rtl w:val="0"/>
        </w:rPr>
      </w:r>
    </w:p>
    <w:p w:rsidR="00000000" w:rsidDel="00000000" w:rsidP="00000000" w:rsidRDefault="00000000" w:rsidRPr="00000000" w14:paraId="00000D79">
      <w:pPr>
        <w:rPr>
          <w:rFonts w:ascii="Fira Code" w:cs="Fira Code" w:eastAsia="Fira Code" w:hAnsi="Fira Code"/>
          <w:color w:val="d1d2d3"/>
          <w:sz w:val="25"/>
          <w:szCs w:val="25"/>
          <w:shd w:fill="222529" w:val="clear"/>
        </w:rPr>
      </w:pPr>
      <w:r w:rsidDel="00000000" w:rsidR="00000000" w:rsidRPr="00000000">
        <w:rPr>
          <w:rFonts w:ascii="Fira Code" w:cs="Fira Code" w:eastAsia="Fira Code" w:hAnsi="Fira Code"/>
          <w:sz w:val="24"/>
          <w:szCs w:val="24"/>
          <w:rtl w:val="0"/>
        </w:rPr>
        <w:t xml:space="preserve">This error comes up on </w:t>
      </w:r>
      <w:r w:rsidDel="00000000" w:rsidR="00000000" w:rsidRPr="00000000">
        <w:rPr>
          <w:rFonts w:ascii="Fira Code" w:cs="Fira Code" w:eastAsia="Fira Code" w:hAnsi="Fira Code"/>
          <w:color w:val="d1d2d3"/>
          <w:sz w:val="25"/>
          <w:szCs w:val="25"/>
          <w:shd w:fill="222529" w:val="clear"/>
          <w:rtl w:val="0"/>
        </w:rPr>
        <w:t xml:space="preserve">the Spark video 5.3.1 - First Look at Spark/PySpark,</w:t>
      </w:r>
    </w:p>
    <w:p w:rsidR="00000000" w:rsidDel="00000000" w:rsidP="00000000" w:rsidRDefault="00000000" w:rsidRPr="00000000" w14:paraId="00000D7A">
      <w:pPr>
        <w:rPr>
          <w:rFonts w:ascii="Fira Code" w:cs="Fira Code" w:eastAsia="Fira Code" w:hAnsi="Fira Code"/>
          <w:color w:val="d1d2d3"/>
          <w:sz w:val="25"/>
          <w:szCs w:val="25"/>
          <w:shd w:fill="222529" w:val="clear"/>
        </w:rPr>
      </w:pPr>
      <w:r w:rsidDel="00000000" w:rsidR="00000000" w:rsidRPr="00000000">
        <w:rPr>
          <w:rFonts w:ascii="Fira Code" w:cs="Fira Code" w:eastAsia="Fira Code" w:hAnsi="Fira Code"/>
          <w:color w:val="d1d2d3"/>
          <w:sz w:val="25"/>
          <w:szCs w:val="25"/>
          <w:shd w:fill="222529" w:val="clear"/>
          <w:rtl w:val="0"/>
        </w:rPr>
        <w:t xml:space="preserve">because as at the creation of the video, 2021 data was the most recent which utilised csv files but as at now its parquet.</w:t>
      </w:r>
    </w:p>
    <w:p w:rsidR="00000000" w:rsidDel="00000000" w:rsidP="00000000" w:rsidRDefault="00000000" w:rsidRPr="00000000" w14:paraId="00000D7B">
      <w:pPr>
        <w:rPr>
          <w:rFonts w:ascii="Fira Code" w:cs="Fira Code" w:eastAsia="Fira Code" w:hAnsi="Fira Code"/>
          <w:color w:val="e8912d"/>
          <w:sz w:val="20"/>
          <w:szCs w:val="20"/>
        </w:rPr>
      </w:pPr>
      <w:r w:rsidDel="00000000" w:rsidR="00000000" w:rsidRPr="00000000">
        <w:rPr>
          <w:rFonts w:ascii="Fira Code" w:cs="Fira Code" w:eastAsia="Fira Code" w:hAnsi="Fira Code"/>
          <w:sz w:val="25"/>
          <w:szCs w:val="25"/>
          <w:rtl w:val="0"/>
        </w:rPr>
        <w:t xml:space="preserve">So when you run the command </w:t>
      </w:r>
      <w:r w:rsidDel="00000000" w:rsidR="00000000" w:rsidRPr="00000000">
        <w:rPr>
          <w:rFonts w:ascii="Fira Code" w:cs="Fira Code" w:eastAsia="Fira Code" w:hAnsi="Fira Code"/>
          <w:color w:val="e8912d"/>
          <w:sz w:val="20"/>
          <w:szCs w:val="20"/>
          <w:rtl w:val="0"/>
        </w:rPr>
        <w:t xml:space="preserve">spark.createDataFrame(df1_pandas).show(),</w:t>
      </w:r>
    </w:p>
    <w:p w:rsidR="00000000" w:rsidDel="00000000" w:rsidP="00000000" w:rsidRDefault="00000000" w:rsidRPr="00000000" w14:paraId="00000D7C">
      <w:pPr>
        <w:rPr>
          <w:rFonts w:ascii="Fira Code" w:cs="Fira Code" w:eastAsia="Fira Code" w:hAnsi="Fira Code"/>
          <w:b w:val="1"/>
          <w:sz w:val="25"/>
          <w:szCs w:val="25"/>
          <w:shd w:fill="b7b7b7" w:val="clear"/>
        </w:rPr>
      </w:pPr>
      <w:r w:rsidDel="00000000" w:rsidR="00000000" w:rsidRPr="00000000">
        <w:rPr>
          <w:rFonts w:ascii="Fira Code" w:cs="Fira Code" w:eastAsia="Fira Code" w:hAnsi="Fira Code"/>
          <w:sz w:val="25"/>
          <w:szCs w:val="25"/>
          <w:rtl w:val="0"/>
        </w:rPr>
        <w:t xml:space="preserve">You get the Attribute error. This is caused by the pandas version 2.0.0 which seems incompatible with Spark 3.3.2, so to fix it you have to downgrade pandas to 1.5.3 using the command </w:t>
      </w:r>
      <w:r w:rsidDel="00000000" w:rsidR="00000000" w:rsidRPr="00000000">
        <w:rPr>
          <w:rFonts w:ascii="Fira Code" w:cs="Fira Code" w:eastAsia="Fira Code" w:hAnsi="Fira Code"/>
          <w:b w:val="1"/>
          <w:sz w:val="25"/>
          <w:szCs w:val="25"/>
          <w:shd w:fill="b7b7b7" w:val="clear"/>
          <w:rtl w:val="0"/>
        </w:rPr>
        <w:t xml:space="preserve">pip install -U pandas==1.5.3</w:t>
      </w:r>
    </w:p>
    <w:p w:rsidR="00000000" w:rsidDel="00000000" w:rsidP="00000000" w:rsidRDefault="00000000" w:rsidRPr="00000000" w14:paraId="00000D7D">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7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Another option is adding the following after importing pandas, if one does not want to downgrade pandas version (</w:t>
      </w:r>
      <w:hyperlink r:id="rId239">
        <w:r w:rsidDel="00000000" w:rsidR="00000000" w:rsidRPr="00000000">
          <w:rPr>
            <w:rFonts w:ascii="Fira Code" w:cs="Fira Code" w:eastAsia="Fira Code" w:hAnsi="Fira Code"/>
            <w:color w:val="1155cc"/>
            <w:sz w:val="24"/>
            <w:szCs w:val="24"/>
            <w:u w:val="single"/>
            <w:rtl w:val="0"/>
          </w:rPr>
          <w:t xml:space="preserve">source</w:t>
        </w:r>
      </w:hyperlink>
      <w:r w:rsidDel="00000000" w:rsidR="00000000" w:rsidRPr="00000000">
        <w:rPr>
          <w:rFonts w:ascii="Fira Code" w:cs="Fira Code" w:eastAsia="Fira Code" w:hAnsi="Fira Code"/>
          <w:sz w:val="24"/>
          <w:szCs w:val="24"/>
          <w:rtl w:val="0"/>
        </w:rPr>
        <w:t xml:space="preserve">) : </w:t>
      </w:r>
    </w:p>
    <w:p w:rsidR="00000000" w:rsidDel="00000000" w:rsidP="00000000" w:rsidRDefault="00000000" w:rsidRPr="00000000" w14:paraId="00000D7F">
      <w:pPr>
        <w:rPr>
          <w:rFonts w:ascii="Fira Code" w:cs="Fira Code" w:eastAsia="Fira Code" w:hAnsi="Fira Code"/>
          <w:b w:val="1"/>
          <w:sz w:val="24"/>
          <w:szCs w:val="24"/>
          <w:shd w:fill="b7b7b7" w:val="clear"/>
        </w:rPr>
      </w:pPr>
      <w:r w:rsidDel="00000000" w:rsidR="00000000" w:rsidRPr="00000000">
        <w:rPr>
          <w:rFonts w:ascii="Fira Code" w:cs="Fira Code" w:eastAsia="Fira Code" w:hAnsi="Fira Code"/>
          <w:b w:val="1"/>
          <w:sz w:val="24"/>
          <w:szCs w:val="24"/>
          <w:shd w:fill="b7b7b7" w:val="clear"/>
          <w:rtl w:val="0"/>
        </w:rPr>
        <w:t xml:space="preserve">pd.DataFrame.iteritems = pd.DataFrame.items</w:t>
      </w:r>
    </w:p>
    <w:p w:rsidR="00000000" w:rsidDel="00000000" w:rsidP="00000000" w:rsidRDefault="00000000" w:rsidRPr="00000000" w14:paraId="00000D80">
      <w:pPr>
        <w:rPr>
          <w:rFonts w:ascii="Fira Code" w:cs="Fira Code" w:eastAsia="Fira Code" w:hAnsi="Fira Code"/>
          <w:u w:val="single"/>
        </w:rPr>
      </w:pPr>
      <w:r w:rsidDel="00000000" w:rsidR="00000000" w:rsidRPr="00000000">
        <w:rPr>
          <w:rFonts w:ascii="Fira Code" w:cs="Fira Code" w:eastAsia="Fira Code" w:hAnsi="Fira Code"/>
          <w:u w:val="single"/>
          <w:rtl w:val="0"/>
        </w:rPr>
        <w:t xml:space="preserve">Note that this problem is solved with Spark versions from 3.4.1</w:t>
      </w:r>
    </w:p>
    <w:p w:rsidR="00000000" w:rsidDel="00000000" w:rsidP="00000000" w:rsidRDefault="00000000" w:rsidRPr="00000000" w14:paraId="00000D81">
      <w:pPr>
        <w:rPr>
          <w:rFonts w:ascii="Fira Code" w:cs="Fira Code" w:eastAsia="Fira Code" w:hAnsi="Fira Code"/>
          <w:u w:val="single"/>
        </w:rPr>
      </w:pPr>
      <w:r w:rsidDel="00000000" w:rsidR="00000000" w:rsidRPr="00000000">
        <w:rPr>
          <w:rtl w:val="0"/>
        </w:rPr>
      </w:r>
    </w:p>
    <w:p w:rsidR="00000000" w:rsidDel="00000000" w:rsidP="00000000" w:rsidRDefault="00000000" w:rsidRPr="00000000" w14:paraId="00000D82">
      <w:pPr>
        <w:pStyle w:val="Heading2"/>
        <w:rPr>
          <w:rFonts w:ascii="Fira Code" w:cs="Fira Code" w:eastAsia="Fira Code" w:hAnsi="Fira Code"/>
          <w:sz w:val="34"/>
          <w:szCs w:val="34"/>
        </w:rPr>
      </w:pPr>
      <w:bookmarkStart w:colFirst="0" w:colLast="0" w:name="_iwby4b1yheth" w:id="391"/>
      <w:bookmarkEnd w:id="391"/>
      <w:r w:rsidDel="00000000" w:rsidR="00000000" w:rsidRPr="00000000">
        <w:rPr>
          <w:rFonts w:ascii="Fira Code" w:cs="Fira Code" w:eastAsia="Fira Code" w:hAnsi="Fira Code"/>
          <w:sz w:val="34"/>
          <w:szCs w:val="34"/>
          <w:rtl w:val="0"/>
        </w:rPr>
        <w:t xml:space="preserve">AttributeError: 'DataFrame' object has no attribute 'iteritems'</w:t>
      </w:r>
    </w:p>
    <w:p w:rsidR="00000000" w:rsidDel="00000000" w:rsidP="00000000" w:rsidRDefault="00000000" w:rsidRPr="00000000" w14:paraId="00000D83">
      <w:pPr>
        <w:spacing w:after="0" w:lineRule="auto"/>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Another alternative is to install pandas 2.0.1 (it worked well as at the time of writing this), and it is compatible with Pyspark 3.5.1. Make sure to add or edit your environment variable like this: </w:t>
      </w:r>
    </w:p>
    <w:p w:rsidR="00000000" w:rsidDel="00000000" w:rsidP="00000000" w:rsidRDefault="00000000" w:rsidRPr="00000000" w14:paraId="00000D84">
      <w:pPr>
        <w:spacing w:after="0" w:lineRule="auto"/>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export SPARK_HOME="${HOME}/spark/spark-3.5.1-bin-hadoop3"</w:t>
      </w:r>
    </w:p>
    <w:p w:rsidR="00000000" w:rsidDel="00000000" w:rsidP="00000000" w:rsidRDefault="00000000" w:rsidRPr="00000000" w14:paraId="00000D85">
      <w:pPr>
        <w:spacing w:after="0" w:lineRule="auto"/>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export PATH="${SPARK_HOME}/bin:${PATH}"</w:t>
      </w:r>
    </w:p>
    <w:p w:rsidR="00000000" w:rsidDel="00000000" w:rsidP="00000000" w:rsidRDefault="00000000" w:rsidRPr="00000000" w14:paraId="00000D86">
      <w:pPr>
        <w:rPr>
          <w:rFonts w:ascii="Fira Code" w:cs="Fira Code" w:eastAsia="Fira Code" w:hAnsi="Fira Code"/>
          <w:u w:val="single"/>
        </w:rPr>
      </w:pPr>
      <w:r w:rsidDel="00000000" w:rsidR="00000000" w:rsidRPr="00000000">
        <w:rPr>
          <w:rtl w:val="0"/>
        </w:rPr>
      </w:r>
    </w:p>
    <w:p w:rsidR="00000000" w:rsidDel="00000000" w:rsidP="00000000" w:rsidRDefault="00000000" w:rsidRPr="00000000" w14:paraId="00000D87">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88">
      <w:pPr>
        <w:pStyle w:val="Heading2"/>
        <w:keepNext w:val="0"/>
        <w:keepLines w:val="0"/>
        <w:spacing w:before="180" w:line="288" w:lineRule="auto"/>
        <w:rPr>
          <w:rFonts w:ascii="Fira Code" w:cs="Fira Code" w:eastAsia="Fira Code" w:hAnsi="Fira Code"/>
          <w:sz w:val="34"/>
          <w:szCs w:val="34"/>
        </w:rPr>
      </w:pPr>
      <w:bookmarkStart w:colFirst="0" w:colLast="0" w:name="_vwj4ohstpti" w:id="392"/>
      <w:bookmarkEnd w:id="392"/>
      <w:r w:rsidDel="00000000" w:rsidR="00000000" w:rsidRPr="00000000">
        <w:rPr>
          <w:rFonts w:ascii="Fira Code" w:cs="Fira Code" w:eastAsia="Fira Code" w:hAnsi="Fira Code"/>
          <w:sz w:val="34"/>
          <w:szCs w:val="34"/>
          <w:rtl w:val="0"/>
        </w:rPr>
        <w:t xml:space="preserve">Spark Standalone Mode on Windows</w:t>
      </w:r>
    </w:p>
    <w:p w:rsidR="00000000" w:rsidDel="00000000" w:rsidP="00000000" w:rsidRDefault="00000000" w:rsidRPr="00000000" w14:paraId="00000D89">
      <w:pPr>
        <w:numPr>
          <w:ilvl w:val="0"/>
          <w:numId w:val="105"/>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Open a CMD terminal in administrator mode</w:t>
      </w:r>
    </w:p>
    <w:p w:rsidR="00000000" w:rsidDel="00000000" w:rsidP="00000000" w:rsidRDefault="00000000" w:rsidRPr="00000000" w14:paraId="00000D8A">
      <w:pPr>
        <w:numPr>
          <w:ilvl w:val="0"/>
          <w:numId w:val="105"/>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cd %SPARK_HOME%</w:t>
      </w:r>
    </w:p>
    <w:p w:rsidR="00000000" w:rsidDel="00000000" w:rsidP="00000000" w:rsidRDefault="00000000" w:rsidRPr="00000000" w14:paraId="00000D8B">
      <w:pPr>
        <w:numPr>
          <w:ilvl w:val="0"/>
          <w:numId w:val="105"/>
        </w:numPr>
        <w:ind w:left="720" w:hanging="360"/>
        <w:rPr>
          <w:sz w:val="24"/>
          <w:szCs w:val="24"/>
        </w:rPr>
      </w:pPr>
      <w:r w:rsidDel="00000000" w:rsidR="00000000" w:rsidRPr="00000000">
        <w:rPr>
          <w:rFonts w:ascii="Fira Code" w:cs="Fira Code" w:eastAsia="Fira Code" w:hAnsi="Fira Code"/>
          <w:sz w:val="24"/>
          <w:szCs w:val="24"/>
          <w:rtl w:val="0"/>
        </w:rPr>
        <w:t xml:space="preserve">Start a master node:</w:t>
      </w:r>
      <w:r w:rsidDel="00000000" w:rsidR="00000000" w:rsidRPr="00000000">
        <w:rPr>
          <w:rFonts w:ascii="Fira Code" w:cs="Fira Code" w:eastAsia="Fira Code" w:hAnsi="Fira Code"/>
          <w:sz w:val="24"/>
          <w:szCs w:val="24"/>
          <w:shd w:fill="f2f2f2" w:val="clear"/>
          <w:rtl w:val="0"/>
        </w:rPr>
        <w:t xml:space="preserve"> bin\spark-class org.apache.spark.deploy.master.Master</w:t>
      </w:r>
    </w:p>
    <w:p w:rsidR="00000000" w:rsidDel="00000000" w:rsidP="00000000" w:rsidRDefault="00000000" w:rsidRPr="00000000" w14:paraId="00000D8C">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76" w:lineRule="auto"/>
        <w:ind w:left="720" w:right="0" w:hanging="360"/>
        <w:rPr>
          <w:sz w:val="24"/>
          <w:szCs w:val="24"/>
        </w:rPr>
      </w:pPr>
      <w:r w:rsidDel="00000000" w:rsidR="00000000" w:rsidRPr="00000000">
        <w:rPr>
          <w:rFonts w:ascii="Fira Code" w:cs="Fira Code" w:eastAsia="Fira Code" w:hAnsi="Fira Code"/>
          <w:sz w:val="24"/>
          <w:szCs w:val="24"/>
          <w:rtl w:val="0"/>
        </w:rPr>
        <w:t xml:space="preserve">Start a worker node:</w:t>
      </w:r>
      <w:r w:rsidDel="00000000" w:rsidR="00000000" w:rsidRPr="00000000">
        <w:rPr>
          <w:rFonts w:ascii="Fira Code" w:cs="Fira Code" w:eastAsia="Fira Code" w:hAnsi="Fira Code"/>
          <w:sz w:val="24"/>
          <w:szCs w:val="24"/>
          <w:shd w:fill="f2f2f2" w:val="clear"/>
          <w:rtl w:val="0"/>
        </w:rPr>
        <w:t xml:space="preserve"> bin\spark-class org.apache.spark.deploy.worker.Worker spark://&lt;master_ip&gt;:&lt;port&gt; --host &lt;IP_ADDR&gt;</w:t>
      </w:r>
    </w:p>
    <w:p w:rsidR="00000000" w:rsidDel="00000000" w:rsidP="00000000" w:rsidRDefault="00000000" w:rsidRPr="00000000" w14:paraId="00000D8D">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Fira Code" w:cs="Fira Code" w:eastAsia="Fira Code" w:hAnsi="Fira Code"/>
          <w:shd w:fill="f2f2f2" w:val="clear"/>
        </w:rPr>
      </w:pPr>
      <w:r w:rsidDel="00000000" w:rsidR="00000000" w:rsidRPr="00000000">
        <w:rPr>
          <w:rtl w:val="0"/>
        </w:rPr>
      </w:r>
    </w:p>
    <w:p w:rsidR="00000000" w:rsidDel="00000000" w:rsidP="00000000" w:rsidRDefault="00000000" w:rsidRPr="00000000" w14:paraId="00000D8E">
      <w:pPr>
        <w:numPr>
          <w:ilvl w:val="0"/>
          <w:numId w:val="105"/>
        </w:numPr>
        <w:spacing w:after="0" w:lineRule="auto"/>
        <w:ind w:left="720" w:hanging="360"/>
      </w:pPr>
      <w:r w:rsidDel="00000000" w:rsidR="00000000" w:rsidRPr="00000000">
        <w:rPr>
          <w:rFonts w:ascii="Fira Code" w:cs="Fira Code" w:eastAsia="Fira Code" w:hAnsi="Fira Code"/>
          <w:shd w:fill="f2f2f2" w:val="clear"/>
          <w:rtl w:val="0"/>
        </w:rPr>
        <w:t xml:space="preserve">bin/spark-class org.apache.spark.deploy.worker.Worker </w:t>
      </w:r>
      <w:r w:rsidDel="00000000" w:rsidR="00000000" w:rsidRPr="00000000">
        <w:rPr>
          <w:rFonts w:ascii="Fira Code" w:cs="Fira Code" w:eastAsia="Fira Code" w:hAnsi="Fira Code"/>
          <w:rtl w:val="0"/>
        </w:rPr>
        <w:t xml:space="preserve">spark://localhost:7077</w:t>
      </w:r>
      <w:r w:rsidDel="00000000" w:rsidR="00000000" w:rsidRPr="00000000">
        <w:rPr>
          <w:rFonts w:ascii="Fira Code" w:cs="Fira Code" w:eastAsia="Fira Code" w:hAnsi="Fira Code"/>
          <w:shd w:fill="f2f2f2" w:val="clear"/>
          <w:rtl w:val="0"/>
        </w:rPr>
        <w:t xml:space="preserve"> --host &lt;IP_ADDR&gt;</w:t>
      </w:r>
    </w:p>
    <w:p w:rsidR="00000000" w:rsidDel="00000000" w:rsidP="00000000" w:rsidRDefault="00000000" w:rsidRPr="00000000" w14:paraId="00000D8F">
      <w:pPr>
        <w:numPr>
          <w:ilvl w:val="1"/>
          <w:numId w:val="105"/>
        </w:numPr>
        <w:ind w:left="1440" w:hanging="360"/>
        <w:rPr>
          <w:rFonts w:ascii="Courier New" w:cs="Courier New" w:eastAsia="Courier New" w:hAnsi="Courier New"/>
          <w:sz w:val="24"/>
          <w:szCs w:val="24"/>
          <w:shd w:fill="f2f2f2" w:val="clear"/>
        </w:rPr>
      </w:pP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sz w:val="24"/>
          <w:szCs w:val="24"/>
          <w:shd w:fill="f2f2f2" w:val="clear"/>
          <w:rtl w:val="0"/>
        </w:rPr>
        <w:t xml:space="preserve">spark://&lt;master_ip&gt;:&lt;port&gt;:</w:t>
      </w:r>
      <w:r w:rsidDel="00000000" w:rsidR="00000000" w:rsidRPr="00000000">
        <w:rPr>
          <w:rFonts w:ascii="Fira Code" w:cs="Fira Code" w:eastAsia="Fira Code" w:hAnsi="Fira Code"/>
          <w:sz w:val="24"/>
          <w:szCs w:val="24"/>
          <w:rtl w:val="0"/>
        </w:rPr>
        <w:t xml:space="preserve"> copy the address from the previous command, in my case it was spark://localhost:7077</w:t>
      </w:r>
    </w:p>
    <w:p w:rsidR="00000000" w:rsidDel="00000000" w:rsidP="00000000" w:rsidRDefault="00000000" w:rsidRPr="00000000" w14:paraId="00000D90">
      <w:pPr>
        <w:numPr>
          <w:ilvl w:val="1"/>
          <w:numId w:val="105"/>
        </w:numPr>
        <w:ind w:left="1440" w:hanging="360"/>
        <w:rPr>
          <w:sz w:val="24"/>
          <w:szCs w:val="24"/>
        </w:rPr>
      </w:pPr>
      <w:r w:rsidDel="00000000" w:rsidR="00000000" w:rsidRPr="00000000">
        <w:rPr>
          <w:rFonts w:ascii="Fira Code" w:cs="Fira Code" w:eastAsia="Fira Code" w:hAnsi="Fira Code"/>
          <w:sz w:val="24"/>
          <w:szCs w:val="24"/>
          <w:rtl w:val="0"/>
        </w:rPr>
        <w:t xml:space="preserve">Use </w:t>
      </w:r>
      <w:r w:rsidDel="00000000" w:rsidR="00000000" w:rsidRPr="00000000">
        <w:rPr>
          <w:rFonts w:ascii="Fira Code" w:cs="Fira Code" w:eastAsia="Fira Code" w:hAnsi="Fira Code"/>
          <w:sz w:val="24"/>
          <w:szCs w:val="24"/>
          <w:shd w:fill="f2f2f2" w:val="clear"/>
          <w:rtl w:val="0"/>
        </w:rPr>
        <w:t xml:space="preserve">--host &lt;IP_ADDR&gt;</w:t>
      </w:r>
      <w:r w:rsidDel="00000000" w:rsidR="00000000" w:rsidRPr="00000000">
        <w:rPr>
          <w:rFonts w:ascii="Fira Code" w:cs="Fira Code" w:eastAsia="Fira Code" w:hAnsi="Fira Code"/>
          <w:sz w:val="24"/>
          <w:szCs w:val="24"/>
          <w:rtl w:val="0"/>
        </w:rPr>
        <w:t xml:space="preserve"> if you want to run the worker on a different machine. For now leave it empty.</w:t>
      </w:r>
    </w:p>
    <w:p w:rsidR="00000000" w:rsidDel="00000000" w:rsidP="00000000" w:rsidRDefault="00000000" w:rsidRPr="00000000" w14:paraId="00000D91">
      <w:pPr>
        <w:numPr>
          <w:ilvl w:val="0"/>
          <w:numId w:val="105"/>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Now you can access Spark UI through localhost:8080</w:t>
      </w:r>
    </w:p>
    <w:p w:rsidR="00000000" w:rsidDel="00000000" w:rsidP="00000000" w:rsidRDefault="00000000" w:rsidRPr="00000000" w14:paraId="00000D92">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93">
      <w:pPr>
        <w:rPr>
          <w:rFonts w:ascii="Fira Code" w:cs="Fira Code" w:eastAsia="Fira Code" w:hAnsi="Fira Code"/>
          <w:b w:val="1"/>
          <w:sz w:val="34"/>
          <w:szCs w:val="34"/>
        </w:rPr>
      </w:pPr>
      <w:r w:rsidDel="00000000" w:rsidR="00000000" w:rsidRPr="00000000">
        <w:rPr>
          <w:rFonts w:ascii="Fira Code" w:cs="Fira Code" w:eastAsia="Fira Code" w:hAnsi="Fira Code"/>
          <w:b w:val="1"/>
          <w:sz w:val="34"/>
          <w:szCs w:val="34"/>
          <w:rtl w:val="0"/>
        </w:rPr>
        <w:t xml:space="preserve">Homework for Module 5:</w:t>
      </w:r>
    </w:p>
    <w:p w:rsidR="00000000" w:rsidDel="00000000" w:rsidP="00000000" w:rsidRDefault="00000000" w:rsidRPr="00000000" w14:paraId="00000D94">
      <w:pPr>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rtl w:val="0"/>
        </w:rPr>
        <w:t xml:space="preserve">Do not refer to the homework file located under </w:t>
      </w:r>
      <w:r w:rsidDel="00000000" w:rsidR="00000000" w:rsidRPr="00000000">
        <w:rPr>
          <w:rFonts w:ascii="Fira Code" w:cs="Fira Code" w:eastAsia="Fira Code" w:hAnsi="Fira Code"/>
          <w:rtl w:val="0"/>
        </w:rPr>
        <w:t xml:space="preserve">/05-batch/code/</w:t>
      </w:r>
      <w:r w:rsidDel="00000000" w:rsidR="00000000" w:rsidRPr="00000000">
        <w:rPr>
          <w:rFonts w:ascii="Fira Code" w:cs="Fira Code" w:eastAsia="Fira Code" w:hAnsi="Fira Code"/>
          <w:sz w:val="24"/>
          <w:szCs w:val="24"/>
          <w:rtl w:val="0"/>
        </w:rPr>
        <w:t xml:space="preserve">. The correct file is located under</w:t>
        <w:br w:type="textWrapping"/>
      </w:r>
      <w:r w:rsidDel="00000000" w:rsidR="00000000" w:rsidRPr="00000000">
        <w:rPr>
          <w:rFonts w:ascii="Fira Code" w:cs="Fira Code" w:eastAsia="Fira Code" w:hAnsi="Fira Code"/>
          <w:rtl w:val="0"/>
        </w:rPr>
        <w:t xml:space="preserve">https://github.com/DataTalksClub/data-engineering-zoomcamp/blob/main/cohorts/2024/05-batch/homework.md</w:t>
      </w:r>
      <w:r w:rsidDel="00000000" w:rsidR="00000000" w:rsidRPr="00000000">
        <w:rPr>
          <w:rtl w:val="0"/>
        </w:rPr>
      </w:r>
    </w:p>
    <w:p w:rsidR="00000000" w:rsidDel="00000000" w:rsidP="00000000" w:rsidRDefault="00000000" w:rsidRPr="00000000" w14:paraId="00000D95">
      <w:pPr>
        <w:rPr>
          <w:rFonts w:ascii="Fira Code" w:cs="Fira Code" w:eastAsia="Fira Code" w:hAnsi="Fira Code"/>
          <w:sz w:val="24"/>
          <w:szCs w:val="24"/>
          <w:highlight w:val="white"/>
        </w:rPr>
      </w:pPr>
      <w:r w:rsidDel="00000000" w:rsidR="00000000" w:rsidRPr="00000000">
        <w:rPr>
          <w:rtl w:val="0"/>
        </w:rPr>
      </w:r>
    </w:p>
    <w:p w:rsidR="00000000" w:rsidDel="00000000" w:rsidP="00000000" w:rsidRDefault="00000000" w:rsidRPr="00000000" w14:paraId="00000D96">
      <w:pPr>
        <w:pStyle w:val="Heading2"/>
        <w:rPr>
          <w:rFonts w:ascii="Fira Code" w:cs="Fira Code" w:eastAsia="Fira Code" w:hAnsi="Fira Code"/>
          <w:sz w:val="24"/>
          <w:szCs w:val="24"/>
          <w:highlight w:val="white"/>
        </w:rPr>
      </w:pPr>
      <w:bookmarkStart w:colFirst="0" w:colLast="0" w:name="_x7g24o2hwlly" w:id="393"/>
      <w:bookmarkEnd w:id="393"/>
      <w:r w:rsidDel="00000000" w:rsidR="00000000" w:rsidRPr="00000000">
        <w:rPr>
          <w:rFonts w:ascii="Fira Code" w:cs="Fira Code" w:eastAsia="Fira Code" w:hAnsi="Fira Code"/>
          <w:sz w:val="34"/>
          <w:szCs w:val="34"/>
          <w:rtl w:val="0"/>
        </w:rPr>
        <w:t xml:space="preserve">E</w:t>
      </w:r>
      <w:r w:rsidDel="00000000" w:rsidR="00000000" w:rsidRPr="00000000">
        <w:rPr>
          <w:rFonts w:ascii="Fira Code" w:cs="Fira Code" w:eastAsia="Fira Code" w:hAnsi="Fira Code"/>
          <w:sz w:val="34"/>
          <w:szCs w:val="34"/>
          <w:rtl w:val="0"/>
        </w:rPr>
        <w:t xml:space="preserve">xport PYTHONPATH command in linux is temporary</w:t>
      </w:r>
      <w:r w:rsidDel="00000000" w:rsidR="00000000" w:rsidRPr="00000000">
        <w:rPr>
          <w:rtl w:val="0"/>
        </w:rPr>
      </w:r>
    </w:p>
    <w:p w:rsidR="00000000" w:rsidDel="00000000" w:rsidP="00000000" w:rsidRDefault="00000000" w:rsidRPr="00000000" w14:paraId="00000D97">
      <w:pPr>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You can either type the export command every time you run a new session, add it to the .bashrc/ which you can find in /home or run this command at the beginning of your homebook:</w:t>
      </w:r>
    </w:p>
    <w:p w:rsidR="00000000" w:rsidDel="00000000" w:rsidP="00000000" w:rsidRDefault="00000000" w:rsidRPr="00000000" w14:paraId="00000D98">
      <w:pPr>
        <w:rPr>
          <w:rFonts w:ascii="Fira Code" w:cs="Fira Code" w:eastAsia="Fira Code" w:hAnsi="Fira Code"/>
          <w:sz w:val="24"/>
          <w:szCs w:val="24"/>
          <w:highlight w:val="white"/>
        </w:rPr>
      </w:pPr>
      <w:r w:rsidDel="00000000" w:rsidR="00000000" w:rsidRPr="00000000">
        <w:rPr>
          <w:rtl w:val="0"/>
        </w:rPr>
      </w:r>
    </w:p>
    <w:p w:rsidR="00000000" w:rsidDel="00000000" w:rsidP="00000000" w:rsidRDefault="00000000" w:rsidRPr="00000000" w14:paraId="00000D99">
      <w:pPr>
        <w:rPr>
          <w:rFonts w:ascii="Fira Code" w:cs="Fira Code" w:eastAsia="Fira Code" w:hAnsi="Fira Code"/>
          <w:sz w:val="24"/>
          <w:szCs w:val="24"/>
          <w:shd w:fill="cccccc" w:val="clear"/>
        </w:rPr>
      </w:pPr>
      <w:r w:rsidDel="00000000" w:rsidR="00000000" w:rsidRPr="00000000">
        <w:rPr>
          <w:rFonts w:ascii="Fira Code" w:cs="Fira Code" w:eastAsia="Fira Code" w:hAnsi="Fira Code"/>
          <w:sz w:val="24"/>
          <w:szCs w:val="24"/>
          <w:shd w:fill="cccccc" w:val="clear"/>
          <w:rtl w:val="0"/>
        </w:rPr>
        <w:t xml:space="preserve">import findspark </w:t>
      </w:r>
    </w:p>
    <w:p w:rsidR="00000000" w:rsidDel="00000000" w:rsidP="00000000" w:rsidRDefault="00000000" w:rsidRPr="00000000" w14:paraId="00000D9A">
      <w:pPr>
        <w:rPr>
          <w:rFonts w:ascii="Fira Code" w:cs="Fira Code" w:eastAsia="Fira Code" w:hAnsi="Fira Code"/>
          <w:sz w:val="24"/>
          <w:szCs w:val="24"/>
          <w:shd w:fill="cccccc" w:val="clear"/>
        </w:rPr>
      </w:pPr>
      <w:r w:rsidDel="00000000" w:rsidR="00000000" w:rsidRPr="00000000">
        <w:rPr>
          <w:rFonts w:ascii="Fira Code" w:cs="Fira Code" w:eastAsia="Fira Code" w:hAnsi="Fira Code"/>
          <w:sz w:val="24"/>
          <w:szCs w:val="24"/>
          <w:shd w:fill="cccccc" w:val="clear"/>
          <w:rtl w:val="0"/>
        </w:rPr>
        <w:t xml:space="preserve">findspark.init()</w:t>
      </w:r>
    </w:p>
    <w:p w:rsidR="00000000" w:rsidDel="00000000" w:rsidP="00000000" w:rsidRDefault="00000000" w:rsidRPr="00000000" w14:paraId="00000D9B">
      <w:pPr>
        <w:rPr>
          <w:rFonts w:ascii="Fira Code" w:cs="Fira Code" w:eastAsia="Fira Code" w:hAnsi="Fira Code"/>
          <w:sz w:val="24"/>
          <w:szCs w:val="24"/>
          <w:shd w:fill="cccccc" w:val="clear"/>
        </w:rPr>
      </w:pPr>
      <w:r w:rsidDel="00000000" w:rsidR="00000000" w:rsidRPr="00000000">
        <w:rPr>
          <w:rtl w:val="0"/>
        </w:rPr>
      </w:r>
    </w:p>
    <w:p w:rsidR="00000000" w:rsidDel="00000000" w:rsidP="00000000" w:rsidRDefault="00000000" w:rsidRPr="00000000" w14:paraId="00000D9C">
      <w:pPr>
        <w:pStyle w:val="Heading2"/>
        <w:spacing w:after="60" w:before="60" w:line="360.0024000000001" w:lineRule="auto"/>
        <w:rPr>
          <w:rFonts w:ascii="Fira Code" w:cs="Fira Code" w:eastAsia="Fira Code" w:hAnsi="Fira Code"/>
          <w:sz w:val="34"/>
          <w:szCs w:val="34"/>
        </w:rPr>
      </w:pPr>
      <w:bookmarkStart w:colFirst="0" w:colLast="0" w:name="_48qc1yqntiyo" w:id="394"/>
      <w:bookmarkEnd w:id="394"/>
      <w:r w:rsidDel="00000000" w:rsidR="00000000" w:rsidRPr="00000000">
        <w:rPr>
          <w:rFonts w:ascii="Fira Code" w:cs="Fira Code" w:eastAsia="Fira Code" w:hAnsi="Fira Code"/>
          <w:sz w:val="34"/>
          <w:szCs w:val="34"/>
          <w:rtl w:val="0"/>
        </w:rPr>
        <w:t xml:space="preserve">Compressed file ended before the end-of-stream marker was reached</w:t>
      </w:r>
    </w:p>
    <w:p w:rsidR="00000000" w:rsidDel="00000000" w:rsidP="00000000" w:rsidRDefault="00000000" w:rsidRPr="00000000" w14:paraId="00000D9D">
      <w:pPr>
        <w:rPr>
          <w:rFonts w:ascii="Fira Code" w:cs="Fira Code" w:eastAsia="Fira Code" w:hAnsi="Fira Code"/>
          <w:sz w:val="24"/>
          <w:szCs w:val="24"/>
          <w:shd w:fill="f8f8f8" w:val="clear"/>
        </w:rPr>
      </w:pPr>
      <w:r w:rsidDel="00000000" w:rsidR="00000000" w:rsidRPr="00000000">
        <w:rPr>
          <w:rFonts w:ascii="Fira Code" w:cs="Fira Code" w:eastAsia="Fira Code" w:hAnsi="Fira Code"/>
          <w:sz w:val="24"/>
          <w:szCs w:val="24"/>
          <w:shd w:fill="f8f8f8" w:val="clear"/>
          <w:rtl w:val="0"/>
        </w:rPr>
        <w:t xml:space="preserve">I solved this issue: unzip the file with:</w:t>
      </w:r>
    </w:p>
    <w:p w:rsidR="00000000" w:rsidDel="00000000" w:rsidP="00000000" w:rsidRDefault="00000000" w:rsidRPr="00000000" w14:paraId="00000D9E">
      <w:pPr>
        <w:rPr>
          <w:rFonts w:ascii="Fira Code" w:cs="Fira Code" w:eastAsia="Fira Code" w:hAnsi="Fira Code"/>
          <w:sz w:val="24"/>
          <w:szCs w:val="24"/>
          <w:shd w:fill="f8f8f8" w:val="clear"/>
        </w:rPr>
      </w:pPr>
      <w:r w:rsidDel="00000000" w:rsidR="00000000" w:rsidRPr="00000000">
        <w:rPr>
          <w:rtl w:val="0"/>
        </w:rPr>
      </w:r>
    </w:p>
    <w:p w:rsidR="00000000" w:rsidDel="00000000" w:rsidP="00000000" w:rsidRDefault="00000000" w:rsidRPr="00000000" w14:paraId="00000D9F">
      <w:pPr>
        <w:rPr>
          <w:rFonts w:ascii="Fira Code" w:cs="Fira Code" w:eastAsia="Fira Code" w:hAnsi="Fira Code"/>
          <w:sz w:val="24"/>
          <w:szCs w:val="24"/>
        </w:rPr>
      </w:pPr>
      <w:r w:rsidDel="00000000" w:rsidR="00000000" w:rsidRPr="00000000">
        <w:rPr>
          <w:rFonts w:ascii="Fira Code" w:cs="Fira Code" w:eastAsia="Fira Code" w:hAnsi="Fira Code"/>
          <w:rtl w:val="0"/>
        </w:rPr>
        <w:t xml:space="preserve">f</w:t>
      </w:r>
      <w:r w:rsidDel="00000000" w:rsidR="00000000" w:rsidRPr="00000000">
        <w:rPr>
          <w:rtl w:val="0"/>
        </w:rPr>
      </w:r>
    </w:p>
    <w:p w:rsidR="00000000" w:rsidDel="00000000" w:rsidP="00000000" w:rsidRDefault="00000000" w:rsidRPr="00000000" w14:paraId="00000DA0">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A1">
      <w:pPr>
        <w:rPr>
          <w:rFonts w:ascii="Fira Code" w:cs="Fira Code" w:eastAsia="Fira Code" w:hAnsi="Fira Code"/>
          <w:sz w:val="24"/>
          <w:szCs w:val="24"/>
        </w:rPr>
      </w:pPr>
      <w:r w:rsidDel="00000000" w:rsidR="00000000" w:rsidRPr="00000000">
        <w:rPr>
          <w:rFonts w:ascii="Fira Code" w:cs="Fira Code" w:eastAsia="Fira Code" w:hAnsi="Fira Code"/>
          <w:sz w:val="24"/>
          <w:szCs w:val="24"/>
          <w:shd w:fill="f8f8f8" w:val="clear"/>
          <w:rtl w:val="0"/>
        </w:rPr>
        <w:t xml:space="preserve"> before creating </w:t>
      </w:r>
      <w:r w:rsidDel="00000000" w:rsidR="00000000" w:rsidRPr="00000000">
        <w:rPr>
          <w:rFonts w:ascii="Fira Code" w:cs="Fira Code" w:eastAsia="Fira Code" w:hAnsi="Fira Code"/>
          <w:sz w:val="24"/>
          <w:szCs w:val="24"/>
          <w:rtl w:val="0"/>
        </w:rPr>
        <w:t xml:space="preserve">head.csv</w:t>
      </w:r>
    </w:p>
    <w:p w:rsidR="00000000" w:rsidDel="00000000" w:rsidP="00000000" w:rsidRDefault="00000000" w:rsidRPr="00000000" w14:paraId="00000DA2">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A3">
      <w:pPr>
        <w:pStyle w:val="Heading2"/>
        <w:rPr>
          <w:rFonts w:ascii="Fira Code" w:cs="Fira Code" w:eastAsia="Fira Code" w:hAnsi="Fira Code"/>
          <w:sz w:val="34"/>
          <w:szCs w:val="34"/>
        </w:rPr>
      </w:pPr>
      <w:bookmarkStart w:colFirst="0" w:colLast="0" w:name="_5gnfeihi0ul2" w:id="395"/>
      <w:bookmarkEnd w:id="395"/>
      <w:r w:rsidDel="00000000" w:rsidR="00000000" w:rsidRPr="00000000">
        <w:rPr>
          <w:rFonts w:ascii="Fira Code" w:cs="Fira Code" w:eastAsia="Fira Code" w:hAnsi="Fira Code"/>
          <w:sz w:val="34"/>
          <w:szCs w:val="34"/>
          <w:rtl w:val="0"/>
        </w:rPr>
        <w:t xml:space="preserve">Compression Error: zcat output is gibberish, seems like still compressed</w:t>
      </w:r>
    </w:p>
    <w:p w:rsidR="00000000" w:rsidDel="00000000" w:rsidP="00000000" w:rsidRDefault="00000000" w:rsidRPr="00000000" w14:paraId="00000DA4">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A5">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 the code along from Video 5.3.3 Alexey downloads the CSV files from the NYT website and gzips them in their bash script. If we now (2023) follow along but download the data from the GH course Repo, it will already be zippes as csv.gz files. Therefore we zip it again if we follow the code from the video exactly. This then leads to gibberish outcome when we then try to cat the contents or count the lines with zcat, because the file is zipped twitch and zcat only unzips it once.</w:t>
      </w:r>
    </w:p>
    <w:p w:rsidR="00000000" w:rsidDel="00000000" w:rsidP="00000000" w:rsidRDefault="00000000" w:rsidRPr="00000000" w14:paraId="00000DA6">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A7">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do not gzip the files downloaded from the course repo. Just wget them and save them as they are as csv.gz files. Then the zcat command and the showSchema command will also work </w:t>
      </w:r>
    </w:p>
    <w:p w:rsidR="00000000" w:rsidDel="00000000" w:rsidP="00000000" w:rsidRDefault="00000000" w:rsidRPr="00000000" w14:paraId="00000DA8">
      <w:pPr>
        <w:shd w:fill="ffffff" w:val="clea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URL="${URL_PREFIX}/${TAXI_TYPE}/${TAXI_TYPE}_tripdata_${YEAR}-${FMONTH}.csv.gz"</w:t>
      </w:r>
    </w:p>
    <w:p w:rsidR="00000000" w:rsidDel="00000000" w:rsidP="00000000" w:rsidRDefault="00000000" w:rsidRPr="00000000" w14:paraId="00000DA9">
      <w:pPr>
        <w:shd w:fill="ffffff" w:val="clea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LOCAL_PREFIX="data/raw/${TAXI_TYPE}/${YEAR}/${FMONTH}"</w:t>
      </w:r>
    </w:p>
    <w:p w:rsidR="00000000" w:rsidDel="00000000" w:rsidP="00000000" w:rsidRDefault="00000000" w:rsidRPr="00000000" w14:paraId="00000DAA">
      <w:pPr>
        <w:shd w:fill="ffffff" w:val="clea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LOCAL_FILE="${TAXI_TYPE}_tripdata_${YEAR}_${FMONTH}.csv.gz"</w:t>
      </w:r>
    </w:p>
    <w:p w:rsidR="00000000" w:rsidDel="00000000" w:rsidP="00000000" w:rsidRDefault="00000000" w:rsidRPr="00000000" w14:paraId="00000DAB">
      <w:pPr>
        <w:shd w:fill="ffffff" w:val="clea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LOCAL_PATH="${LOCAL_PREFIX}/${LOCAL_FILE}"</w:t>
      </w:r>
    </w:p>
    <w:p w:rsidR="00000000" w:rsidDel="00000000" w:rsidP="00000000" w:rsidRDefault="00000000" w:rsidRPr="00000000" w14:paraId="00000DAC">
      <w:pPr>
        <w:shd w:fill="ffffff" w:val="clear"/>
        <w:spacing w:after="0" w:line="240" w:lineRule="auto"/>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DAD">
      <w:pPr>
        <w:shd w:fill="ffffff" w:val="clea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echo "downloading ${URL} to ${LOCAL_PATH}"</w:t>
      </w:r>
    </w:p>
    <w:p w:rsidR="00000000" w:rsidDel="00000000" w:rsidP="00000000" w:rsidRDefault="00000000" w:rsidRPr="00000000" w14:paraId="00000DAE">
      <w:pPr>
        <w:shd w:fill="ffffff" w:val="clea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mkdir -p ${LOCAL_PREFIX}</w:t>
      </w:r>
    </w:p>
    <w:p w:rsidR="00000000" w:rsidDel="00000000" w:rsidP="00000000" w:rsidRDefault="00000000" w:rsidRPr="00000000" w14:paraId="00000DAF">
      <w:pPr>
        <w:shd w:fill="ffffff" w:val="clea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wget ${URL} -O ${LOCAL_PATH}</w:t>
      </w:r>
    </w:p>
    <w:p w:rsidR="00000000" w:rsidDel="00000000" w:rsidP="00000000" w:rsidRDefault="00000000" w:rsidRPr="00000000" w14:paraId="00000DB0">
      <w:pPr>
        <w:shd w:fill="ffffff" w:val="clea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w:t>
      </w:r>
    </w:p>
    <w:p w:rsidR="00000000" w:rsidDel="00000000" w:rsidP="00000000" w:rsidRDefault="00000000" w:rsidRPr="00000000" w14:paraId="00000DB1">
      <w:pPr>
        <w:shd w:fill="ffffff" w:val="clea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echo "compressing ${LOCAL_PATH}"</w:t>
      </w:r>
    </w:p>
    <w:p w:rsidR="00000000" w:rsidDel="00000000" w:rsidP="00000000" w:rsidRDefault="00000000" w:rsidRPr="00000000" w14:paraId="00000DB2">
      <w:pPr>
        <w:shd w:fill="ffffff" w:val="clea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 gzip ${LOCAL_PATH} &lt;- uncomment this line</w:t>
      </w:r>
    </w:p>
    <w:p w:rsidR="00000000" w:rsidDel="00000000" w:rsidP="00000000" w:rsidRDefault="00000000" w:rsidRPr="00000000" w14:paraId="00000DB3">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B4">
      <w:pPr>
        <w:pStyle w:val="Heading2"/>
        <w:rPr>
          <w:rFonts w:ascii="Fira Code" w:cs="Fira Code" w:eastAsia="Fira Code" w:hAnsi="Fira Code"/>
          <w:sz w:val="34"/>
          <w:szCs w:val="34"/>
        </w:rPr>
      </w:pPr>
      <w:bookmarkStart w:colFirst="0" w:colLast="0" w:name="_3505jra41jq7" w:id="396"/>
      <w:bookmarkEnd w:id="396"/>
      <w:r w:rsidDel="00000000" w:rsidR="00000000" w:rsidRPr="00000000">
        <w:rPr>
          <w:rtl w:val="0"/>
        </w:rPr>
      </w:r>
    </w:p>
    <w:p w:rsidR="00000000" w:rsidDel="00000000" w:rsidP="00000000" w:rsidRDefault="00000000" w:rsidRPr="00000000" w14:paraId="00000DB5">
      <w:pPr>
        <w:pStyle w:val="Heading2"/>
        <w:rPr>
          <w:rFonts w:ascii="Fira Code" w:cs="Fira Code" w:eastAsia="Fira Code" w:hAnsi="Fira Code"/>
          <w:sz w:val="34"/>
          <w:szCs w:val="34"/>
        </w:rPr>
      </w:pPr>
      <w:bookmarkStart w:colFirst="0" w:colLast="0" w:name="_r5vasf1h37pn" w:id="397"/>
      <w:bookmarkEnd w:id="397"/>
      <w:r w:rsidDel="00000000" w:rsidR="00000000" w:rsidRPr="00000000">
        <w:rPr>
          <w:rFonts w:ascii="Fira Code" w:cs="Fira Code" w:eastAsia="Fira Code" w:hAnsi="Fira Code"/>
          <w:sz w:val="34"/>
          <w:szCs w:val="34"/>
          <w:rtl w:val="0"/>
        </w:rPr>
        <w:t xml:space="preserve">PicklingError: Could not serialise object: IndexError: tuple index out of range.</w:t>
      </w:r>
    </w:p>
    <w:p w:rsidR="00000000" w:rsidDel="00000000" w:rsidP="00000000" w:rsidRDefault="00000000" w:rsidRPr="00000000" w14:paraId="00000DB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Occurred while running : </w:t>
      </w:r>
      <w:r w:rsidDel="00000000" w:rsidR="00000000" w:rsidRPr="00000000">
        <w:rPr>
          <w:rFonts w:ascii="Fira Code" w:cs="Fira Code" w:eastAsia="Fira Code" w:hAnsi="Fira Code"/>
          <w:sz w:val="20"/>
          <w:szCs w:val="20"/>
          <w:rtl w:val="0"/>
        </w:rPr>
        <w:t xml:space="preserve">spark.createDataFrame(df_pandas).show()</w:t>
      </w:r>
      <w:r w:rsidDel="00000000" w:rsidR="00000000" w:rsidRPr="00000000">
        <w:rPr>
          <w:rFonts w:ascii="Fira Code" w:cs="Fira Code" w:eastAsia="Fira Code" w:hAnsi="Fira Code"/>
          <w:sz w:val="25"/>
          <w:szCs w:val="25"/>
          <w:shd w:fill="222529" w:val="clear"/>
          <w:rtl w:val="0"/>
        </w:rPr>
        <w:t xml:space="preserve"> </w:t>
      </w:r>
      <w:r w:rsidDel="00000000" w:rsidR="00000000" w:rsidRPr="00000000">
        <w:rPr>
          <w:rtl w:val="0"/>
        </w:rPr>
      </w:r>
    </w:p>
    <w:p w:rsidR="00000000" w:rsidDel="00000000" w:rsidP="00000000" w:rsidRDefault="00000000" w:rsidRPr="00000000" w14:paraId="00000DB7">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error is usually due to the python version, since spark till date of 2 march 2023 doesn’t support python 3.11, try creating a new env with python version 3.8 and then run this command.</w:t>
      </w:r>
    </w:p>
    <w:p w:rsidR="00000000" w:rsidDel="00000000" w:rsidP="00000000" w:rsidRDefault="00000000" w:rsidRPr="00000000" w14:paraId="00000DB8">
      <w:pPr>
        <w:rPr>
          <w:rFonts w:ascii="Fira Code" w:cs="Fira Code" w:eastAsia="Fira Code" w:hAnsi="Fira Code"/>
        </w:rPr>
      </w:pPr>
      <w:r w:rsidDel="00000000" w:rsidR="00000000" w:rsidRPr="00000000">
        <w:rPr>
          <w:rFonts w:ascii="Fira Code" w:cs="Fira Code" w:eastAsia="Fira Code" w:hAnsi="Fira Code"/>
          <w:rtl w:val="0"/>
        </w:rPr>
        <w:t xml:space="preserve">On the virtual machine, you can create a conda environment (here called myenv) with python 3.10 installed:</w:t>
      </w:r>
    </w:p>
    <w:p w:rsidR="00000000" w:rsidDel="00000000" w:rsidP="00000000" w:rsidRDefault="00000000" w:rsidRPr="00000000" w14:paraId="00000DB9">
      <w:pPr>
        <w:rPr>
          <w:rFonts w:ascii="Fira Code" w:cs="Fira Code" w:eastAsia="Fira Code" w:hAnsi="Fira Code"/>
        </w:rPr>
      </w:pPr>
      <w:r w:rsidDel="00000000" w:rsidR="00000000" w:rsidRPr="00000000">
        <w:rPr>
          <w:rFonts w:ascii="Fira Code" w:cs="Fira Code" w:eastAsia="Fira Code" w:hAnsi="Fira Code"/>
          <w:rtl w:val="0"/>
        </w:rPr>
        <w:t xml:space="preserve">conda create -n myenv python=3.10 anaconda</w:t>
      </w:r>
    </w:p>
    <w:p w:rsidR="00000000" w:rsidDel="00000000" w:rsidP="00000000" w:rsidRDefault="00000000" w:rsidRPr="00000000" w14:paraId="00000DBA">
      <w:pPr>
        <w:rPr>
          <w:rFonts w:ascii="Fira Code" w:cs="Fira Code" w:eastAsia="Fira Code" w:hAnsi="Fira Code"/>
        </w:rPr>
      </w:pPr>
      <w:r w:rsidDel="00000000" w:rsidR="00000000" w:rsidRPr="00000000">
        <w:rPr>
          <w:rFonts w:ascii="Fira Code" w:cs="Fira Code" w:eastAsia="Fira Code" w:hAnsi="Fira Code"/>
          <w:rtl w:val="0"/>
        </w:rPr>
        <w:t xml:space="preserve">Then you must run conda activate myenv to run python 3.10. Otherwise you’ll still be running version 3.11. You can deactivate by typing conda deactivate.</w:t>
      </w:r>
    </w:p>
    <w:p w:rsidR="00000000" w:rsidDel="00000000" w:rsidP="00000000" w:rsidRDefault="00000000" w:rsidRPr="00000000" w14:paraId="00000DBB">
      <w:pPr>
        <w:pStyle w:val="Heading2"/>
        <w:rPr>
          <w:rFonts w:ascii="Fira Code" w:cs="Fira Code" w:eastAsia="Fira Code" w:hAnsi="Fira Code"/>
          <w:sz w:val="34"/>
          <w:szCs w:val="34"/>
        </w:rPr>
      </w:pPr>
      <w:bookmarkStart w:colFirst="0" w:colLast="0" w:name="_xfxdqrd2ewlk" w:id="398"/>
      <w:bookmarkEnd w:id="398"/>
      <w:r w:rsidDel="00000000" w:rsidR="00000000" w:rsidRPr="00000000">
        <w:rPr>
          <w:rFonts w:ascii="Fira Code" w:cs="Fira Code" w:eastAsia="Fira Code" w:hAnsi="Fira Code"/>
          <w:sz w:val="34"/>
          <w:szCs w:val="34"/>
          <w:rtl w:val="0"/>
        </w:rPr>
        <w:t xml:space="preserve">Connecting from local Spark to GCS - Spark does not find my google credentials as shown in the video?</w:t>
      </w:r>
    </w:p>
    <w:p w:rsidR="00000000" w:rsidDel="00000000" w:rsidP="00000000" w:rsidRDefault="00000000" w:rsidRPr="00000000" w14:paraId="00000DB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Make sure you have your credentials of your GCP in your VM under the location defined in the script.</w:t>
      </w:r>
    </w:p>
    <w:p w:rsidR="00000000" w:rsidDel="00000000" w:rsidP="00000000" w:rsidRDefault="00000000" w:rsidRPr="00000000" w14:paraId="00000DBD">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BE">
      <w:pPr>
        <w:pStyle w:val="Heading2"/>
        <w:rPr>
          <w:rFonts w:ascii="Fira Code" w:cs="Fira Code" w:eastAsia="Fira Code" w:hAnsi="Fira Code"/>
          <w:sz w:val="34"/>
          <w:szCs w:val="34"/>
        </w:rPr>
      </w:pPr>
      <w:bookmarkStart w:colFirst="0" w:colLast="0" w:name="_dwpv31jj39ss" w:id="399"/>
      <w:bookmarkEnd w:id="399"/>
      <w:r w:rsidDel="00000000" w:rsidR="00000000" w:rsidRPr="00000000">
        <w:rPr>
          <w:rFonts w:ascii="Fira Code" w:cs="Fira Code" w:eastAsia="Fira Code" w:hAnsi="Fira Code"/>
          <w:sz w:val="34"/>
          <w:szCs w:val="34"/>
          <w:rtl w:val="0"/>
        </w:rPr>
        <w:t xml:space="preserve">Spark docker-compose setup</w:t>
      </w:r>
    </w:p>
    <w:p w:rsidR="00000000" w:rsidDel="00000000" w:rsidP="00000000" w:rsidRDefault="00000000" w:rsidRPr="00000000" w14:paraId="00000DB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To run spark in docker setup</w:t>
      </w:r>
    </w:p>
    <w:p w:rsidR="00000000" w:rsidDel="00000000" w:rsidP="00000000" w:rsidRDefault="00000000" w:rsidRPr="00000000" w14:paraId="00000DC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1. Build </w:t>
      </w:r>
      <w:r w:rsidDel="00000000" w:rsidR="00000000" w:rsidRPr="00000000">
        <w:rPr>
          <w:rFonts w:ascii="Fira Code" w:cs="Fira Code" w:eastAsia="Fira Code" w:hAnsi="Fira Code"/>
          <w:rtl w:val="0"/>
        </w:rPr>
        <w:t xml:space="preserve">bitnami</w:t>
      </w:r>
      <w:r w:rsidDel="00000000" w:rsidR="00000000" w:rsidRPr="00000000">
        <w:rPr>
          <w:rFonts w:ascii="Fira Code" w:cs="Fira Code" w:eastAsia="Fira Code" w:hAnsi="Fira Code"/>
          <w:sz w:val="24"/>
          <w:szCs w:val="24"/>
          <w:rtl w:val="0"/>
        </w:rPr>
        <w:t xml:space="preserve"> spark docker</w:t>
      </w:r>
    </w:p>
    <w:p w:rsidR="00000000" w:rsidDel="00000000" w:rsidP="00000000" w:rsidRDefault="00000000" w:rsidRPr="00000000" w14:paraId="00000DC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a. clone bitnami repo using command</w:t>
      </w:r>
    </w:p>
    <w:p w:rsidR="00000000" w:rsidDel="00000000" w:rsidP="00000000" w:rsidRDefault="00000000" w:rsidRPr="00000000" w14:paraId="00000DC2">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rtl w:val="0"/>
        </w:rPr>
        <w:t xml:space="preserve">    </w:t>
        <w:tab/>
      </w:r>
      <w:r w:rsidDel="00000000" w:rsidR="00000000" w:rsidRPr="00000000">
        <w:rPr>
          <w:rFonts w:ascii="Fira Code" w:cs="Fira Code" w:eastAsia="Fira Code" w:hAnsi="Fira Code"/>
          <w:sz w:val="24"/>
          <w:szCs w:val="24"/>
          <w:shd w:fill="f3f3f3" w:val="clear"/>
          <w:rtl w:val="0"/>
        </w:rPr>
        <w:t xml:space="preserve">git clone https://github.com/bitnami/containers.git</w:t>
      </w:r>
    </w:p>
    <w:p w:rsidR="00000000" w:rsidDel="00000000" w:rsidP="00000000" w:rsidRDefault="00000000" w:rsidRPr="00000000" w14:paraId="00000DC3">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w:t>
        <w:tab/>
        <w:t xml:space="preserve">(tested on commit 9cef8b892d29c04f8a271a644341c8222790c992)   </w:t>
        <w:tab/>
        <w:t xml:space="preserve"> </w:t>
      </w:r>
    </w:p>
    <w:p w:rsidR="00000000" w:rsidDel="00000000" w:rsidP="00000000" w:rsidRDefault="00000000" w:rsidRPr="00000000" w14:paraId="00000DC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b. edit file `bitnami/spark/3.3/debian-11/Dockerfile` and update java and spark version as following</w:t>
      </w:r>
    </w:p>
    <w:p w:rsidR="00000000" w:rsidDel="00000000" w:rsidP="00000000" w:rsidRDefault="00000000" w:rsidRPr="00000000" w14:paraId="00000DC5">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"python-3.10.10-2-linux-${OS_ARCH}-debian-11" \</w:t>
      </w:r>
    </w:p>
    <w:p w:rsidR="00000000" w:rsidDel="00000000" w:rsidP="00000000" w:rsidRDefault="00000000" w:rsidRPr="00000000" w14:paraId="00000DC6">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"java-17.0.5-8-3-linux-${OS_ARCH}-debian-11" \</w:t>
      </w:r>
    </w:p>
    <w:p w:rsidR="00000000" w:rsidDel="00000000" w:rsidP="00000000" w:rsidRDefault="00000000" w:rsidRPr="00000000" w14:paraId="00000DC7">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C8">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w:t>
        <w:tab/>
        <w:t xml:space="preserve">reference: https://github.com/bitnami/containers/issues/13409</w:t>
      </w:r>
    </w:p>
    <w:p w:rsidR="00000000" w:rsidDel="00000000" w:rsidP="00000000" w:rsidRDefault="00000000" w:rsidRPr="00000000" w14:paraId="00000DC9">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c. build docker image by navigating to above directory and running docker build command</w:t>
      </w:r>
    </w:p>
    <w:p w:rsidR="00000000" w:rsidDel="00000000" w:rsidP="00000000" w:rsidRDefault="00000000" w:rsidRPr="00000000" w14:paraId="00000DCA">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w:t>
        <w:tab/>
        <w:t xml:space="preserve">navigate </w:t>
      </w:r>
      <w:r w:rsidDel="00000000" w:rsidR="00000000" w:rsidRPr="00000000">
        <w:rPr>
          <w:rFonts w:ascii="Fira Code" w:cs="Fira Code" w:eastAsia="Fira Code" w:hAnsi="Fira Code"/>
          <w:sz w:val="24"/>
          <w:szCs w:val="24"/>
          <w:shd w:fill="f3f3f3" w:val="clear"/>
          <w:rtl w:val="0"/>
        </w:rPr>
        <w:t xml:space="preserve">cd bitnami/spark/3.3/debian-11/</w:t>
      </w:r>
      <w:r w:rsidDel="00000000" w:rsidR="00000000" w:rsidRPr="00000000">
        <w:rPr>
          <w:rtl w:val="0"/>
        </w:rPr>
      </w:r>
    </w:p>
    <w:p w:rsidR="00000000" w:rsidDel="00000000" w:rsidP="00000000" w:rsidRDefault="00000000" w:rsidRPr="00000000" w14:paraId="00000DC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w:t>
        <w:tab/>
        <w:t xml:space="preserve">build command </w:t>
      </w:r>
      <w:r w:rsidDel="00000000" w:rsidR="00000000" w:rsidRPr="00000000">
        <w:rPr>
          <w:rFonts w:ascii="Fira Code" w:cs="Fira Code" w:eastAsia="Fira Code" w:hAnsi="Fira Code"/>
          <w:sz w:val="24"/>
          <w:szCs w:val="24"/>
          <w:shd w:fill="f3f3f3" w:val="clear"/>
          <w:rtl w:val="0"/>
        </w:rPr>
        <w:t xml:space="preserve">docker build -t spark:3.3-java-17 . </w:t>
      </w:r>
      <w:r w:rsidDel="00000000" w:rsidR="00000000" w:rsidRPr="00000000">
        <w:rPr>
          <w:rtl w:val="0"/>
        </w:rPr>
      </w:r>
    </w:p>
    <w:p w:rsidR="00000000" w:rsidDel="00000000" w:rsidP="00000000" w:rsidRDefault="00000000" w:rsidRPr="00000000" w14:paraId="00000DC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2. run docker compose</w:t>
      </w:r>
    </w:p>
    <w:p w:rsidR="00000000" w:rsidDel="00000000" w:rsidP="00000000" w:rsidRDefault="00000000" w:rsidRPr="00000000" w14:paraId="00000DC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using following file</w:t>
      </w:r>
    </w:p>
    <w:p w:rsidR="00000000" w:rsidDel="00000000" w:rsidP="00000000" w:rsidRDefault="00000000" w:rsidRPr="00000000" w14:paraId="00000DC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```yaml docker-compose.yml</w:t>
      </w:r>
    </w:p>
    <w:p w:rsidR="00000000" w:rsidDel="00000000" w:rsidP="00000000" w:rsidRDefault="00000000" w:rsidRPr="00000000" w14:paraId="00000DCF">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version: '2'</w:t>
      </w:r>
    </w:p>
    <w:p w:rsidR="00000000" w:rsidDel="00000000" w:rsidP="00000000" w:rsidRDefault="00000000" w:rsidRPr="00000000" w14:paraId="00000DD0">
      <w:pPr>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DD1">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services:</w:t>
      </w:r>
    </w:p>
    <w:p w:rsidR="00000000" w:rsidDel="00000000" w:rsidP="00000000" w:rsidRDefault="00000000" w:rsidRPr="00000000" w14:paraId="00000DD2">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spark:</w:t>
      </w:r>
    </w:p>
    <w:p w:rsidR="00000000" w:rsidDel="00000000" w:rsidP="00000000" w:rsidRDefault="00000000" w:rsidRPr="00000000" w14:paraId="00000DD3">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image: spark:3.3-java-17</w:t>
      </w:r>
    </w:p>
    <w:p w:rsidR="00000000" w:rsidDel="00000000" w:rsidP="00000000" w:rsidRDefault="00000000" w:rsidRPr="00000000" w14:paraId="00000DD4">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environment:</w:t>
      </w:r>
    </w:p>
    <w:p w:rsidR="00000000" w:rsidDel="00000000" w:rsidP="00000000" w:rsidRDefault="00000000" w:rsidRPr="00000000" w14:paraId="00000DD5">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SPARK_MODE=master</w:t>
      </w:r>
    </w:p>
    <w:p w:rsidR="00000000" w:rsidDel="00000000" w:rsidP="00000000" w:rsidRDefault="00000000" w:rsidRPr="00000000" w14:paraId="00000DD6">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SPARK_RPC_AUTHENTICATION_ENABLED=no</w:t>
      </w:r>
    </w:p>
    <w:p w:rsidR="00000000" w:rsidDel="00000000" w:rsidP="00000000" w:rsidRDefault="00000000" w:rsidRPr="00000000" w14:paraId="00000DD7">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SPARK_RPC_ENCRYPTION_ENABLED=no</w:t>
      </w:r>
    </w:p>
    <w:p w:rsidR="00000000" w:rsidDel="00000000" w:rsidP="00000000" w:rsidRDefault="00000000" w:rsidRPr="00000000" w14:paraId="00000DD8">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SPARK_LOCAL_STORAGE_ENCRYPTION_ENABLED=no</w:t>
      </w:r>
    </w:p>
    <w:p w:rsidR="00000000" w:rsidDel="00000000" w:rsidP="00000000" w:rsidRDefault="00000000" w:rsidRPr="00000000" w14:paraId="00000DD9">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SPARK_SSL_ENABLED=no</w:t>
      </w:r>
    </w:p>
    <w:p w:rsidR="00000000" w:rsidDel="00000000" w:rsidP="00000000" w:rsidRDefault="00000000" w:rsidRPr="00000000" w14:paraId="00000DDA">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volumes:</w:t>
      </w:r>
    </w:p>
    <w:p w:rsidR="00000000" w:rsidDel="00000000" w:rsidP="00000000" w:rsidRDefault="00000000" w:rsidRPr="00000000" w14:paraId="00000DDB">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"./:/home/jovyan/work:rw"</w:t>
      </w:r>
    </w:p>
    <w:p w:rsidR="00000000" w:rsidDel="00000000" w:rsidP="00000000" w:rsidRDefault="00000000" w:rsidRPr="00000000" w14:paraId="00000DDC">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ports:</w:t>
      </w:r>
    </w:p>
    <w:p w:rsidR="00000000" w:rsidDel="00000000" w:rsidP="00000000" w:rsidRDefault="00000000" w:rsidRPr="00000000" w14:paraId="00000DDD">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'8080:8080'</w:t>
      </w:r>
    </w:p>
    <w:p w:rsidR="00000000" w:rsidDel="00000000" w:rsidP="00000000" w:rsidRDefault="00000000" w:rsidRPr="00000000" w14:paraId="00000DDE">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'7077:7077'</w:t>
      </w:r>
    </w:p>
    <w:p w:rsidR="00000000" w:rsidDel="00000000" w:rsidP="00000000" w:rsidRDefault="00000000" w:rsidRPr="00000000" w14:paraId="00000DDF">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spark-worker:</w:t>
      </w:r>
    </w:p>
    <w:p w:rsidR="00000000" w:rsidDel="00000000" w:rsidP="00000000" w:rsidRDefault="00000000" w:rsidRPr="00000000" w14:paraId="00000DE0">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image: spark:3.3-java-17</w:t>
      </w:r>
    </w:p>
    <w:p w:rsidR="00000000" w:rsidDel="00000000" w:rsidP="00000000" w:rsidRDefault="00000000" w:rsidRPr="00000000" w14:paraId="00000DE1">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environment:</w:t>
      </w:r>
    </w:p>
    <w:p w:rsidR="00000000" w:rsidDel="00000000" w:rsidP="00000000" w:rsidRDefault="00000000" w:rsidRPr="00000000" w14:paraId="00000DE2">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SPARK_MODE=worker</w:t>
      </w:r>
    </w:p>
    <w:p w:rsidR="00000000" w:rsidDel="00000000" w:rsidP="00000000" w:rsidRDefault="00000000" w:rsidRPr="00000000" w14:paraId="00000DE3">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SPARK_MASTER_URL=spark://spark:7077</w:t>
      </w:r>
    </w:p>
    <w:p w:rsidR="00000000" w:rsidDel="00000000" w:rsidP="00000000" w:rsidRDefault="00000000" w:rsidRPr="00000000" w14:paraId="00000DE4">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SPARK_WORKER_MEMORY=1G</w:t>
      </w:r>
    </w:p>
    <w:p w:rsidR="00000000" w:rsidDel="00000000" w:rsidP="00000000" w:rsidRDefault="00000000" w:rsidRPr="00000000" w14:paraId="00000DE5">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SPARK_WORKER_CORES=1</w:t>
      </w:r>
    </w:p>
    <w:p w:rsidR="00000000" w:rsidDel="00000000" w:rsidP="00000000" w:rsidRDefault="00000000" w:rsidRPr="00000000" w14:paraId="00000DE6">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SPARK_RPC_AUTHENTICATION_ENABLED=no</w:t>
      </w:r>
    </w:p>
    <w:p w:rsidR="00000000" w:rsidDel="00000000" w:rsidP="00000000" w:rsidRDefault="00000000" w:rsidRPr="00000000" w14:paraId="00000DE7">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SPARK_RPC_ENCRYPTION_ENABLED=no</w:t>
      </w:r>
    </w:p>
    <w:p w:rsidR="00000000" w:rsidDel="00000000" w:rsidP="00000000" w:rsidRDefault="00000000" w:rsidRPr="00000000" w14:paraId="00000DE8">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SPARK_LOCAL_STORAGE_ENCRYPTION_ENABLED=no</w:t>
      </w:r>
    </w:p>
    <w:p w:rsidR="00000000" w:rsidDel="00000000" w:rsidP="00000000" w:rsidRDefault="00000000" w:rsidRPr="00000000" w14:paraId="00000DE9">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SPARK_SSL_ENABLED=no</w:t>
      </w:r>
    </w:p>
    <w:p w:rsidR="00000000" w:rsidDel="00000000" w:rsidP="00000000" w:rsidRDefault="00000000" w:rsidRPr="00000000" w14:paraId="00000DEA">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volumes:</w:t>
      </w:r>
    </w:p>
    <w:p w:rsidR="00000000" w:rsidDel="00000000" w:rsidP="00000000" w:rsidRDefault="00000000" w:rsidRPr="00000000" w14:paraId="00000DEB">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"./:/home/jovyan/work:rw"</w:t>
      </w:r>
    </w:p>
    <w:p w:rsidR="00000000" w:rsidDel="00000000" w:rsidP="00000000" w:rsidRDefault="00000000" w:rsidRPr="00000000" w14:paraId="00000DEC">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ports:</w:t>
      </w:r>
    </w:p>
    <w:p w:rsidR="00000000" w:rsidDel="00000000" w:rsidP="00000000" w:rsidRDefault="00000000" w:rsidRPr="00000000" w14:paraId="00000DED">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'8081:8081'</w:t>
      </w:r>
    </w:p>
    <w:p w:rsidR="00000000" w:rsidDel="00000000" w:rsidP="00000000" w:rsidRDefault="00000000" w:rsidRPr="00000000" w14:paraId="00000DEE">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spark-nb:   </w:t>
      </w:r>
    </w:p>
    <w:p w:rsidR="00000000" w:rsidDel="00000000" w:rsidP="00000000" w:rsidRDefault="00000000" w:rsidRPr="00000000" w14:paraId="00000DEF">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image: jupyter/pyspark-notebook:java-17.0.5</w:t>
      </w:r>
    </w:p>
    <w:p w:rsidR="00000000" w:rsidDel="00000000" w:rsidP="00000000" w:rsidRDefault="00000000" w:rsidRPr="00000000" w14:paraId="00000DF0">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environment:</w:t>
      </w:r>
    </w:p>
    <w:p w:rsidR="00000000" w:rsidDel="00000000" w:rsidP="00000000" w:rsidRDefault="00000000" w:rsidRPr="00000000" w14:paraId="00000DF1">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SPARK_MASTER_URL=spark://spark:7077</w:t>
      </w:r>
    </w:p>
    <w:p w:rsidR="00000000" w:rsidDel="00000000" w:rsidP="00000000" w:rsidRDefault="00000000" w:rsidRPr="00000000" w14:paraId="00000DF2">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volumes:</w:t>
      </w:r>
    </w:p>
    <w:p w:rsidR="00000000" w:rsidDel="00000000" w:rsidP="00000000" w:rsidRDefault="00000000" w:rsidRPr="00000000" w14:paraId="00000DF3">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"./:/home/jovyan/work:rw"</w:t>
      </w:r>
    </w:p>
    <w:p w:rsidR="00000000" w:rsidDel="00000000" w:rsidP="00000000" w:rsidRDefault="00000000" w:rsidRPr="00000000" w14:paraId="00000DF4">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r>
    </w:p>
    <w:p w:rsidR="00000000" w:rsidDel="00000000" w:rsidP="00000000" w:rsidRDefault="00000000" w:rsidRPr="00000000" w14:paraId="00000DF5">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ports:</w:t>
      </w:r>
    </w:p>
    <w:p w:rsidR="00000000" w:rsidDel="00000000" w:rsidP="00000000" w:rsidRDefault="00000000" w:rsidRPr="00000000" w14:paraId="00000DF6">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'8888:8888'</w:t>
      </w:r>
    </w:p>
    <w:p w:rsidR="00000000" w:rsidDel="00000000" w:rsidP="00000000" w:rsidRDefault="00000000" w:rsidRPr="00000000" w14:paraId="00000DF7">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'4040:4040'</w:t>
      </w:r>
    </w:p>
    <w:p w:rsidR="00000000" w:rsidDel="00000000" w:rsidP="00000000" w:rsidRDefault="00000000" w:rsidRPr="00000000" w14:paraId="00000DF8">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DF9">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run command to deploy docker compose</w:t>
      </w:r>
    </w:p>
    <w:p w:rsidR="00000000" w:rsidDel="00000000" w:rsidP="00000000" w:rsidRDefault="00000000" w:rsidRPr="00000000" w14:paraId="00000DFA">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docker-compose up</w:t>
      </w:r>
    </w:p>
    <w:p w:rsidR="00000000" w:rsidDel="00000000" w:rsidP="00000000" w:rsidRDefault="00000000" w:rsidRPr="00000000" w14:paraId="00000DF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Access jupyter notebook using link logged in docker compose logs</w:t>
      </w:r>
    </w:p>
    <w:p w:rsidR="00000000" w:rsidDel="00000000" w:rsidP="00000000" w:rsidRDefault="00000000" w:rsidRPr="00000000" w14:paraId="00000DFC">
      <w:pPr>
        <w:rPr>
          <w:rFonts w:ascii="Fira Code" w:cs="Fira Code" w:eastAsia="Fira Code" w:hAnsi="Fira Code"/>
          <w:sz w:val="23"/>
          <w:szCs w:val="23"/>
        </w:rPr>
      </w:pPr>
      <w:r w:rsidDel="00000000" w:rsidR="00000000" w:rsidRPr="00000000">
        <w:rPr>
          <w:rFonts w:ascii="Fira Code" w:cs="Fira Code" w:eastAsia="Fira Code" w:hAnsi="Fira Code"/>
          <w:sz w:val="24"/>
          <w:szCs w:val="24"/>
          <w:rtl w:val="0"/>
        </w:rPr>
        <w:t xml:space="preserve">Spark master url is </w:t>
      </w:r>
      <w:r w:rsidDel="00000000" w:rsidR="00000000" w:rsidRPr="00000000">
        <w:rPr>
          <w:rFonts w:ascii="Fira Code" w:cs="Fira Code" w:eastAsia="Fira Code" w:hAnsi="Fira Code"/>
          <w:sz w:val="23"/>
          <w:szCs w:val="23"/>
          <w:rtl w:val="0"/>
        </w:rPr>
        <w:t xml:space="preserve">spark://spark:7077</w:t>
      </w:r>
    </w:p>
    <w:p w:rsidR="00000000" w:rsidDel="00000000" w:rsidP="00000000" w:rsidRDefault="00000000" w:rsidRPr="00000000" w14:paraId="00000DFD">
      <w:pPr>
        <w:rPr>
          <w:rFonts w:ascii="Fira Code" w:cs="Fira Code" w:eastAsia="Fira Code" w:hAnsi="Fira Code"/>
          <w:sz w:val="23"/>
          <w:szCs w:val="23"/>
        </w:rPr>
      </w:pPr>
      <w:r w:rsidDel="00000000" w:rsidR="00000000" w:rsidRPr="00000000">
        <w:rPr>
          <w:rtl w:val="0"/>
        </w:rPr>
      </w:r>
    </w:p>
    <w:p w:rsidR="00000000" w:rsidDel="00000000" w:rsidP="00000000" w:rsidRDefault="00000000" w:rsidRPr="00000000" w14:paraId="00000DFE">
      <w:pPr>
        <w:pStyle w:val="Heading2"/>
        <w:rPr>
          <w:rFonts w:ascii="Fira Code" w:cs="Fira Code" w:eastAsia="Fira Code" w:hAnsi="Fira Code"/>
          <w:sz w:val="34"/>
          <w:szCs w:val="34"/>
        </w:rPr>
      </w:pPr>
      <w:bookmarkStart w:colFirst="0" w:colLast="0" w:name="_8bap4kyh228s" w:id="400"/>
      <w:bookmarkEnd w:id="400"/>
      <w:r w:rsidDel="00000000" w:rsidR="00000000" w:rsidRPr="00000000">
        <w:rPr>
          <w:rFonts w:ascii="Fira Code" w:cs="Fira Code" w:eastAsia="Fira Code" w:hAnsi="Fira Code"/>
          <w:sz w:val="34"/>
          <w:szCs w:val="34"/>
          <w:rtl w:val="0"/>
        </w:rPr>
        <w:t xml:space="preserve">How do you read data stored in gcs on pandas with your local computer?</w:t>
      </w:r>
    </w:p>
    <w:p w:rsidR="00000000" w:rsidDel="00000000" w:rsidP="00000000" w:rsidRDefault="00000000" w:rsidRPr="00000000" w14:paraId="00000DFF">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0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To do this</w:t>
        <w:br w:type="textWrapping"/>
      </w:r>
      <w:r w:rsidDel="00000000" w:rsidR="00000000" w:rsidRPr="00000000">
        <w:rPr>
          <w:rFonts w:ascii="Fira Code" w:cs="Fira Code" w:eastAsia="Fira Code" w:hAnsi="Fira Code"/>
          <w:sz w:val="24"/>
          <w:szCs w:val="24"/>
          <w:shd w:fill="f3f3f3" w:val="clear"/>
          <w:rtl w:val="0"/>
        </w:rPr>
        <w:t xml:space="preserve">pip install gcsfs</w:t>
      </w: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E01">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rtl w:val="0"/>
        </w:rPr>
        <w:t xml:space="preserve">Thereafter copy the uri path to the file and use </w:t>
        <w:br w:type="textWrapping"/>
      </w:r>
      <w:r w:rsidDel="00000000" w:rsidR="00000000" w:rsidRPr="00000000">
        <w:rPr>
          <w:rFonts w:ascii="Fira Code" w:cs="Fira Code" w:eastAsia="Fira Code" w:hAnsi="Fira Code"/>
          <w:sz w:val="24"/>
          <w:szCs w:val="24"/>
          <w:shd w:fill="f3f3f3" w:val="clear"/>
          <w:rtl w:val="0"/>
        </w:rPr>
        <w:t xml:space="preserve">df = pandas.read_csc(gs://path)</w:t>
      </w:r>
    </w:p>
    <w:p w:rsidR="00000000" w:rsidDel="00000000" w:rsidP="00000000" w:rsidRDefault="00000000" w:rsidRPr="00000000" w14:paraId="00000E02">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03">
      <w:pPr>
        <w:pStyle w:val="Heading2"/>
        <w:rPr>
          <w:rFonts w:ascii="Fira Code" w:cs="Fira Code" w:eastAsia="Fira Code" w:hAnsi="Fira Code"/>
          <w:sz w:val="34"/>
          <w:szCs w:val="34"/>
        </w:rPr>
      </w:pPr>
      <w:bookmarkStart w:colFirst="0" w:colLast="0" w:name="_jfg7ki5nbzep" w:id="401"/>
      <w:bookmarkEnd w:id="401"/>
      <w:r w:rsidDel="00000000" w:rsidR="00000000" w:rsidRPr="00000000">
        <w:rPr>
          <w:rFonts w:ascii="Fira Code" w:cs="Fira Code" w:eastAsia="Fira Code" w:hAnsi="Fira Code"/>
          <w:sz w:val="34"/>
          <w:szCs w:val="34"/>
          <w:rtl w:val="0"/>
        </w:rPr>
        <w:t xml:space="preserve">T</w:t>
      </w:r>
      <w:r w:rsidDel="00000000" w:rsidR="00000000" w:rsidRPr="00000000">
        <w:rPr>
          <w:rFonts w:ascii="Fira Code" w:cs="Fira Code" w:eastAsia="Fira Code" w:hAnsi="Fira Code"/>
          <w:sz w:val="34"/>
          <w:szCs w:val="34"/>
          <w:rtl w:val="0"/>
        </w:rPr>
        <w:t xml:space="preserve">ypeError when using spark.createDataFrame function on a pandas df</w:t>
      </w:r>
    </w:p>
    <w:p w:rsidR="00000000" w:rsidDel="00000000" w:rsidP="00000000" w:rsidRDefault="00000000" w:rsidRPr="00000000" w14:paraId="00000E04">
      <w:pPr>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E05">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Error:</w:t>
      </w:r>
    </w:p>
    <w:p w:rsidR="00000000" w:rsidDel="00000000" w:rsidP="00000000" w:rsidRDefault="00000000" w:rsidRPr="00000000" w14:paraId="00000E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spark.createDataFrame(df_pandas).schema</w:t>
      </w:r>
    </w:p>
    <w:p w:rsidR="00000000" w:rsidDel="00000000" w:rsidP="00000000" w:rsidRDefault="00000000" w:rsidRPr="00000000" w14:paraId="00000E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TypeError: field Affiliated_base_number: Can not merge type &lt;class 'pyspark.sql.types.StringType'&gt; and &lt;class 'pyspark.sql.types.DoubleType'&gt;</w:t>
      </w:r>
    </w:p>
    <w:p w:rsidR="00000000" w:rsidDel="00000000" w:rsidP="00000000" w:rsidRDefault="00000000" w:rsidRPr="00000000" w14:paraId="00000E08">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09">
      <w:pPr>
        <w:rPr>
          <w:rFonts w:ascii="Fira Code" w:cs="Fira Code" w:eastAsia="Fira Code" w:hAnsi="Fira Code"/>
          <w:sz w:val="24"/>
          <w:szCs w:val="24"/>
        </w:rPr>
      </w:pPr>
      <w:r w:rsidDel="00000000" w:rsidR="00000000" w:rsidRPr="00000000">
        <w:rPr>
          <w:rFonts w:ascii="Fira Code" w:cs="Fira Code" w:eastAsia="Fira Code" w:hAnsi="Fira Code"/>
          <w:sz w:val="24"/>
          <w:szCs w:val="24"/>
          <w:u w:val="single"/>
          <w:rtl w:val="0"/>
        </w:rPr>
        <w:t xml:space="preserve">Solution</w:t>
      </w: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E0A">
      <w:pPr>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E0B">
      <w:pPr>
        <w:rPr>
          <w:rFonts w:ascii="Fira Code" w:cs="Fira Code" w:eastAsia="Fira Code" w:hAnsi="Fira Code"/>
          <w:sz w:val="24"/>
          <w:szCs w:val="24"/>
        </w:rPr>
      </w:pPr>
      <w:r w:rsidDel="00000000" w:rsidR="00000000" w:rsidRPr="00000000">
        <w:rPr>
          <w:rFonts w:ascii="Fira Code" w:cs="Fira Code" w:eastAsia="Fira Code" w:hAnsi="Fira Code"/>
          <w:sz w:val="20"/>
          <w:szCs w:val="20"/>
          <w:shd w:fill="f3f3f3" w:val="clear"/>
          <w:rtl w:val="0"/>
        </w:rPr>
        <w:t xml:space="preserve">Affiliated_base_number</w:t>
      </w:r>
      <w:r w:rsidDel="00000000" w:rsidR="00000000" w:rsidRPr="00000000">
        <w:rPr>
          <w:rFonts w:ascii="Fira Code" w:cs="Fira Code" w:eastAsia="Fira Code" w:hAnsi="Fira Code"/>
          <w:sz w:val="25"/>
          <w:szCs w:val="25"/>
          <w:rtl w:val="0"/>
        </w:rPr>
        <w:t xml:space="preserve"> i</w:t>
      </w:r>
      <w:r w:rsidDel="00000000" w:rsidR="00000000" w:rsidRPr="00000000">
        <w:rPr>
          <w:rFonts w:ascii="Fira Code" w:cs="Fira Code" w:eastAsia="Fira Code" w:hAnsi="Fira Code"/>
          <w:sz w:val="24"/>
          <w:szCs w:val="24"/>
          <w:rtl w:val="0"/>
        </w:rPr>
        <w:t xml:space="preserve">s a mix of letters and numbers (you can check this with a preview of the table), so it cannot be set to </w:t>
      </w:r>
      <w:r w:rsidDel="00000000" w:rsidR="00000000" w:rsidRPr="00000000">
        <w:rPr>
          <w:rFonts w:ascii="Fira Code" w:cs="Fira Code" w:eastAsia="Fira Code" w:hAnsi="Fira Code"/>
          <w:i w:val="1"/>
          <w:sz w:val="24"/>
          <w:szCs w:val="24"/>
          <w:rtl w:val="0"/>
        </w:rPr>
        <w:t xml:space="preserve">DoubleType </w:t>
      </w:r>
      <w:r w:rsidDel="00000000" w:rsidR="00000000" w:rsidRPr="00000000">
        <w:rPr>
          <w:rFonts w:ascii="Fira Code" w:cs="Fira Code" w:eastAsia="Fira Code" w:hAnsi="Fira Code"/>
          <w:sz w:val="24"/>
          <w:szCs w:val="24"/>
          <w:rtl w:val="0"/>
        </w:rPr>
        <w:t xml:space="preserve">(only for double-precision numbers). The suitable type would be </w:t>
      </w:r>
      <w:r w:rsidDel="00000000" w:rsidR="00000000" w:rsidRPr="00000000">
        <w:rPr>
          <w:rFonts w:ascii="Fira Code" w:cs="Fira Code" w:eastAsia="Fira Code" w:hAnsi="Fira Code"/>
          <w:i w:val="1"/>
          <w:sz w:val="24"/>
          <w:szCs w:val="24"/>
          <w:rtl w:val="0"/>
        </w:rPr>
        <w:t xml:space="preserve">StringType</w:t>
      </w:r>
      <w:r w:rsidDel="00000000" w:rsidR="00000000" w:rsidRPr="00000000">
        <w:rPr>
          <w:rFonts w:ascii="Fira Code" w:cs="Fira Code" w:eastAsia="Fira Code" w:hAnsi="Fira Code"/>
          <w:sz w:val="25"/>
          <w:szCs w:val="25"/>
          <w:rtl w:val="0"/>
        </w:rPr>
        <w:t xml:space="preserve">. </w:t>
      </w:r>
      <w:r w:rsidDel="00000000" w:rsidR="00000000" w:rsidRPr="00000000">
        <w:rPr>
          <w:rFonts w:ascii="Fira Code" w:cs="Fira Code" w:eastAsia="Fira Code" w:hAnsi="Fira Code"/>
          <w:sz w:val="24"/>
          <w:szCs w:val="24"/>
          <w:rtl w:val="0"/>
        </w:rPr>
        <w:t xml:space="preserve">Spark </w:t>
      </w:r>
      <w:r w:rsidDel="00000000" w:rsidR="00000000" w:rsidRPr="00000000">
        <w:rPr>
          <w:rFonts w:ascii="Fira Code" w:cs="Fira Code" w:eastAsia="Fira Code" w:hAnsi="Fira Code"/>
          <w:sz w:val="24"/>
          <w:szCs w:val="24"/>
          <w:shd w:fill="f3f3f3" w:val="clear"/>
          <w:rtl w:val="0"/>
        </w:rPr>
        <w:t xml:space="preserve"> </w:t>
      </w:r>
      <w:r w:rsidDel="00000000" w:rsidR="00000000" w:rsidRPr="00000000">
        <w:rPr>
          <w:rFonts w:ascii="Fira Code" w:cs="Fira Code" w:eastAsia="Fira Code" w:hAnsi="Fira Code"/>
          <w:sz w:val="20"/>
          <w:szCs w:val="20"/>
          <w:shd w:fill="f3f3f3" w:val="clear"/>
          <w:rtl w:val="0"/>
        </w:rPr>
        <w:t xml:space="preserve">inferSchema</w:t>
      </w:r>
      <w:r w:rsidDel="00000000" w:rsidR="00000000" w:rsidRPr="00000000">
        <w:rPr>
          <w:rFonts w:ascii="Fira Code" w:cs="Fira Code" w:eastAsia="Fira Code" w:hAnsi="Fira Code"/>
          <w:sz w:val="24"/>
          <w:szCs w:val="24"/>
          <w:rtl w:val="0"/>
        </w:rPr>
        <w:t xml:space="preserve"> is more</w:t>
      </w:r>
      <w:r w:rsidDel="00000000" w:rsidR="00000000" w:rsidRPr="00000000">
        <w:rPr>
          <w:rFonts w:ascii="Fira Code" w:cs="Fira Code" w:eastAsia="Fira Code" w:hAnsi="Fira Code"/>
          <w:sz w:val="24"/>
          <w:szCs w:val="24"/>
          <w:rtl w:val="0"/>
        </w:rPr>
        <w:t xml:space="preserve"> accurate than Pandas infer type method in this case</w:t>
      </w:r>
      <w:r w:rsidDel="00000000" w:rsidR="00000000" w:rsidRPr="00000000">
        <w:rPr>
          <w:rFonts w:ascii="Fira Code" w:cs="Fira Code" w:eastAsia="Fira Code" w:hAnsi="Fira Code"/>
          <w:sz w:val="24"/>
          <w:szCs w:val="24"/>
          <w:rtl w:val="0"/>
        </w:rPr>
        <w:t xml:space="preserve">.</w:t>
      </w:r>
      <w:r w:rsidDel="00000000" w:rsidR="00000000" w:rsidRPr="00000000">
        <w:rPr>
          <w:rFonts w:ascii="Fira Code" w:cs="Fira Code" w:eastAsia="Fira Code" w:hAnsi="Fira Code"/>
          <w:sz w:val="25"/>
          <w:szCs w:val="25"/>
          <w:rtl w:val="0"/>
        </w:rPr>
        <w:t xml:space="preserve"> </w:t>
      </w:r>
      <w:r w:rsidDel="00000000" w:rsidR="00000000" w:rsidRPr="00000000">
        <w:rPr>
          <w:rFonts w:ascii="Fira Code" w:cs="Fira Code" w:eastAsia="Fira Code" w:hAnsi="Fira Code"/>
          <w:sz w:val="24"/>
          <w:szCs w:val="24"/>
          <w:rtl w:val="0"/>
        </w:rPr>
        <w:t xml:space="preserve">You can set it to  </w:t>
      </w:r>
      <w:r w:rsidDel="00000000" w:rsidR="00000000" w:rsidRPr="00000000">
        <w:rPr>
          <w:rFonts w:ascii="Fira Code" w:cs="Fira Code" w:eastAsia="Fira Code" w:hAnsi="Fira Code"/>
          <w:sz w:val="20"/>
          <w:szCs w:val="20"/>
          <w:shd w:fill="f3f3f3" w:val="clear"/>
          <w:rtl w:val="0"/>
        </w:rPr>
        <w:t xml:space="preserve">true</w:t>
      </w:r>
      <w:r w:rsidDel="00000000" w:rsidR="00000000" w:rsidRPr="00000000">
        <w:rPr>
          <w:rFonts w:ascii="Fira Code" w:cs="Fira Code" w:eastAsia="Fira Code" w:hAnsi="Fira Code"/>
          <w:sz w:val="24"/>
          <w:szCs w:val="24"/>
          <w:rtl w:val="0"/>
        </w:rPr>
        <w:t xml:space="preserve">  while reading the csv, so you don’t have to take out any data from your dataset. Something like this can help: </w:t>
      </w:r>
    </w:p>
    <w:p w:rsidR="00000000" w:rsidDel="00000000" w:rsidP="00000000" w:rsidRDefault="00000000" w:rsidRPr="00000000" w14:paraId="00000E0C">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0D">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df = spark.read \</w:t>
      </w:r>
    </w:p>
    <w:p w:rsidR="00000000" w:rsidDel="00000000" w:rsidP="00000000" w:rsidRDefault="00000000" w:rsidRPr="00000000" w14:paraId="00000E0E">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.options( </w:t>
      </w:r>
    </w:p>
    <w:p w:rsidR="00000000" w:rsidDel="00000000" w:rsidP="00000000" w:rsidRDefault="00000000" w:rsidRPr="00000000" w14:paraId="00000E0F">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header = "true", \</w:t>
      </w:r>
    </w:p>
    <w:p w:rsidR="00000000" w:rsidDel="00000000" w:rsidP="00000000" w:rsidRDefault="00000000" w:rsidRPr="00000000" w14:paraId="00000E10">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inferSchema = "true", \</w:t>
      </w:r>
    </w:p>
    <w:p w:rsidR="00000000" w:rsidDel="00000000" w:rsidP="00000000" w:rsidRDefault="00000000" w:rsidRPr="00000000" w14:paraId="00000E11">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w:t>
      </w:r>
    </w:p>
    <w:p w:rsidR="00000000" w:rsidDel="00000000" w:rsidP="00000000" w:rsidRDefault="00000000" w:rsidRPr="00000000" w14:paraId="00000E12">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.csv('path/to/your/csv/file/')</w:t>
      </w:r>
    </w:p>
    <w:p w:rsidR="00000000" w:rsidDel="00000000" w:rsidP="00000000" w:rsidRDefault="00000000" w:rsidRPr="00000000" w14:paraId="00000E13">
      <w:pPr>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E14">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15">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B:</w:t>
      </w:r>
    </w:p>
    <w:p w:rsidR="00000000" w:rsidDel="00000000" w:rsidP="00000000" w:rsidRDefault="00000000" w:rsidRPr="00000000" w14:paraId="00000E1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It's because some rows in the </w:t>
      </w:r>
      <w:r w:rsidDel="00000000" w:rsidR="00000000" w:rsidRPr="00000000">
        <w:rPr>
          <w:rFonts w:ascii="Fira Code" w:cs="Fira Code" w:eastAsia="Fira Code" w:hAnsi="Fira Code"/>
          <w:sz w:val="24"/>
          <w:szCs w:val="24"/>
          <w:shd w:fill="f3f3f3" w:val="clear"/>
          <w:rtl w:val="0"/>
        </w:rPr>
        <w:t xml:space="preserve">affiliated_base_number</w:t>
      </w:r>
      <w:r w:rsidDel="00000000" w:rsidR="00000000" w:rsidRPr="00000000">
        <w:rPr>
          <w:rFonts w:ascii="Fira Code" w:cs="Fira Code" w:eastAsia="Fira Code" w:hAnsi="Fira Code"/>
          <w:sz w:val="24"/>
          <w:szCs w:val="24"/>
          <w:rtl w:val="0"/>
        </w:rPr>
        <w:t xml:space="preserve"> are null and therefore it is assigned the datatype String and this cannot be converted to type Double. So if you really want to convert this pandas df to a pyspark df only take the  rows from the pandas df that are not null in the </w:t>
      </w:r>
      <w:r w:rsidDel="00000000" w:rsidR="00000000" w:rsidRPr="00000000">
        <w:rPr>
          <w:rFonts w:ascii="Fira Code" w:cs="Fira Code" w:eastAsia="Fira Code" w:hAnsi="Fira Code"/>
          <w:sz w:val="24"/>
          <w:szCs w:val="24"/>
          <w:shd w:fill="f3f3f3" w:val="clear"/>
          <w:rtl w:val="0"/>
        </w:rPr>
        <w:t xml:space="preserve">'Affiliated_base_number'</w:t>
      </w:r>
      <w:r w:rsidDel="00000000" w:rsidR="00000000" w:rsidRPr="00000000">
        <w:rPr>
          <w:rFonts w:ascii="Fira Code" w:cs="Fira Code" w:eastAsia="Fira Code" w:hAnsi="Fira Code"/>
          <w:sz w:val="24"/>
          <w:szCs w:val="24"/>
          <w:rtl w:val="0"/>
        </w:rPr>
        <w:t xml:space="preserve"> column. Then you will be able to apply the pyspark function createDataFrame.</w:t>
      </w:r>
    </w:p>
    <w:p w:rsidR="00000000" w:rsidDel="00000000" w:rsidP="00000000" w:rsidRDefault="00000000" w:rsidRPr="00000000" w14:paraId="00000E17">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Only take rows that have no null values</w:t>
      </w:r>
    </w:p>
    <w:p w:rsidR="00000000" w:rsidDel="00000000" w:rsidP="00000000" w:rsidRDefault="00000000" w:rsidRPr="00000000" w14:paraId="00000E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pandas_df= pandas_df[pandas_df.notnull().all(1)]</w:t>
      </w:r>
    </w:p>
    <w:p w:rsidR="00000000" w:rsidDel="00000000" w:rsidP="00000000" w:rsidRDefault="00000000" w:rsidRPr="00000000" w14:paraId="00000E1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1B">
      <w:pPr>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E1C">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1D">
      <w:pPr>
        <w:pStyle w:val="Heading2"/>
        <w:spacing w:after="200" w:lineRule="auto"/>
        <w:rPr>
          <w:rFonts w:ascii="Fira Code" w:cs="Fira Code" w:eastAsia="Fira Code" w:hAnsi="Fira Code"/>
          <w:sz w:val="34"/>
          <w:szCs w:val="34"/>
        </w:rPr>
      </w:pPr>
      <w:bookmarkStart w:colFirst="0" w:colLast="0" w:name="_egoqs9h6grwy" w:id="402"/>
      <w:bookmarkEnd w:id="402"/>
      <w:r w:rsidDel="00000000" w:rsidR="00000000" w:rsidRPr="00000000">
        <w:rPr>
          <w:rFonts w:ascii="Fira Code" w:cs="Fira Code" w:eastAsia="Fira Code" w:hAnsi="Fira Code"/>
          <w:sz w:val="34"/>
          <w:szCs w:val="34"/>
          <w:rtl w:val="0"/>
        </w:rPr>
        <w:t xml:space="preserve">MemoryManager: Total allocation exceeds 95.00% (1,020,054,720 bytes) of heap memory</w:t>
      </w:r>
    </w:p>
    <w:p w:rsidR="00000000" w:rsidDel="00000000" w:rsidP="00000000" w:rsidRDefault="00000000" w:rsidRPr="00000000" w14:paraId="00000E1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Default executor memory is 1gb. This error appeared when working with the homework dataset.</w:t>
      </w:r>
    </w:p>
    <w:p w:rsidR="00000000" w:rsidDel="00000000" w:rsidP="00000000" w:rsidRDefault="00000000" w:rsidRPr="00000000" w14:paraId="00000E1F">
      <w:pPr>
        <w:spacing w:after="0" w:line="240" w:lineRule="auto"/>
        <w:rPr>
          <w:rFonts w:ascii="Fira Code" w:cs="Fira Code" w:eastAsia="Fira Code" w:hAnsi="Fira Code"/>
        </w:rPr>
      </w:pPr>
      <w:commentRangeStart w:id="2"/>
      <w:r w:rsidDel="00000000" w:rsidR="00000000" w:rsidRPr="00000000">
        <w:rPr>
          <w:rFonts w:ascii="Fira Code" w:cs="Fira Code" w:eastAsia="Fira Code" w:hAnsi="Fira Code"/>
          <w:rtl w:val="0"/>
        </w:rPr>
        <w:t xml:space="preserve">Error: MemoryManager: Total allocation exceeds 95.00% (1,020,054,720 bytes) of heap memory</w:t>
        <w:br w:type="textWrapping"/>
        <w:t xml:space="preserve">Scaling row group sizes to 95.00% for 8 writers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E20">
      <w:pPr>
        <w:rPr>
          <w:rFonts w:ascii="Fira Code" w:cs="Fira Code" w:eastAsia="Fira Code" w:hAnsi="Fira Code"/>
        </w:rPr>
      </w:pPr>
      <w:r w:rsidDel="00000000" w:rsidR="00000000" w:rsidRPr="00000000">
        <w:rPr>
          <w:rtl w:val="0"/>
        </w:rPr>
      </w:r>
    </w:p>
    <w:tbl>
      <w:tblPr>
        <w:tblStyle w:val="Table8"/>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1">
            <w:pPr>
              <w:spacing w:after="0" w:line="240" w:lineRule="auto"/>
              <w:rPr>
                <w:rFonts w:ascii="Fira Code" w:cs="Fira Code" w:eastAsia="Fira Code" w:hAnsi="Fira Code"/>
              </w:rPr>
            </w:pPr>
            <w:commentRangeStart w:id="3"/>
            <w:r w:rsidDel="00000000" w:rsidR="00000000" w:rsidRPr="00000000">
              <w:rPr>
                <w:rFonts w:ascii="Fira Code" w:cs="Fira Code" w:eastAsia="Fira Code" w:hAnsi="Fira Code"/>
                <w:rtl w:val="0"/>
              </w:rPr>
              <w:t xml:space="preserve">Error: MemoryManager: Total allocation exceeds 95.00% (1,020,054,720 bytes) of heap memory</w:t>
              <w:br w:type="textWrapping"/>
              <w:t xml:space="preserve">Scaling row group sizes to 95.00% for 8 writers</w:t>
            </w:r>
            <w:commentRangeEnd w:id="3"/>
            <w:r w:rsidDel="00000000" w:rsidR="00000000" w:rsidRPr="00000000">
              <w:commentReference w:id="3"/>
            </w:r>
            <w:r w:rsidDel="00000000" w:rsidR="00000000" w:rsidRPr="00000000">
              <w:rPr>
                <w:rtl w:val="0"/>
              </w:rPr>
            </w:r>
          </w:p>
        </w:tc>
      </w:tr>
    </w:tbl>
    <w:p w:rsidR="00000000" w:rsidDel="00000000" w:rsidP="00000000" w:rsidRDefault="00000000" w:rsidRPr="00000000" w14:paraId="00000E22">
      <w:pPr>
        <w:rPr>
          <w:rFonts w:ascii="Fira Code" w:cs="Fira Code" w:eastAsia="Fira Code" w:hAnsi="Fira Code"/>
        </w:rPr>
      </w:pPr>
      <w:r w:rsidDel="00000000" w:rsidR="00000000" w:rsidRPr="00000000">
        <w:rPr>
          <w:rtl w:val="0"/>
        </w:rPr>
      </w:r>
    </w:p>
    <w:p w:rsidR="00000000" w:rsidDel="00000000" w:rsidP="00000000" w:rsidRDefault="00000000" w:rsidRPr="00000000" w14:paraId="00000E23">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w:t>
      </w:r>
    </w:p>
    <w:p w:rsidR="00000000" w:rsidDel="00000000" w:rsidP="00000000" w:rsidRDefault="00000000" w:rsidRPr="00000000" w14:paraId="00000E2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Increase the memory of the executor when creating the Spark session like this:</w:t>
        <w:br w:type="textWrapping"/>
      </w:r>
    </w:p>
    <w:tbl>
      <w:tblPr>
        <w:tblStyle w:val="Table9"/>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rPr>
            </w:pPr>
            <w:r w:rsidDel="00000000" w:rsidR="00000000" w:rsidRPr="00000000">
              <w:rPr>
                <w:rFonts w:ascii="Fira Code" w:cs="Fira Code" w:eastAsia="Fira Code" w:hAnsi="Fira Code"/>
                <w:rtl w:val="0"/>
              </w:rPr>
              <w:t xml:space="preserve">spark = SparkSession.builder \</w:t>
            </w:r>
          </w:p>
          <w:p w:rsidR="00000000" w:rsidDel="00000000" w:rsidP="00000000" w:rsidRDefault="00000000" w:rsidRPr="00000000" w14:paraId="00000E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rPr>
            </w:pPr>
            <w:r w:rsidDel="00000000" w:rsidR="00000000" w:rsidRPr="00000000">
              <w:rPr>
                <w:rFonts w:ascii="Fira Code" w:cs="Fira Code" w:eastAsia="Fira Code" w:hAnsi="Fira Code"/>
                <w:rtl w:val="0"/>
              </w:rPr>
              <w:tab/>
              <w:t xml:space="preserve">.master("local[*]") \</w:t>
            </w:r>
          </w:p>
          <w:p w:rsidR="00000000" w:rsidDel="00000000" w:rsidP="00000000" w:rsidRDefault="00000000" w:rsidRPr="00000000" w14:paraId="00000E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rPr>
            </w:pPr>
            <w:r w:rsidDel="00000000" w:rsidR="00000000" w:rsidRPr="00000000">
              <w:rPr>
                <w:rFonts w:ascii="Fira Code" w:cs="Fira Code" w:eastAsia="Fira Code" w:hAnsi="Fira Code"/>
                <w:rtl w:val="0"/>
              </w:rPr>
              <w:tab/>
              <w:t xml:space="preserve">.appName('test') \</w:t>
            </w:r>
          </w:p>
          <w:p w:rsidR="00000000" w:rsidDel="00000000" w:rsidP="00000000" w:rsidRDefault="00000000" w:rsidRPr="00000000" w14:paraId="00000E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rPr>
            </w:pPr>
            <w:r w:rsidDel="00000000" w:rsidR="00000000" w:rsidRPr="00000000">
              <w:rPr>
                <w:rFonts w:ascii="Fira Code" w:cs="Fira Code" w:eastAsia="Fira Code" w:hAnsi="Fira Code"/>
                <w:rtl w:val="0"/>
              </w:rPr>
              <w:tab/>
              <w:t xml:space="preserve">.config("spark.executor.memory", "4g") \</w:t>
            </w:r>
          </w:p>
          <w:p w:rsidR="00000000" w:rsidDel="00000000" w:rsidP="00000000" w:rsidRDefault="00000000" w:rsidRPr="00000000" w14:paraId="00000E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rPr>
            </w:pPr>
            <w:r w:rsidDel="00000000" w:rsidR="00000000" w:rsidRPr="00000000">
              <w:rPr>
                <w:rFonts w:ascii="Fira Code" w:cs="Fira Code" w:eastAsia="Fira Code" w:hAnsi="Fira Code"/>
                <w:rtl w:val="0"/>
              </w:rPr>
              <w:tab/>
              <w:t xml:space="preserve">.config("spark.driver.memory", "4g") \</w:t>
            </w:r>
          </w:p>
          <w:p w:rsidR="00000000" w:rsidDel="00000000" w:rsidP="00000000" w:rsidRDefault="00000000" w:rsidRPr="00000000" w14:paraId="00000E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rPr>
            </w:pPr>
            <w:r w:rsidDel="00000000" w:rsidR="00000000" w:rsidRPr="00000000">
              <w:rPr>
                <w:rFonts w:ascii="Fira Code" w:cs="Fira Code" w:eastAsia="Fira Code" w:hAnsi="Fira Code"/>
                <w:rtl w:val="0"/>
              </w:rPr>
              <w:tab/>
              <w:t xml:space="preserve">.getOrCreate()</w:t>
            </w:r>
          </w:p>
        </w:tc>
      </w:tr>
    </w:tbl>
    <w:p w:rsidR="00000000" w:rsidDel="00000000" w:rsidP="00000000" w:rsidRDefault="00000000" w:rsidRPr="00000000" w14:paraId="00000E2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Remember to restart the Jupyter session (ie. close the Spark session) or the config won’t take effect.</w:t>
      </w:r>
    </w:p>
    <w:p w:rsidR="00000000" w:rsidDel="00000000" w:rsidP="00000000" w:rsidRDefault="00000000" w:rsidRPr="00000000" w14:paraId="00000E2C">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2D">
      <w:pPr>
        <w:pStyle w:val="Heading2"/>
        <w:rPr>
          <w:rFonts w:ascii="Fira Code" w:cs="Fira Code" w:eastAsia="Fira Code" w:hAnsi="Fira Code"/>
          <w:sz w:val="34"/>
          <w:szCs w:val="34"/>
        </w:rPr>
      </w:pPr>
      <w:bookmarkStart w:colFirst="0" w:colLast="0" w:name="_ywivugotm44u" w:id="403"/>
      <w:bookmarkEnd w:id="403"/>
      <w:r w:rsidDel="00000000" w:rsidR="00000000" w:rsidRPr="00000000">
        <w:rPr>
          <w:rFonts w:ascii="Fira Code" w:cs="Fira Code" w:eastAsia="Fira Code" w:hAnsi="Fira Code"/>
          <w:sz w:val="34"/>
          <w:szCs w:val="34"/>
          <w:rtl w:val="0"/>
        </w:rPr>
        <w:t xml:space="preserve">How to spark standalone cluster is run on windows OS</w:t>
      </w:r>
    </w:p>
    <w:p w:rsidR="00000000" w:rsidDel="00000000" w:rsidP="00000000" w:rsidRDefault="00000000" w:rsidRPr="00000000" w14:paraId="00000E2E">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2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Change the working directory to the spark directory:</w:t>
      </w:r>
    </w:p>
    <w:p w:rsidR="00000000" w:rsidDel="00000000" w:rsidP="00000000" w:rsidRDefault="00000000" w:rsidRPr="00000000" w14:paraId="00000E3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 have setup up your SPARK_HOME variable, use the following;</w:t>
      </w:r>
    </w:p>
    <w:p w:rsidR="00000000" w:rsidDel="00000000" w:rsidP="00000000" w:rsidRDefault="00000000" w:rsidRPr="00000000" w14:paraId="00000E31">
      <w:pPr>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cd %SPARK_HOME%</w:t>
      </w: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E32">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not, use the following;</w:t>
      </w:r>
    </w:p>
    <w:p w:rsidR="00000000" w:rsidDel="00000000" w:rsidP="00000000" w:rsidRDefault="00000000" w:rsidRPr="00000000" w14:paraId="00000E33">
      <w:pPr>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cd &lt;path to spark installation&gt;</w:t>
      </w:r>
      <w:r w:rsidDel="00000000" w:rsidR="00000000" w:rsidRPr="00000000">
        <w:rPr>
          <w:rtl w:val="0"/>
        </w:rPr>
      </w:r>
    </w:p>
    <w:p w:rsidR="00000000" w:rsidDel="00000000" w:rsidP="00000000" w:rsidRDefault="00000000" w:rsidRPr="00000000" w14:paraId="00000E34">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35">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Creating a Local Spark Cluster</w:t>
      </w:r>
    </w:p>
    <w:p w:rsidR="00000000" w:rsidDel="00000000" w:rsidP="00000000" w:rsidRDefault="00000000" w:rsidRPr="00000000" w14:paraId="00000E36">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37">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To start Spark Master:</w:t>
      </w:r>
    </w:p>
    <w:p w:rsidR="00000000" w:rsidDel="00000000" w:rsidP="00000000" w:rsidRDefault="00000000" w:rsidRPr="00000000" w14:paraId="00000E38">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39">
      <w:pPr>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bin\spark-class org.apache.spark.deploy.master.Master --host localhost</w:t>
      </w:r>
      <w:r w:rsidDel="00000000" w:rsidR="00000000" w:rsidRPr="00000000">
        <w:rPr>
          <w:rtl w:val="0"/>
        </w:rPr>
      </w:r>
    </w:p>
    <w:p w:rsidR="00000000" w:rsidDel="00000000" w:rsidP="00000000" w:rsidRDefault="00000000" w:rsidRPr="00000000" w14:paraId="00000E3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3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Starting up a cluster:</w:t>
      </w:r>
    </w:p>
    <w:p w:rsidR="00000000" w:rsidDel="00000000" w:rsidP="00000000" w:rsidRDefault="00000000" w:rsidRPr="00000000" w14:paraId="00000E3C">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3D">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bin\spark-class org.apache.spark.deploy.worker.Worker spark://localhost:7077 --host localhost</w:t>
      </w:r>
    </w:p>
    <w:p w:rsidR="00000000" w:rsidDel="00000000" w:rsidP="00000000" w:rsidRDefault="00000000" w:rsidRPr="00000000" w14:paraId="00000E3E">
      <w:pPr>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E3F">
      <w:pPr>
        <w:pStyle w:val="Heading2"/>
        <w:rPr>
          <w:rFonts w:ascii="Fira Code" w:cs="Fira Code" w:eastAsia="Fira Code" w:hAnsi="Fira Code"/>
          <w:sz w:val="34"/>
          <w:szCs w:val="34"/>
        </w:rPr>
      </w:pPr>
      <w:bookmarkStart w:colFirst="0" w:colLast="0" w:name="_fyd65jq9nj1y" w:id="404"/>
      <w:bookmarkEnd w:id="404"/>
      <w:r w:rsidDel="00000000" w:rsidR="00000000" w:rsidRPr="00000000">
        <w:rPr>
          <w:rFonts w:ascii="Fira Code" w:cs="Fira Code" w:eastAsia="Fira Code" w:hAnsi="Fira Code"/>
          <w:sz w:val="34"/>
          <w:szCs w:val="34"/>
          <w:rtl w:val="0"/>
        </w:rPr>
        <w:t xml:space="preserve">Env variables set in ~/.bashrc are not loaded to Jupyter in VS Code</w:t>
      </w:r>
    </w:p>
    <w:p w:rsidR="00000000" w:rsidDel="00000000" w:rsidP="00000000" w:rsidRDefault="00000000" w:rsidRPr="00000000" w14:paraId="00000E40">
      <w:pPr>
        <w:rPr>
          <w:rFonts w:ascii="Fira Code" w:cs="Fira Code" w:eastAsia="Fira Code" w:hAnsi="Fira Code"/>
          <w:sz w:val="24"/>
          <w:szCs w:val="24"/>
          <w:highlight w:val="white"/>
        </w:rPr>
      </w:pPr>
      <w:r w:rsidDel="00000000" w:rsidR="00000000" w:rsidRPr="00000000">
        <w:rPr>
          <w:rtl w:val="0"/>
        </w:rPr>
      </w:r>
    </w:p>
    <w:p w:rsidR="00000000" w:rsidDel="00000000" w:rsidP="00000000" w:rsidRDefault="00000000" w:rsidRPr="00000000" w14:paraId="00000E41">
      <w:pPr>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I added PYTHONPATH, JAVA_HOME and SPARK_HOME to ~/.bashrc, </w:t>
      </w:r>
      <w:r w:rsidDel="00000000" w:rsidR="00000000" w:rsidRPr="00000000">
        <w:rPr>
          <w:rFonts w:ascii="Fira Code" w:cs="Fira Code" w:eastAsia="Fira Code" w:hAnsi="Fira Code"/>
          <w:sz w:val="24"/>
          <w:szCs w:val="24"/>
          <w:shd w:fill="f3f3f3" w:val="clear"/>
          <w:rtl w:val="0"/>
        </w:rPr>
        <w:t xml:space="preserve">import pyspark </w:t>
      </w:r>
      <w:r w:rsidDel="00000000" w:rsidR="00000000" w:rsidRPr="00000000">
        <w:rPr>
          <w:rFonts w:ascii="Fira Code" w:cs="Fira Code" w:eastAsia="Fira Code" w:hAnsi="Fira Code"/>
          <w:sz w:val="24"/>
          <w:szCs w:val="24"/>
          <w:highlight w:val="white"/>
          <w:rtl w:val="0"/>
        </w:rPr>
        <w:t xml:space="preserve">worked ok in iPython in terminal, but couldn’t be found in .ipynb opened in VS Code</w:t>
      </w:r>
    </w:p>
    <w:p w:rsidR="00000000" w:rsidDel="00000000" w:rsidP="00000000" w:rsidRDefault="00000000" w:rsidRPr="00000000" w14:paraId="00000E42">
      <w:pPr>
        <w:rPr>
          <w:rFonts w:ascii="Fira Code" w:cs="Fira Code" w:eastAsia="Fira Code" w:hAnsi="Fira Code"/>
          <w:sz w:val="24"/>
          <w:szCs w:val="24"/>
          <w:highlight w:val="white"/>
        </w:rPr>
      </w:pPr>
      <w:r w:rsidDel="00000000" w:rsidR="00000000" w:rsidRPr="00000000">
        <w:rPr>
          <w:rtl w:val="0"/>
        </w:rPr>
      </w:r>
    </w:p>
    <w:p w:rsidR="00000000" w:rsidDel="00000000" w:rsidP="00000000" w:rsidRDefault="00000000" w:rsidRPr="00000000" w14:paraId="00000E43">
      <w:pPr>
        <w:rPr>
          <w:rFonts w:ascii="Fira Code" w:cs="Fira Code" w:eastAsia="Fira Code" w:hAnsi="Fira Code"/>
          <w:highlight w:val="white"/>
        </w:rPr>
      </w:pPr>
      <w:r w:rsidDel="00000000" w:rsidR="00000000" w:rsidRPr="00000000">
        <w:rPr>
          <w:rFonts w:ascii="Fira Code" w:cs="Fira Code" w:eastAsia="Fira Code" w:hAnsi="Fira Code"/>
          <w:highlight w:val="white"/>
          <w:rtl w:val="0"/>
        </w:rPr>
        <w:t xml:space="preserve">After adding new lines to ~/.bashrc, need to </w:t>
      </w:r>
      <w:r w:rsidDel="00000000" w:rsidR="00000000" w:rsidRPr="00000000">
        <w:rPr>
          <w:rFonts w:ascii="Fira Code" w:cs="Fira Code" w:eastAsia="Fira Code" w:hAnsi="Fira Code"/>
          <w:b w:val="1"/>
          <w:highlight w:val="white"/>
          <w:rtl w:val="0"/>
        </w:rPr>
        <w:t xml:space="preserve">restart </w:t>
      </w:r>
      <w:r w:rsidDel="00000000" w:rsidR="00000000" w:rsidRPr="00000000">
        <w:rPr>
          <w:rFonts w:ascii="Fira Code" w:cs="Fira Code" w:eastAsia="Fira Code" w:hAnsi="Fira Code"/>
          <w:highlight w:val="white"/>
          <w:rtl w:val="0"/>
        </w:rPr>
        <w:t xml:space="preserve">the shell to activate the new lines, do either</w:t>
      </w:r>
    </w:p>
    <w:p w:rsidR="00000000" w:rsidDel="00000000" w:rsidP="00000000" w:rsidRDefault="00000000" w:rsidRPr="00000000" w14:paraId="00000E44">
      <w:pPr>
        <w:numPr>
          <w:ilvl w:val="0"/>
          <w:numId w:val="103"/>
        </w:numPr>
        <w:spacing w:after="0" w:afterAutospacing="0"/>
        <w:ind w:left="720" w:hanging="360"/>
        <w:rPr>
          <w:highlight w:val="white"/>
          <w:u w:val="none"/>
        </w:rPr>
      </w:pPr>
      <w:r w:rsidDel="00000000" w:rsidR="00000000" w:rsidRPr="00000000">
        <w:rPr>
          <w:rFonts w:ascii="Fira Code" w:cs="Fira Code" w:eastAsia="Fira Code" w:hAnsi="Fira Code"/>
          <w:highlight w:val="white"/>
          <w:rtl w:val="0"/>
        </w:rPr>
        <w:t xml:space="preserve">source ~/.bashrc</w:t>
      </w:r>
    </w:p>
    <w:p w:rsidR="00000000" w:rsidDel="00000000" w:rsidP="00000000" w:rsidRDefault="00000000" w:rsidRPr="00000000" w14:paraId="00000E45">
      <w:pPr>
        <w:numPr>
          <w:ilvl w:val="0"/>
          <w:numId w:val="103"/>
        </w:numPr>
        <w:ind w:left="720" w:hanging="360"/>
        <w:rPr>
          <w:rFonts w:ascii="Fira Code" w:cs="Fira Code" w:eastAsia="Fira Code" w:hAnsi="Fira Code"/>
          <w:highlight w:val="white"/>
        </w:rPr>
      </w:pPr>
      <w:r w:rsidDel="00000000" w:rsidR="00000000" w:rsidRPr="00000000">
        <w:rPr>
          <w:rFonts w:ascii="Fira Code" w:cs="Fira Code" w:eastAsia="Fira Code" w:hAnsi="Fira Code"/>
          <w:highlight w:val="white"/>
          <w:rtl w:val="0"/>
        </w:rPr>
        <w:t xml:space="preserve">exec bash</w:t>
      </w:r>
    </w:p>
    <w:p w:rsidR="00000000" w:rsidDel="00000000" w:rsidP="00000000" w:rsidRDefault="00000000" w:rsidRPr="00000000" w14:paraId="00000E46">
      <w:pPr>
        <w:rPr>
          <w:rFonts w:ascii="Fira Code" w:cs="Fira Code" w:eastAsia="Fira Code" w:hAnsi="Fira Code"/>
          <w:sz w:val="24"/>
          <w:szCs w:val="24"/>
        </w:rPr>
      </w:pPr>
      <w:r w:rsidDel="00000000" w:rsidR="00000000" w:rsidRPr="00000000">
        <w:rPr>
          <w:rFonts w:ascii="Fira Code" w:cs="Fira Code" w:eastAsia="Fira Code" w:hAnsi="Fira Code"/>
          <w:sz w:val="24"/>
          <w:szCs w:val="24"/>
          <w:highlight w:val="white"/>
          <w:rtl w:val="0"/>
        </w:rPr>
        <w:t xml:space="preserve">Instead of configuring paths in ~/.bashrc, I created .env file in the root of my workspace:</w:t>
      </w:r>
      <w:r w:rsidDel="00000000" w:rsidR="00000000" w:rsidRPr="00000000">
        <w:rPr>
          <w:rtl w:val="0"/>
        </w:rPr>
      </w:r>
    </w:p>
    <w:tbl>
      <w:tblPr>
        <w:tblStyle w:val="Table10"/>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7">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JAVA_HOME="${HOME}/app/java/jdk-11.0.2"</w:t>
            </w:r>
          </w:p>
          <w:p w:rsidR="00000000" w:rsidDel="00000000" w:rsidP="00000000" w:rsidRDefault="00000000" w:rsidRPr="00000000" w14:paraId="00000E48">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PATH="${JAVA_HOME}/bin:${PATH}"</w:t>
            </w:r>
          </w:p>
          <w:p w:rsidR="00000000" w:rsidDel="00000000" w:rsidP="00000000" w:rsidRDefault="00000000" w:rsidRPr="00000000" w14:paraId="00000E49">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SPARK_HOME="${HOME}/app/spark/spark-3.3.2-bin-hadoop3"</w:t>
            </w:r>
          </w:p>
          <w:p w:rsidR="00000000" w:rsidDel="00000000" w:rsidP="00000000" w:rsidRDefault="00000000" w:rsidRPr="00000000" w14:paraId="00000E4A">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PATH="${SPARK_HOME}/bin:${PATH}"</w:t>
            </w:r>
          </w:p>
          <w:p w:rsidR="00000000" w:rsidDel="00000000" w:rsidP="00000000" w:rsidRDefault="00000000" w:rsidRPr="00000000" w14:paraId="00000E4B">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PYTHONPATH="${SPARK_HOME}/python/:$PYTHONPATH"</w:t>
            </w:r>
          </w:p>
          <w:p w:rsidR="00000000" w:rsidDel="00000000" w:rsidP="00000000" w:rsidRDefault="00000000" w:rsidRPr="00000000" w14:paraId="00000E4C">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PYTHONPATH="${SPARK_HOME}/python/lib/py4j-0.10.9.5-src.zip:$PYTHONPATH"</w:t>
            </w:r>
          </w:p>
          <w:p w:rsidR="00000000" w:rsidDel="00000000" w:rsidP="00000000" w:rsidRDefault="00000000" w:rsidRPr="00000000" w14:paraId="00000E4D">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PYTHONPATH="${SPARK_HOME}/python/lib/pyspark.zip:$PYTHONPATH"</w:t>
            </w:r>
          </w:p>
          <w:p w:rsidR="00000000" w:rsidDel="00000000" w:rsidP="00000000" w:rsidRDefault="00000000" w:rsidRPr="00000000" w14:paraId="00000E4E">
            <w:pPr>
              <w:widowControl w:val="0"/>
              <w:spacing w:line="240" w:lineRule="auto"/>
              <w:rPr>
                <w:rFonts w:ascii="Fira Code" w:cs="Fira Code" w:eastAsia="Fira Code" w:hAnsi="Fira Code"/>
              </w:rPr>
            </w:pPr>
            <w:r w:rsidDel="00000000" w:rsidR="00000000" w:rsidRPr="00000000">
              <w:rPr>
                <w:rtl w:val="0"/>
              </w:rPr>
            </w:r>
          </w:p>
        </w:tc>
      </w:tr>
    </w:tbl>
    <w:p w:rsidR="00000000" w:rsidDel="00000000" w:rsidP="00000000" w:rsidRDefault="00000000" w:rsidRPr="00000000" w14:paraId="00000E4F">
      <w:pPr>
        <w:rPr>
          <w:rFonts w:ascii="Fira Code" w:cs="Fira Code" w:eastAsia="Fira Code" w:hAnsi="Fira Code"/>
          <w:sz w:val="24"/>
          <w:szCs w:val="24"/>
          <w:highlight w:val="white"/>
        </w:rPr>
      </w:pPr>
      <w:r w:rsidDel="00000000" w:rsidR="00000000" w:rsidRPr="00000000">
        <w:rPr>
          <w:rtl w:val="0"/>
        </w:rPr>
      </w:r>
    </w:p>
    <w:p w:rsidR="00000000" w:rsidDel="00000000" w:rsidP="00000000" w:rsidRDefault="00000000" w:rsidRPr="00000000" w14:paraId="00000E50">
      <w:pPr>
        <w:pStyle w:val="Heading2"/>
        <w:rPr>
          <w:rFonts w:ascii="Fira Code" w:cs="Fira Code" w:eastAsia="Fira Code" w:hAnsi="Fira Code"/>
          <w:sz w:val="34"/>
          <w:szCs w:val="34"/>
        </w:rPr>
      </w:pPr>
      <w:bookmarkStart w:colFirst="0" w:colLast="0" w:name="_4cynwcxwtcm8" w:id="405"/>
      <w:bookmarkEnd w:id="405"/>
      <w:commentRangeStart w:id="4"/>
      <w:r w:rsidDel="00000000" w:rsidR="00000000" w:rsidRPr="00000000">
        <w:rPr>
          <w:rFonts w:ascii="Fira Code" w:cs="Fira Code" w:eastAsia="Fira Code" w:hAnsi="Fira Code"/>
          <w:sz w:val="34"/>
          <w:szCs w:val="34"/>
          <w:rtl w:val="0"/>
        </w:rPr>
        <w:t xml:space="preserve">How </w:t>
      </w:r>
      <w:commentRangeEnd w:id="4"/>
      <w:r w:rsidDel="00000000" w:rsidR="00000000" w:rsidRPr="00000000">
        <w:commentReference w:id="4"/>
      </w:r>
      <w:r w:rsidDel="00000000" w:rsidR="00000000" w:rsidRPr="00000000">
        <w:rPr>
          <w:rFonts w:ascii="Fira Code" w:cs="Fira Code" w:eastAsia="Fira Code" w:hAnsi="Fira Code"/>
          <w:sz w:val="34"/>
          <w:szCs w:val="34"/>
          <w:rtl w:val="0"/>
        </w:rPr>
        <w:t xml:space="preserve">to port forward outside VS Code</w:t>
      </w:r>
    </w:p>
    <w:p w:rsidR="00000000" w:rsidDel="00000000" w:rsidP="00000000" w:rsidRDefault="00000000" w:rsidRPr="00000000" w14:paraId="00000E51">
      <w:pPr>
        <w:rPr>
          <w:rFonts w:ascii="Fira Code" w:cs="Fira Code" w:eastAsia="Fira Code" w:hAnsi="Fira Code"/>
          <w:sz w:val="24"/>
          <w:szCs w:val="24"/>
          <w:highlight w:val="white"/>
        </w:rPr>
      </w:pPr>
      <w:r w:rsidDel="00000000" w:rsidR="00000000" w:rsidRPr="00000000">
        <w:rPr>
          <w:rtl w:val="0"/>
        </w:rPr>
      </w:r>
    </w:p>
    <w:p w:rsidR="00000000" w:rsidDel="00000000" w:rsidP="00000000" w:rsidRDefault="00000000" w:rsidRPr="00000000" w14:paraId="00000E52">
      <w:pPr>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I don’t use visual studio, so I did it the old fashioned way: ssh -L 8888:localhost:8888 &lt;my user&gt;@&lt;VM IP&gt; (replace user and IP with the ones used by the GCP VM, e.g. : ssh -L 8888:localhost:8888 myuser@34.140.188.1</w:t>
      </w:r>
    </w:p>
    <w:p w:rsidR="00000000" w:rsidDel="00000000" w:rsidP="00000000" w:rsidRDefault="00000000" w:rsidRPr="00000000" w14:paraId="00000E53">
      <w:pPr>
        <w:rPr>
          <w:rFonts w:ascii="Fira Code" w:cs="Fira Code" w:eastAsia="Fira Code" w:hAnsi="Fira Code"/>
          <w:sz w:val="24"/>
          <w:szCs w:val="24"/>
          <w:highlight w:val="white"/>
        </w:rPr>
      </w:pPr>
      <w:r w:rsidDel="00000000" w:rsidR="00000000" w:rsidRPr="00000000">
        <w:rPr>
          <w:rtl w:val="0"/>
        </w:rPr>
      </w:r>
    </w:p>
    <w:p w:rsidR="00000000" w:rsidDel="00000000" w:rsidP="00000000" w:rsidRDefault="00000000" w:rsidRPr="00000000" w14:paraId="00000E54">
      <w:pPr>
        <w:pStyle w:val="Heading2"/>
        <w:rPr>
          <w:rFonts w:ascii="Fira Code" w:cs="Fira Code" w:eastAsia="Fira Code" w:hAnsi="Fira Code"/>
          <w:sz w:val="34"/>
          <w:szCs w:val="34"/>
        </w:rPr>
      </w:pPr>
      <w:bookmarkStart w:colFirst="0" w:colLast="0" w:name="_r0omil1z4dsh" w:id="406"/>
      <w:bookmarkEnd w:id="406"/>
      <w:r w:rsidDel="00000000" w:rsidR="00000000" w:rsidRPr="00000000">
        <w:rPr>
          <w:rFonts w:ascii="Fira Code" w:cs="Fira Code" w:eastAsia="Fira Code" w:hAnsi="Fira Code"/>
          <w:sz w:val="34"/>
          <w:szCs w:val="34"/>
          <w:rtl w:val="0"/>
        </w:rPr>
        <w:t xml:space="preserve">hadoop“wc -l” is giving a different result then shown in the video</w:t>
      </w:r>
    </w:p>
    <w:p w:rsidR="00000000" w:rsidDel="00000000" w:rsidP="00000000" w:rsidRDefault="00000000" w:rsidRPr="00000000" w14:paraId="00000E55">
      <w:pPr>
        <w:rPr>
          <w:rFonts w:ascii="Fira Code" w:cs="Fira Code" w:eastAsia="Fira Code" w:hAnsi="Fira Code"/>
          <w:sz w:val="24"/>
          <w:szCs w:val="24"/>
          <w:highlight w:val="white"/>
        </w:rPr>
      </w:pPr>
      <w:r w:rsidDel="00000000" w:rsidR="00000000" w:rsidRPr="00000000">
        <w:rPr>
          <w:rtl w:val="0"/>
        </w:rPr>
      </w:r>
    </w:p>
    <w:p w:rsidR="00000000" w:rsidDel="00000000" w:rsidP="00000000" w:rsidRDefault="00000000" w:rsidRPr="00000000" w14:paraId="00000E56">
      <w:pPr>
        <w:rPr>
          <w:rFonts w:ascii="Fira Code" w:cs="Fira Code" w:eastAsia="Fira Code" w:hAnsi="Fira Code"/>
          <w:highlight w:val="white"/>
        </w:rPr>
      </w:pPr>
      <w:r w:rsidDel="00000000" w:rsidR="00000000" w:rsidRPr="00000000">
        <w:rPr>
          <w:rFonts w:ascii="Fira Code" w:cs="Fira Code" w:eastAsia="Fira Code" w:hAnsi="Fira Code"/>
          <w:sz w:val="24"/>
          <w:szCs w:val="24"/>
          <w:highlight w:val="white"/>
          <w:rtl w:val="0"/>
        </w:rPr>
        <w:t xml:space="preserve">If you are doing </w:t>
      </w:r>
      <w:r w:rsidDel="00000000" w:rsidR="00000000" w:rsidRPr="00000000">
        <w:rPr>
          <w:rFonts w:ascii="Fira Code" w:cs="Fira Code" w:eastAsia="Fira Code" w:hAnsi="Fira Code"/>
          <w:sz w:val="24"/>
          <w:szCs w:val="24"/>
          <w:shd w:fill="f3f3f3" w:val="clear"/>
          <w:rtl w:val="0"/>
        </w:rPr>
        <w:t xml:space="preserve">wc -l fhvhv_tripdata_2021-01.csv.</w:t>
      </w:r>
      <w:r w:rsidDel="00000000" w:rsidR="00000000" w:rsidRPr="00000000">
        <w:rPr>
          <w:rFonts w:ascii="Fira Code" w:cs="Fira Code" w:eastAsia="Fira Code" w:hAnsi="Fira Code"/>
          <w:color w:val="ff0000"/>
          <w:sz w:val="24"/>
          <w:szCs w:val="24"/>
          <w:shd w:fill="f3f3f3" w:val="clear"/>
          <w:rtl w:val="0"/>
        </w:rPr>
        <w:t xml:space="preserve">gz</w:t>
      </w:r>
      <w:r w:rsidDel="00000000" w:rsidR="00000000" w:rsidRPr="00000000">
        <w:rPr>
          <w:rFonts w:ascii="Fira Code" w:cs="Fira Code" w:eastAsia="Fira Code" w:hAnsi="Fira Code"/>
          <w:sz w:val="24"/>
          <w:szCs w:val="24"/>
          <w:shd w:fill="f3f3f3" w:val="clear"/>
          <w:rtl w:val="0"/>
        </w:rPr>
        <w:t xml:space="preserve"> </w:t>
      </w:r>
      <w:r w:rsidDel="00000000" w:rsidR="00000000" w:rsidRPr="00000000">
        <w:rPr>
          <w:rFonts w:ascii="Fira Code" w:cs="Fira Code" w:eastAsia="Fira Code" w:hAnsi="Fira Code"/>
          <w:sz w:val="24"/>
          <w:szCs w:val="24"/>
          <w:highlight w:val="white"/>
          <w:rtl w:val="0"/>
        </w:rPr>
        <w:t xml:space="preserve"> with the gzip file as the file argument, you will get a different result, obviously</w:t>
      </w:r>
      <w:r w:rsidDel="00000000" w:rsidR="00000000" w:rsidRPr="00000000">
        <w:rPr>
          <w:rFonts w:ascii="Fira Code" w:cs="Fira Code" w:eastAsia="Fira Code" w:hAnsi="Fira Code"/>
          <w:highlight w:val="white"/>
          <w:rtl w:val="0"/>
        </w:rPr>
        <w:t xml:space="preserve">! Since the file is compressed.</w:t>
      </w:r>
    </w:p>
    <w:p w:rsidR="00000000" w:rsidDel="00000000" w:rsidP="00000000" w:rsidRDefault="00000000" w:rsidRPr="00000000" w14:paraId="00000E57">
      <w:pPr>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Unzip the file and then do </w:t>
      </w:r>
      <w:r w:rsidDel="00000000" w:rsidR="00000000" w:rsidRPr="00000000">
        <w:rPr>
          <w:rFonts w:ascii="Fira Code" w:cs="Fira Code" w:eastAsia="Fira Code" w:hAnsi="Fira Code"/>
          <w:sz w:val="24"/>
          <w:szCs w:val="24"/>
          <w:shd w:fill="f3f3f3" w:val="clear"/>
          <w:rtl w:val="0"/>
        </w:rPr>
        <w:t xml:space="preserve">wc -l fhvhv_tripdata_2021-01.csv</w:t>
      </w:r>
      <w:r w:rsidDel="00000000" w:rsidR="00000000" w:rsidRPr="00000000">
        <w:rPr>
          <w:rFonts w:ascii="Fira Code" w:cs="Fira Code" w:eastAsia="Fira Code" w:hAnsi="Fira Code"/>
          <w:sz w:val="24"/>
          <w:szCs w:val="24"/>
          <w:highlight w:val="white"/>
          <w:rtl w:val="0"/>
        </w:rPr>
        <w:t xml:space="preserve"> to get the right results.</w:t>
      </w:r>
    </w:p>
    <w:p w:rsidR="00000000" w:rsidDel="00000000" w:rsidP="00000000" w:rsidRDefault="00000000" w:rsidRPr="00000000" w14:paraId="00000E58">
      <w:pPr>
        <w:rPr>
          <w:rFonts w:ascii="Fira Code" w:cs="Fira Code" w:eastAsia="Fira Code" w:hAnsi="Fira Code"/>
          <w:sz w:val="24"/>
          <w:szCs w:val="24"/>
          <w:highlight w:val="white"/>
        </w:rPr>
      </w:pPr>
      <w:r w:rsidDel="00000000" w:rsidR="00000000" w:rsidRPr="00000000">
        <w:rPr>
          <w:rtl w:val="0"/>
        </w:rPr>
      </w:r>
    </w:p>
    <w:p w:rsidR="00000000" w:rsidDel="00000000" w:rsidP="00000000" w:rsidRDefault="00000000" w:rsidRPr="00000000" w14:paraId="00000E59">
      <w:pPr>
        <w:rPr>
          <w:rFonts w:ascii="Fira Code" w:cs="Fira Code" w:eastAsia="Fira Code" w:hAnsi="Fira Code"/>
          <w:b w:val="1"/>
          <w:sz w:val="30"/>
          <w:szCs w:val="30"/>
          <w:highlight w:val="white"/>
        </w:rPr>
      </w:pPr>
      <w:r w:rsidDel="00000000" w:rsidR="00000000" w:rsidRPr="00000000">
        <w:rPr>
          <w:rtl w:val="0"/>
        </w:rPr>
      </w:r>
    </w:p>
    <w:p w:rsidR="00000000" w:rsidDel="00000000" w:rsidP="00000000" w:rsidRDefault="00000000" w:rsidRPr="00000000" w14:paraId="00000E5A">
      <w:pPr>
        <w:pStyle w:val="Heading2"/>
        <w:rPr>
          <w:rFonts w:ascii="Fira Code" w:cs="Fira Code" w:eastAsia="Fira Code" w:hAnsi="Fira Code"/>
          <w:sz w:val="34"/>
          <w:szCs w:val="34"/>
        </w:rPr>
      </w:pPr>
      <w:bookmarkStart w:colFirst="0" w:colLast="0" w:name="_ag2ogigr3kab" w:id="407"/>
      <w:bookmarkEnd w:id="407"/>
      <w:r w:rsidDel="00000000" w:rsidR="00000000" w:rsidRPr="00000000">
        <w:rPr>
          <w:rFonts w:ascii="Fira Code" w:cs="Fira Code" w:eastAsia="Fira Code" w:hAnsi="Fira Code"/>
          <w:sz w:val="34"/>
          <w:szCs w:val="34"/>
          <w:rtl w:val="0"/>
        </w:rPr>
        <w:t xml:space="preserve">`spark-submit` errors</w:t>
      </w:r>
    </w:p>
    <w:p w:rsidR="00000000" w:rsidDel="00000000" w:rsidP="00000000" w:rsidRDefault="00000000" w:rsidRPr="00000000" w14:paraId="00000E5B">
      <w:pPr>
        <w:rPr>
          <w:rFonts w:ascii="Fira Code" w:cs="Fira Code" w:eastAsia="Fira Code" w:hAnsi="Fira Code"/>
          <w:sz w:val="27"/>
          <w:szCs w:val="27"/>
          <w:shd w:fill="f8f8f8" w:val="clear"/>
        </w:rPr>
      </w:pPr>
      <w:r w:rsidDel="00000000" w:rsidR="00000000" w:rsidRPr="00000000">
        <w:rPr>
          <w:rFonts w:ascii="Fira Code" w:cs="Fira Code" w:eastAsia="Fira Code" w:hAnsi="Fira Code"/>
          <w:sz w:val="27"/>
          <w:szCs w:val="27"/>
          <w:shd w:fill="f8f8f8" w:val="clear"/>
          <w:rtl w:val="0"/>
        </w:rPr>
        <w:t xml:space="preserve">when trying to:</w:t>
      </w:r>
    </w:p>
    <w:p w:rsidR="00000000" w:rsidDel="00000000" w:rsidP="00000000" w:rsidRDefault="00000000" w:rsidRPr="00000000" w14:paraId="00000E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URL="spark://$HOSTNAME:7077"</w:t>
      </w:r>
    </w:p>
    <w:p w:rsidR="00000000" w:rsidDel="00000000" w:rsidP="00000000" w:rsidRDefault="00000000" w:rsidRPr="00000000" w14:paraId="00000E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spark-submit \</w:t>
      </w:r>
    </w:p>
    <w:p w:rsidR="00000000" w:rsidDel="00000000" w:rsidP="00000000" w:rsidRDefault="00000000" w:rsidRPr="00000000" w14:paraId="00000E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--master="{$URL}" \</w:t>
      </w:r>
    </w:p>
    <w:p w:rsidR="00000000" w:rsidDel="00000000" w:rsidP="00000000" w:rsidRDefault="00000000" w:rsidRPr="00000000" w14:paraId="00000E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06_spark_sql.py \</w:t>
      </w:r>
    </w:p>
    <w:p w:rsidR="00000000" w:rsidDel="00000000" w:rsidP="00000000" w:rsidRDefault="00000000" w:rsidRPr="00000000" w14:paraId="00000E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--input_green=data/pq/green/2021/*/ \</w:t>
      </w:r>
    </w:p>
    <w:p w:rsidR="00000000" w:rsidDel="00000000" w:rsidP="00000000" w:rsidRDefault="00000000" w:rsidRPr="00000000" w14:paraId="00000E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--input_yellow=data/pq/yellow/2021/*/ \</w:t>
      </w:r>
    </w:p>
    <w:p w:rsidR="00000000" w:rsidDel="00000000" w:rsidP="00000000" w:rsidRDefault="00000000" w:rsidRPr="00000000" w14:paraId="00000E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--output=data/report-2021</w:t>
      </w:r>
    </w:p>
    <w:p w:rsidR="00000000" w:rsidDel="00000000" w:rsidP="00000000" w:rsidRDefault="00000000" w:rsidRPr="00000000" w14:paraId="00000E63">
      <w:pPr>
        <w:rPr>
          <w:rFonts w:ascii="Fira Code" w:cs="Fira Code" w:eastAsia="Fira Code" w:hAnsi="Fira Code"/>
          <w:sz w:val="27"/>
          <w:szCs w:val="27"/>
          <w:shd w:fill="f8f8f8" w:val="clear"/>
        </w:rPr>
      </w:pPr>
      <w:r w:rsidDel="00000000" w:rsidR="00000000" w:rsidRPr="00000000">
        <w:rPr>
          <w:rFonts w:ascii="Fira Code" w:cs="Fira Code" w:eastAsia="Fira Code" w:hAnsi="Fira Code"/>
          <w:sz w:val="27"/>
          <w:szCs w:val="27"/>
          <w:shd w:fill="f8f8f8" w:val="clear"/>
          <w:rtl w:val="0"/>
        </w:rPr>
        <w:t xml:space="preserve">and you get errors like the following (SUMMARIZED):</w:t>
      </w:r>
    </w:p>
    <w:p w:rsidR="00000000" w:rsidDel="00000000" w:rsidP="00000000" w:rsidRDefault="00000000" w:rsidRPr="00000000" w14:paraId="00000E64">
      <w:pPr>
        <w:rPr>
          <w:rFonts w:ascii="Fira Code" w:cs="Fira Code" w:eastAsia="Fira Code" w:hAnsi="Fira Code"/>
          <w:sz w:val="27"/>
          <w:szCs w:val="27"/>
          <w:shd w:fill="f8f8f8" w:val="clear"/>
        </w:rPr>
      </w:pPr>
      <w:r w:rsidDel="00000000" w:rsidR="00000000" w:rsidRPr="00000000">
        <w:rPr>
          <w:rFonts w:ascii="Fira Code" w:cs="Fira Code" w:eastAsia="Fira Code" w:hAnsi="Fira Code"/>
          <w:sz w:val="27"/>
          <w:szCs w:val="27"/>
          <w:shd w:fill="f8f8f8" w:val="clear"/>
          <w:rtl w:val="0"/>
        </w:rPr>
        <w:t xml:space="preserve">WARN Utils: Your hostname, &lt;HOSTNAME&gt; resolves to a loopback address..</w:t>
      </w:r>
    </w:p>
    <w:p w:rsidR="00000000" w:rsidDel="00000000" w:rsidP="00000000" w:rsidRDefault="00000000" w:rsidRPr="00000000" w14:paraId="00000E65">
      <w:pPr>
        <w:rPr>
          <w:rFonts w:ascii="Fira Code" w:cs="Fira Code" w:eastAsia="Fira Code" w:hAnsi="Fira Code"/>
          <w:sz w:val="27"/>
          <w:szCs w:val="27"/>
          <w:shd w:fill="f8f8f8" w:val="clear"/>
        </w:rPr>
      </w:pPr>
      <w:r w:rsidDel="00000000" w:rsidR="00000000" w:rsidRPr="00000000">
        <w:rPr>
          <w:rFonts w:ascii="Fira Code" w:cs="Fira Code" w:eastAsia="Fira Code" w:hAnsi="Fira Code"/>
          <w:sz w:val="27"/>
          <w:szCs w:val="27"/>
          <w:shd w:fill="f8f8f8" w:val="clear"/>
          <w:rtl w:val="0"/>
        </w:rPr>
        <w:t xml:space="preserve">WARN Utils: Set SPARK_LOCAL_IP if you need to bind to another address Setting default log level to "WARN".</w:t>
      </w:r>
    </w:p>
    <w:p w:rsidR="00000000" w:rsidDel="00000000" w:rsidP="00000000" w:rsidRDefault="00000000" w:rsidRPr="00000000" w14:paraId="00000E66">
      <w:pPr>
        <w:rPr>
          <w:rFonts w:ascii="Fira Code" w:cs="Fira Code" w:eastAsia="Fira Code" w:hAnsi="Fira Code"/>
          <w:sz w:val="27"/>
          <w:szCs w:val="27"/>
          <w:shd w:fill="f8f8f8" w:val="clear"/>
        </w:rPr>
      </w:pPr>
      <w:r w:rsidDel="00000000" w:rsidR="00000000" w:rsidRPr="00000000">
        <w:rPr>
          <w:rFonts w:ascii="Fira Code" w:cs="Fira Code" w:eastAsia="Fira Code" w:hAnsi="Fira Code"/>
          <w:sz w:val="27"/>
          <w:szCs w:val="27"/>
          <w:shd w:fill="f8f8f8" w:val="clear"/>
          <w:rtl w:val="0"/>
        </w:rPr>
        <w:t xml:space="preserve">Exception in thread "main" org.apache.spark.SparkException: Master must either be yarn or start with spark, mesos, k8s, or local at …</w:t>
      </w:r>
    </w:p>
    <w:p w:rsidR="00000000" w:rsidDel="00000000" w:rsidP="00000000" w:rsidRDefault="00000000" w:rsidRPr="00000000" w14:paraId="00000E67">
      <w:pPr>
        <w:rPr>
          <w:rFonts w:ascii="Fira Code" w:cs="Fira Code" w:eastAsia="Fira Code" w:hAnsi="Fira Code"/>
          <w:highlight w:val="white"/>
        </w:rPr>
      </w:pPr>
      <w:r w:rsidDel="00000000" w:rsidR="00000000" w:rsidRPr="00000000">
        <w:rPr>
          <w:rFonts w:ascii="Fira Code" w:cs="Fira Code" w:eastAsia="Fira Code" w:hAnsi="Fira Code"/>
          <w:sz w:val="27"/>
          <w:szCs w:val="27"/>
          <w:shd w:fill="f8f8f8" w:val="clear"/>
          <w:rtl w:val="0"/>
        </w:rPr>
        <w:t xml:space="preserve">Try replacing </w:t>
      </w:r>
      <w:r w:rsidDel="00000000" w:rsidR="00000000" w:rsidRPr="00000000">
        <w:rPr>
          <w:rFonts w:ascii="Fira Code" w:cs="Fira Code" w:eastAsia="Fira Code" w:hAnsi="Fira Code"/>
          <w:highlight w:val="white"/>
          <w:rtl w:val="0"/>
        </w:rPr>
        <w:t xml:space="preserve">--master="{$URL}"</w:t>
      </w:r>
    </w:p>
    <w:p w:rsidR="00000000" w:rsidDel="00000000" w:rsidP="00000000" w:rsidRDefault="00000000" w:rsidRPr="00000000" w14:paraId="00000E68">
      <w:pPr>
        <w:rPr>
          <w:rFonts w:ascii="Fira Code" w:cs="Fira Code" w:eastAsia="Fira Code" w:hAnsi="Fira Code"/>
          <w:sz w:val="24"/>
          <w:szCs w:val="24"/>
          <w:shd w:fill="f8f8f8" w:val="clear"/>
        </w:rPr>
      </w:pPr>
      <w:r w:rsidDel="00000000" w:rsidR="00000000" w:rsidRPr="00000000">
        <w:rPr>
          <w:rFonts w:ascii="Fira Code" w:cs="Fira Code" w:eastAsia="Fira Code" w:hAnsi="Fira Code"/>
          <w:sz w:val="27"/>
          <w:szCs w:val="27"/>
          <w:shd w:fill="f8f8f8" w:val="clear"/>
          <w:rtl w:val="0"/>
        </w:rPr>
        <w:t xml:space="preserve">with </w:t>
      </w:r>
      <w:r w:rsidDel="00000000" w:rsidR="00000000" w:rsidRPr="00000000">
        <w:rPr>
          <w:rFonts w:ascii="Fira Code" w:cs="Fira Code" w:eastAsia="Fira Code" w:hAnsi="Fira Code"/>
          <w:highlight w:val="white"/>
          <w:rtl w:val="0"/>
        </w:rPr>
        <w:t xml:space="preserve">--master=$URL</w:t>
      </w:r>
      <w:r w:rsidDel="00000000" w:rsidR="00000000" w:rsidRPr="00000000">
        <w:rPr>
          <w:rFonts w:ascii="Fira Code" w:cs="Fira Code" w:eastAsia="Fira Code" w:hAnsi="Fira Code"/>
          <w:sz w:val="24"/>
          <w:szCs w:val="24"/>
          <w:shd w:fill="f8f8f8" w:val="clear"/>
          <w:rtl w:val="0"/>
        </w:rPr>
        <w:t xml:space="preserve"> (edited)</w:t>
      </w:r>
    </w:p>
    <w:p w:rsidR="00000000" w:rsidDel="00000000" w:rsidP="00000000" w:rsidRDefault="00000000" w:rsidRPr="00000000" w14:paraId="00000E69">
      <w:pPr>
        <w:rPr>
          <w:rFonts w:ascii="Fira Code" w:cs="Fira Code" w:eastAsia="Fira Code" w:hAnsi="Fira Code"/>
          <w:highlight w:val="white"/>
        </w:rPr>
      </w:pPr>
      <w:r w:rsidDel="00000000" w:rsidR="00000000" w:rsidRPr="00000000">
        <w:rPr>
          <w:rtl w:val="0"/>
        </w:rPr>
      </w:r>
    </w:p>
    <w:p w:rsidR="00000000" w:rsidDel="00000000" w:rsidP="00000000" w:rsidRDefault="00000000" w:rsidRPr="00000000" w14:paraId="00000E6A">
      <w:pPr>
        <w:rPr>
          <w:rFonts w:ascii="Fira Code" w:cs="Fira Code" w:eastAsia="Fira Code" w:hAnsi="Fira Code"/>
          <w:highlight w:val="white"/>
        </w:rPr>
      </w:pPr>
      <w:r w:rsidDel="00000000" w:rsidR="00000000" w:rsidRPr="00000000">
        <w:rPr>
          <w:rFonts w:ascii="Fira Code" w:cs="Fira Code" w:eastAsia="Fira Code" w:hAnsi="Fira Code"/>
          <w:highlight w:val="white"/>
          <w:rtl w:val="0"/>
        </w:rPr>
        <w:t xml:space="preserve">Extra edit for spark version 3.4.2 - if encountering: </w:t>
      </w:r>
    </w:p>
    <w:p w:rsidR="00000000" w:rsidDel="00000000" w:rsidP="00000000" w:rsidRDefault="00000000" w:rsidRPr="00000000" w14:paraId="00000E6B">
      <w:pPr>
        <w:rPr>
          <w:rFonts w:ascii="Fira Code" w:cs="Fira Code" w:eastAsia="Fira Code" w:hAnsi="Fira Code"/>
          <w:highlight w:val="white"/>
        </w:rPr>
      </w:pPr>
      <w:r w:rsidDel="00000000" w:rsidR="00000000" w:rsidRPr="00000000">
        <w:rPr>
          <w:rFonts w:ascii="Fira Code" w:cs="Fira Code" w:eastAsia="Fira Code" w:hAnsi="Fira Code"/>
          <w:highlight w:val="white"/>
          <w:rtl w:val="0"/>
        </w:rPr>
        <w:t xml:space="preserve">`Error: Unrecognized option: --master=`</w:t>
      </w:r>
    </w:p>
    <w:p w:rsidR="00000000" w:rsidDel="00000000" w:rsidP="00000000" w:rsidRDefault="00000000" w:rsidRPr="00000000" w14:paraId="00000E6C">
      <w:pPr>
        <w:rPr>
          <w:rFonts w:ascii="Fira Code" w:cs="Fira Code" w:eastAsia="Fira Code" w:hAnsi="Fira Code"/>
        </w:rPr>
      </w:pPr>
      <w:r w:rsidDel="00000000" w:rsidR="00000000" w:rsidRPr="00000000">
        <w:rPr>
          <w:rFonts w:ascii="Fira Code" w:cs="Fira Code" w:eastAsia="Fira Code" w:hAnsi="Fira Code"/>
          <w:highlight w:val="white"/>
          <w:rtl w:val="0"/>
        </w:rPr>
        <w:t xml:space="preserve">→ Replace `--master="{$URL}"` with  `--master </w:t>
      </w:r>
      <w:r w:rsidDel="00000000" w:rsidR="00000000" w:rsidRPr="00000000">
        <w:rPr>
          <w:rFonts w:ascii="Fira Code" w:cs="Fira Code" w:eastAsia="Fira Code" w:hAnsi="Fira Code"/>
          <w:rtl w:val="0"/>
        </w:rPr>
        <w:t xml:space="preserve">"</w:t>
      </w:r>
      <w:r w:rsidDel="00000000" w:rsidR="00000000" w:rsidRPr="00000000">
        <w:rPr>
          <w:rFonts w:ascii="Fira Code" w:cs="Fira Code" w:eastAsia="Fira Code" w:hAnsi="Fira Code"/>
          <w:rtl w:val="0"/>
        </w:rPr>
        <w:t xml:space="preserve">${URL}</w:t>
      </w:r>
      <w:r w:rsidDel="00000000" w:rsidR="00000000" w:rsidRPr="00000000">
        <w:rPr>
          <w:rFonts w:ascii="Fira Code" w:cs="Fira Code" w:eastAsia="Fira Code" w:hAnsi="Fira Code"/>
          <w:rtl w:val="0"/>
        </w:rPr>
        <w:t xml:space="preserve">"`</w:t>
      </w:r>
    </w:p>
    <w:p w:rsidR="00000000" w:rsidDel="00000000" w:rsidP="00000000" w:rsidRDefault="00000000" w:rsidRPr="00000000" w14:paraId="00000E6D">
      <w:pPr>
        <w:rPr>
          <w:rFonts w:ascii="Fira Code" w:cs="Fira Code" w:eastAsia="Fira Code" w:hAnsi="Fira Code"/>
        </w:rPr>
      </w:pPr>
      <w:r w:rsidDel="00000000" w:rsidR="00000000" w:rsidRPr="00000000">
        <w:rPr>
          <w:rtl w:val="0"/>
        </w:rPr>
      </w:r>
    </w:p>
    <w:p w:rsidR="00000000" w:rsidDel="00000000" w:rsidP="00000000" w:rsidRDefault="00000000" w:rsidRPr="00000000" w14:paraId="00000E6E">
      <w:pPr>
        <w:pStyle w:val="Heading2"/>
        <w:rPr>
          <w:rFonts w:ascii="Fira Code" w:cs="Fira Code" w:eastAsia="Fira Code" w:hAnsi="Fira Code"/>
          <w:sz w:val="34"/>
          <w:szCs w:val="34"/>
          <w:highlight w:val="white"/>
        </w:rPr>
      </w:pPr>
      <w:bookmarkStart w:colFirst="0" w:colLast="0" w:name="_g3j8bfvtlvcb" w:id="408"/>
      <w:bookmarkEnd w:id="408"/>
      <w:r w:rsidDel="00000000" w:rsidR="00000000" w:rsidRPr="00000000">
        <w:rPr>
          <w:rFonts w:ascii="Fira Code" w:cs="Fira Code" w:eastAsia="Fira Code" w:hAnsi="Fira Code"/>
          <w:sz w:val="34"/>
          <w:szCs w:val="34"/>
          <w:highlight w:val="white"/>
          <w:rtl w:val="0"/>
        </w:rPr>
        <w:t xml:space="preserve">Hadoop - Exception in thread "main" java.lang.UnsatisfiedLinkError: org.apache.hadoop.io.nativeio.NativeIO$Windows.access0(Ljava/lang/String;I)Z</w:t>
      </w:r>
    </w:p>
    <w:p w:rsidR="00000000" w:rsidDel="00000000" w:rsidP="00000000" w:rsidRDefault="00000000" w:rsidRPr="00000000" w14:paraId="00000E6F">
      <w:pPr>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If you are seeing this (or similar) error when attempting to write to parquet, it is likely an issue with your path variables. </w:t>
      </w:r>
    </w:p>
    <w:p w:rsidR="00000000" w:rsidDel="00000000" w:rsidP="00000000" w:rsidRDefault="00000000" w:rsidRPr="00000000" w14:paraId="00000E70">
      <w:pPr>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For Windows, create a new User Variable “HADOOP_HOME” that points to your Hadoop directory. Then add “%HADOOP_HOME%\bin” to the PATH variable.</w:t>
      </w:r>
    </w:p>
    <w:p w:rsidR="00000000" w:rsidDel="00000000" w:rsidP="00000000" w:rsidRDefault="00000000" w:rsidRPr="00000000" w14:paraId="00000E71">
      <w:pPr>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Pr>
        <w:drawing>
          <wp:inline distB="114300" distT="114300" distL="114300" distR="114300">
            <wp:extent cx="3057525" cy="1162050"/>
            <wp:effectExtent b="0" l="0" r="0" t="0"/>
            <wp:docPr id="38" name="image32.png"/>
            <a:graphic>
              <a:graphicData uri="http://schemas.openxmlformats.org/drawingml/2006/picture">
                <pic:pic>
                  <pic:nvPicPr>
                    <pic:cNvPr id="0" name="image32.png"/>
                    <pic:cNvPicPr preferRelativeResize="0"/>
                  </pic:nvPicPr>
                  <pic:blipFill>
                    <a:blip r:embed="rId240"/>
                    <a:srcRect b="0" l="0" r="0" t="0"/>
                    <a:stretch>
                      <a:fillRect/>
                    </a:stretch>
                  </pic:blipFill>
                  <pic:spPr>
                    <a:xfrm>
                      <a:off x="0" y="0"/>
                      <a:ext cx="305752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E72">
      <w:pPr>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Pr>
        <w:drawing>
          <wp:inline distB="114300" distT="114300" distL="114300" distR="114300">
            <wp:extent cx="1543050" cy="704850"/>
            <wp:effectExtent b="0" l="0" r="0" t="0"/>
            <wp:docPr id="2" name="image22.png"/>
            <a:graphic>
              <a:graphicData uri="http://schemas.openxmlformats.org/drawingml/2006/picture">
                <pic:pic>
                  <pic:nvPicPr>
                    <pic:cNvPr id="0" name="image22.png"/>
                    <pic:cNvPicPr preferRelativeResize="0"/>
                  </pic:nvPicPr>
                  <pic:blipFill>
                    <a:blip r:embed="rId241"/>
                    <a:srcRect b="0" l="0" r="0" t="0"/>
                    <a:stretch>
                      <a:fillRect/>
                    </a:stretch>
                  </pic:blipFill>
                  <pic:spPr>
                    <a:xfrm>
                      <a:off x="0" y="0"/>
                      <a:ext cx="15430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E73">
      <w:pPr>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Additional tips can be found here: https://stackoverflow.com/questions/41851066/exception-in-thread-main-java-lang-unsatisfiedlinkerror-org-apache-hadoop-io</w:t>
      </w:r>
    </w:p>
    <w:p w:rsidR="00000000" w:rsidDel="00000000" w:rsidP="00000000" w:rsidRDefault="00000000" w:rsidRPr="00000000" w14:paraId="00000E74">
      <w:pPr>
        <w:rPr>
          <w:rFonts w:ascii="Fira Code" w:cs="Fira Code" w:eastAsia="Fira Code" w:hAnsi="Fira Code"/>
          <w:sz w:val="24"/>
          <w:szCs w:val="24"/>
          <w:highlight w:val="white"/>
        </w:rPr>
      </w:pPr>
      <w:r w:rsidDel="00000000" w:rsidR="00000000" w:rsidRPr="00000000">
        <w:rPr>
          <w:rtl w:val="0"/>
        </w:rPr>
      </w:r>
    </w:p>
    <w:p w:rsidR="00000000" w:rsidDel="00000000" w:rsidP="00000000" w:rsidRDefault="00000000" w:rsidRPr="00000000" w14:paraId="00000E75">
      <w:pPr>
        <w:pStyle w:val="Heading2"/>
        <w:rPr>
          <w:rFonts w:ascii="Fira Code" w:cs="Fira Code" w:eastAsia="Fira Code" w:hAnsi="Fira Code"/>
          <w:sz w:val="34"/>
          <w:szCs w:val="34"/>
          <w:highlight w:val="white"/>
        </w:rPr>
      </w:pPr>
      <w:bookmarkStart w:colFirst="0" w:colLast="0" w:name="_6zbvp6gp04v5" w:id="409"/>
      <w:bookmarkEnd w:id="409"/>
      <w:r w:rsidDel="00000000" w:rsidR="00000000" w:rsidRPr="00000000">
        <w:rPr>
          <w:rFonts w:ascii="Fira Code" w:cs="Fira Code" w:eastAsia="Fira Code" w:hAnsi="Fira Code"/>
          <w:sz w:val="34"/>
          <w:szCs w:val="34"/>
          <w:highlight w:val="white"/>
          <w:rtl w:val="0"/>
        </w:rPr>
        <w:t xml:space="preserve">Java.io.IOException. Cannot run program “C:\hadoop\bin\winutils.exe”. CreateProcess error=216, This version of 1% is not compatible with the version of Windows you are using.</w:t>
      </w:r>
    </w:p>
    <w:p w:rsidR="00000000" w:rsidDel="00000000" w:rsidP="00000000" w:rsidRDefault="00000000" w:rsidRPr="00000000" w14:paraId="00000E7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Change the hadoop version to 3.0.1.Replace all the files in the local hadoop bin folder with the files in this repo:  </w:t>
      </w:r>
      <w:hyperlink r:id="rId242">
        <w:r w:rsidDel="00000000" w:rsidR="00000000" w:rsidRPr="00000000">
          <w:rPr>
            <w:rFonts w:ascii="Fira Code" w:cs="Fira Code" w:eastAsia="Fira Code" w:hAnsi="Fira Code"/>
            <w:sz w:val="24"/>
            <w:szCs w:val="24"/>
            <w:u w:val="single"/>
            <w:rtl w:val="0"/>
          </w:rPr>
          <w:t xml:space="preserve">winutils/hadoop-3.0.1/bin at master · cdarlint/winutils (github.com)</w:t>
        </w:r>
      </w:hyperlink>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E77">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this does not work try to change other versions found in this repository. </w:t>
      </w:r>
    </w:p>
    <w:p w:rsidR="00000000" w:rsidDel="00000000" w:rsidP="00000000" w:rsidRDefault="00000000" w:rsidRPr="00000000" w14:paraId="00000E78">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more information please see this link: </w:t>
      </w:r>
      <w:hyperlink r:id="rId243">
        <w:r w:rsidDel="00000000" w:rsidR="00000000" w:rsidRPr="00000000">
          <w:rPr>
            <w:rFonts w:ascii="Fira Code" w:cs="Fira Code" w:eastAsia="Fira Code" w:hAnsi="Fira Code"/>
            <w:sz w:val="24"/>
            <w:szCs w:val="24"/>
            <w:u w:val="single"/>
            <w:rtl w:val="0"/>
          </w:rPr>
          <w:t xml:space="preserve">This version of %1 is not compatible with the version of Windows you're running · Issue #20 · cdarlint/winutils (github.com)</w:t>
        </w:r>
      </w:hyperlink>
      <w:r w:rsidDel="00000000" w:rsidR="00000000" w:rsidRPr="00000000">
        <w:rPr>
          <w:rtl w:val="0"/>
        </w:rPr>
      </w:r>
    </w:p>
    <w:p w:rsidR="00000000" w:rsidDel="00000000" w:rsidP="00000000" w:rsidRDefault="00000000" w:rsidRPr="00000000" w14:paraId="00000E79">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7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7B">
      <w:pPr>
        <w:pStyle w:val="Heading2"/>
        <w:rPr>
          <w:rFonts w:ascii="Fira Code" w:cs="Fira Code" w:eastAsia="Fira Code" w:hAnsi="Fira Code"/>
          <w:sz w:val="34"/>
          <w:szCs w:val="34"/>
        </w:rPr>
      </w:pPr>
      <w:bookmarkStart w:colFirst="0" w:colLast="0" w:name="_6e98cjt680lh" w:id="410"/>
      <w:bookmarkEnd w:id="410"/>
      <w:r w:rsidDel="00000000" w:rsidR="00000000" w:rsidRPr="00000000">
        <w:rPr>
          <w:rFonts w:ascii="Fira Code" w:cs="Fira Code" w:eastAsia="Fira Code" w:hAnsi="Fira Code"/>
          <w:sz w:val="34"/>
          <w:szCs w:val="34"/>
          <w:rtl w:val="0"/>
        </w:rPr>
        <w:t xml:space="preserve">Dataproc - ERROR: (gcloud.dataproc.jobs.submit.pyspark) The required property [project] is not currently set. It can be set on a per-command basis by re-running your command with the [--project] flag.</w:t>
      </w:r>
    </w:p>
    <w:p w:rsidR="00000000" w:rsidDel="00000000" w:rsidP="00000000" w:rsidRDefault="00000000" w:rsidRPr="00000000" w14:paraId="00000E7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Fix is to set the flag like the error states. Get your project ID from your dashboard and set it like so:</w:t>
      </w:r>
    </w:p>
    <w:p w:rsidR="00000000" w:rsidDel="00000000" w:rsidP="00000000" w:rsidRDefault="00000000" w:rsidRPr="00000000" w14:paraId="00000E7D">
      <w:pPr>
        <w:spacing w:after="0" w:line="24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gcloud dataproc jobs submit pyspark \</w:t>
      </w:r>
    </w:p>
    <w:p w:rsidR="00000000" w:rsidDel="00000000" w:rsidP="00000000" w:rsidRDefault="00000000" w:rsidRPr="00000000" w14:paraId="00000E7E">
      <w:pPr>
        <w:spacing w:after="0" w:line="240" w:lineRule="auto"/>
        <w:ind w:firstLine="72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--cluster=my_cluster \ </w:t>
      </w:r>
    </w:p>
    <w:p w:rsidR="00000000" w:rsidDel="00000000" w:rsidP="00000000" w:rsidRDefault="00000000" w:rsidRPr="00000000" w14:paraId="00000E7F">
      <w:pPr>
        <w:spacing w:after="0" w:line="240" w:lineRule="auto"/>
        <w:ind w:firstLine="72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--region=us-central1 \</w:t>
      </w:r>
    </w:p>
    <w:p w:rsidR="00000000" w:rsidDel="00000000" w:rsidP="00000000" w:rsidRDefault="00000000" w:rsidRPr="00000000" w14:paraId="00000E80">
      <w:pPr>
        <w:spacing w:after="0" w:line="240" w:lineRule="auto"/>
        <w:ind w:firstLine="72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--project=my-dtc-project-1010101 \</w:t>
      </w:r>
    </w:p>
    <w:p w:rsidR="00000000" w:rsidDel="00000000" w:rsidP="00000000" w:rsidRDefault="00000000" w:rsidRPr="00000000" w14:paraId="00000E81">
      <w:pPr>
        <w:spacing w:after="0" w:line="240" w:lineRule="auto"/>
        <w:ind w:firstLine="72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gs://my-dtc-bucket-id/code/06_spark_sql.py </w:t>
      </w:r>
    </w:p>
    <w:p w:rsidR="00000000" w:rsidDel="00000000" w:rsidP="00000000" w:rsidRDefault="00000000" w:rsidRPr="00000000" w14:paraId="00000E82">
      <w:pPr>
        <w:spacing w:after="0" w:line="240" w:lineRule="auto"/>
        <w:ind w:firstLine="72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 </w:t>
      </w:r>
    </w:p>
    <w:p w:rsidR="00000000" w:rsidDel="00000000" w:rsidP="00000000" w:rsidRDefault="00000000" w:rsidRPr="00000000" w14:paraId="00000E83">
      <w:pPr>
        <w:spacing w:after="0" w:line="240" w:lineRule="auto"/>
        <w:ind w:firstLine="72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w:t>
      </w:r>
    </w:p>
    <w:p w:rsidR="00000000" w:rsidDel="00000000" w:rsidP="00000000" w:rsidRDefault="00000000" w:rsidRPr="00000000" w14:paraId="00000E84">
      <w:pPr>
        <w:ind w:firstLine="72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85">
      <w:pPr>
        <w:pStyle w:val="Heading2"/>
        <w:rPr>
          <w:rFonts w:ascii="Fira Code" w:cs="Fira Code" w:eastAsia="Fira Code" w:hAnsi="Fira Code"/>
          <w:sz w:val="34"/>
          <w:szCs w:val="34"/>
        </w:rPr>
      </w:pPr>
      <w:bookmarkStart w:colFirst="0" w:colLast="0" w:name="_u8rvdphtkj6o" w:id="411"/>
      <w:bookmarkEnd w:id="411"/>
      <w:r w:rsidDel="00000000" w:rsidR="00000000" w:rsidRPr="00000000">
        <w:rPr>
          <w:rFonts w:ascii="Fira Code" w:cs="Fira Code" w:eastAsia="Fira Code" w:hAnsi="Fira Code"/>
          <w:sz w:val="34"/>
          <w:szCs w:val="34"/>
          <w:rtl w:val="0"/>
        </w:rPr>
        <w:t xml:space="preserve">Run Local Cluster Spark in Windows 10 with CMD</w:t>
      </w:r>
    </w:p>
    <w:p w:rsidR="00000000" w:rsidDel="00000000" w:rsidP="00000000" w:rsidRDefault="00000000" w:rsidRPr="00000000" w14:paraId="00000E86">
      <w:pPr>
        <w:ind w:left="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87">
      <w:pPr>
        <w:numPr>
          <w:ilvl w:val="0"/>
          <w:numId w:val="108"/>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Go to %SPARK_HOME%\bin </w:t>
      </w:r>
    </w:p>
    <w:p w:rsidR="00000000" w:rsidDel="00000000" w:rsidP="00000000" w:rsidRDefault="00000000" w:rsidRPr="00000000" w14:paraId="00000E88">
      <w:pPr>
        <w:numPr>
          <w:ilvl w:val="0"/>
          <w:numId w:val="108"/>
        </w:numPr>
        <w:ind w:left="720" w:hanging="360"/>
        <w:rPr>
          <w:rFonts w:ascii="Courier New" w:cs="Courier New" w:eastAsia="Courier New" w:hAnsi="Courier New"/>
          <w:sz w:val="24"/>
          <w:szCs w:val="24"/>
        </w:rPr>
      </w:pPr>
      <w:r w:rsidDel="00000000" w:rsidR="00000000" w:rsidRPr="00000000">
        <w:rPr>
          <w:rFonts w:ascii="Fira Code" w:cs="Fira Code" w:eastAsia="Fira Code" w:hAnsi="Fira Code"/>
          <w:sz w:val="24"/>
          <w:szCs w:val="24"/>
          <w:rtl w:val="0"/>
        </w:rPr>
        <w:t xml:space="preserve">Run spark-class org.apache.spark.deploy.master.Master to run the master. This will give you a URL of the form spark://ip:port</w:t>
      </w:r>
    </w:p>
    <w:p w:rsidR="00000000" w:rsidDel="00000000" w:rsidP="00000000" w:rsidRDefault="00000000" w:rsidRPr="00000000" w14:paraId="00000E89">
      <w:pPr>
        <w:numPr>
          <w:ilvl w:val="0"/>
          <w:numId w:val="108"/>
        </w:numPr>
        <w:ind w:left="720" w:hanging="360"/>
        <w:rPr>
          <w:rFonts w:ascii="Courier New" w:cs="Courier New" w:eastAsia="Courier New" w:hAnsi="Courier New"/>
          <w:sz w:val="24"/>
          <w:szCs w:val="24"/>
        </w:rPr>
      </w:pPr>
      <w:r w:rsidDel="00000000" w:rsidR="00000000" w:rsidRPr="00000000">
        <w:rPr>
          <w:rFonts w:ascii="Fira Code" w:cs="Fira Code" w:eastAsia="Fira Code" w:hAnsi="Fira Code"/>
          <w:sz w:val="24"/>
          <w:szCs w:val="24"/>
          <w:rtl w:val="0"/>
        </w:rPr>
        <w:t xml:space="preserve">Run spark-class org.apache.spark.deploy.worker.Worker spark://ip:port to run the worker. Make sure you use the URL you obtained in step 2.</w:t>
      </w:r>
    </w:p>
    <w:p w:rsidR="00000000" w:rsidDel="00000000" w:rsidP="00000000" w:rsidRDefault="00000000" w:rsidRPr="00000000" w14:paraId="00000E8A">
      <w:pPr>
        <w:numPr>
          <w:ilvl w:val="0"/>
          <w:numId w:val="108"/>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Create a new Jupyter notebook:</w:t>
      </w:r>
    </w:p>
    <w:p w:rsidR="00000000" w:rsidDel="00000000" w:rsidP="00000000" w:rsidRDefault="00000000" w:rsidRPr="00000000" w14:paraId="00000E8B">
      <w:pPr>
        <w:spacing w:after="0" w:line="240" w:lineRule="auto"/>
        <w:ind w:left="144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spark = SparkSession.builder \</w:t>
      </w:r>
    </w:p>
    <w:p w:rsidR="00000000" w:rsidDel="00000000" w:rsidP="00000000" w:rsidRDefault="00000000" w:rsidRPr="00000000" w14:paraId="00000E8C">
      <w:pPr>
        <w:spacing w:after="0" w:line="240" w:lineRule="auto"/>
        <w:ind w:left="144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.master("spark://</w:t>
      </w:r>
      <w:r w:rsidDel="00000000" w:rsidR="00000000" w:rsidRPr="00000000">
        <w:rPr>
          <w:rFonts w:ascii="Fira Code" w:cs="Fira Code" w:eastAsia="Fira Code" w:hAnsi="Fira Code"/>
          <w:rtl w:val="0"/>
        </w:rPr>
        <w:t xml:space="preserve">{ip}</w:t>
      </w:r>
      <w:r w:rsidDel="00000000" w:rsidR="00000000" w:rsidRPr="00000000">
        <w:rPr>
          <w:rFonts w:ascii="Fira Code" w:cs="Fira Code" w:eastAsia="Fira Code" w:hAnsi="Fira Code"/>
          <w:sz w:val="24"/>
          <w:szCs w:val="24"/>
          <w:rtl w:val="0"/>
        </w:rPr>
        <w:t xml:space="preserve">:7077") \</w:t>
      </w:r>
    </w:p>
    <w:p w:rsidR="00000000" w:rsidDel="00000000" w:rsidP="00000000" w:rsidRDefault="00000000" w:rsidRPr="00000000" w14:paraId="00000E8D">
      <w:pPr>
        <w:spacing w:after="0" w:line="240" w:lineRule="auto"/>
        <w:ind w:left="144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.appName('test') \</w:t>
      </w:r>
    </w:p>
    <w:p w:rsidR="00000000" w:rsidDel="00000000" w:rsidP="00000000" w:rsidRDefault="00000000" w:rsidRPr="00000000" w14:paraId="00000E8E">
      <w:pPr>
        <w:spacing w:after="0" w:line="240" w:lineRule="auto"/>
        <w:ind w:left="144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.getOrCreate()</w:t>
      </w:r>
    </w:p>
    <w:p w:rsidR="00000000" w:rsidDel="00000000" w:rsidP="00000000" w:rsidRDefault="00000000" w:rsidRPr="00000000" w14:paraId="00000E8F">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Check on Spark UI the master, worker and app.</w:t>
      </w:r>
    </w:p>
    <w:p w:rsidR="00000000" w:rsidDel="00000000" w:rsidP="00000000" w:rsidRDefault="00000000" w:rsidRPr="00000000" w14:paraId="00000E90">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91">
      <w:pPr>
        <w:pStyle w:val="Heading2"/>
        <w:rPr>
          <w:rFonts w:ascii="Fira Code" w:cs="Fira Code" w:eastAsia="Fira Code" w:hAnsi="Fira Code"/>
          <w:sz w:val="34"/>
          <w:szCs w:val="34"/>
        </w:rPr>
      </w:pPr>
      <w:bookmarkStart w:colFirst="0" w:colLast="0" w:name="_zbv3hcm0vi2b" w:id="412"/>
      <w:bookmarkEnd w:id="412"/>
      <w:r w:rsidDel="00000000" w:rsidR="00000000" w:rsidRPr="00000000">
        <w:rPr>
          <w:rFonts w:ascii="Fira Code" w:cs="Fira Code" w:eastAsia="Fira Code" w:hAnsi="Fira Code"/>
          <w:sz w:val="34"/>
          <w:szCs w:val="34"/>
          <w:rtl w:val="0"/>
        </w:rPr>
        <w:t xml:space="preserve">lServiceException: 401 Anonymous caller does not have storage.objects.list access to the Google Cloud Storage bucket. Permission 'storage.objects.list' denied on resource (or it may not exist).</w:t>
      </w:r>
    </w:p>
    <w:p w:rsidR="00000000" w:rsidDel="00000000" w:rsidP="00000000" w:rsidRDefault="00000000" w:rsidRPr="00000000" w14:paraId="00000E92">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93">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occurs because you are not logged in “gcloud auth login” and maybe the project id is not settled. Then </w:t>
      </w:r>
      <w:r w:rsidDel="00000000" w:rsidR="00000000" w:rsidRPr="00000000">
        <w:rPr>
          <w:rFonts w:ascii="Fira Code" w:cs="Fira Code" w:eastAsia="Fira Code" w:hAnsi="Fira Code"/>
          <w:sz w:val="24"/>
          <w:szCs w:val="24"/>
          <w:rtl w:val="0"/>
        </w:rPr>
        <w:t xml:space="preserve">type</w:t>
      </w:r>
      <w:r w:rsidDel="00000000" w:rsidR="00000000" w:rsidRPr="00000000">
        <w:rPr>
          <w:rFonts w:ascii="Fira Code" w:cs="Fira Code" w:eastAsia="Fira Code" w:hAnsi="Fira Code"/>
          <w:sz w:val="24"/>
          <w:szCs w:val="24"/>
          <w:rtl w:val="0"/>
        </w:rPr>
        <w:t xml:space="preserve"> in a terminal:</w:t>
      </w:r>
    </w:p>
    <w:p w:rsidR="00000000" w:rsidDel="00000000" w:rsidP="00000000" w:rsidRDefault="00000000" w:rsidRPr="00000000" w14:paraId="00000E94">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95">
      <w:pPr>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gcloud auth login</w:t>
      </w:r>
    </w:p>
    <w:p w:rsidR="00000000" w:rsidDel="00000000" w:rsidP="00000000" w:rsidRDefault="00000000" w:rsidRPr="00000000" w14:paraId="00000E96">
      <w:pPr>
        <w:rPr>
          <w:rFonts w:ascii="Fira Code" w:cs="Fira Code" w:eastAsia="Fira Code" w:hAnsi="Fira Code"/>
          <w:b w:val="1"/>
          <w:sz w:val="24"/>
          <w:szCs w:val="24"/>
        </w:rPr>
      </w:pPr>
      <w:r w:rsidDel="00000000" w:rsidR="00000000" w:rsidRPr="00000000">
        <w:rPr>
          <w:rtl w:val="0"/>
        </w:rPr>
      </w:r>
    </w:p>
    <w:p w:rsidR="00000000" w:rsidDel="00000000" w:rsidP="00000000" w:rsidRDefault="00000000" w:rsidRPr="00000000" w14:paraId="00000E97">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will open a tab in the </w:t>
      </w:r>
      <w:r w:rsidDel="00000000" w:rsidR="00000000" w:rsidRPr="00000000">
        <w:rPr>
          <w:rFonts w:ascii="Fira Code" w:cs="Fira Code" w:eastAsia="Fira Code" w:hAnsi="Fira Code"/>
          <w:sz w:val="24"/>
          <w:szCs w:val="24"/>
          <w:rtl w:val="0"/>
        </w:rPr>
        <w:t xml:space="preserve">browser</w:t>
      </w:r>
      <w:r w:rsidDel="00000000" w:rsidR="00000000" w:rsidRPr="00000000">
        <w:rPr>
          <w:rFonts w:ascii="Fira Code" w:cs="Fira Code" w:eastAsia="Fira Code" w:hAnsi="Fira Code"/>
          <w:sz w:val="24"/>
          <w:szCs w:val="24"/>
          <w:rtl w:val="0"/>
        </w:rPr>
        <w:t xml:space="preserve">, accept the terms, after that close the tab if you want. Then set the project is like:</w:t>
      </w:r>
    </w:p>
    <w:p w:rsidR="00000000" w:rsidDel="00000000" w:rsidP="00000000" w:rsidRDefault="00000000" w:rsidRPr="00000000" w14:paraId="00000E98">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99">
      <w:pPr>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gcloud config set project &lt;YOUR PROJECT_ID&gt;</w:t>
      </w:r>
    </w:p>
    <w:p w:rsidR="00000000" w:rsidDel="00000000" w:rsidP="00000000" w:rsidRDefault="00000000" w:rsidRPr="00000000" w14:paraId="00000E9A">
      <w:pPr>
        <w:rPr>
          <w:rFonts w:ascii="Fira Code" w:cs="Fira Code" w:eastAsia="Fira Code" w:hAnsi="Fira Code"/>
          <w:b w:val="1"/>
          <w:sz w:val="24"/>
          <w:szCs w:val="24"/>
        </w:rPr>
      </w:pPr>
      <w:r w:rsidDel="00000000" w:rsidR="00000000" w:rsidRPr="00000000">
        <w:rPr>
          <w:rtl w:val="0"/>
        </w:rPr>
      </w:r>
    </w:p>
    <w:p w:rsidR="00000000" w:rsidDel="00000000" w:rsidP="00000000" w:rsidRDefault="00000000" w:rsidRPr="00000000" w14:paraId="00000E9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Then you can run the command to upload the pq dir to a GCS Bucket:</w:t>
      </w:r>
    </w:p>
    <w:p w:rsidR="00000000" w:rsidDel="00000000" w:rsidP="00000000" w:rsidRDefault="00000000" w:rsidRPr="00000000" w14:paraId="00000E9C">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9D">
      <w:pPr>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gsutil -m cp -r pq/ &lt;YOUR URI from gsutil&gt;/pq</w:t>
      </w:r>
    </w:p>
    <w:p w:rsidR="00000000" w:rsidDel="00000000" w:rsidP="00000000" w:rsidRDefault="00000000" w:rsidRPr="00000000" w14:paraId="00000E9E">
      <w:pPr>
        <w:rPr>
          <w:rFonts w:ascii="Fira Code" w:cs="Fira Code" w:eastAsia="Fira Code" w:hAnsi="Fira Code"/>
          <w:b w:val="1"/>
          <w:sz w:val="24"/>
          <w:szCs w:val="24"/>
        </w:rPr>
      </w:pPr>
      <w:r w:rsidDel="00000000" w:rsidR="00000000" w:rsidRPr="00000000">
        <w:rPr>
          <w:rtl w:val="0"/>
        </w:rPr>
      </w:r>
    </w:p>
    <w:p w:rsidR="00000000" w:rsidDel="00000000" w:rsidP="00000000" w:rsidRDefault="00000000" w:rsidRPr="00000000" w14:paraId="00000E9F">
      <w:pPr>
        <w:rPr>
          <w:rFonts w:ascii="Fira Code" w:cs="Fira Code" w:eastAsia="Fira Code" w:hAnsi="Fira Code"/>
          <w:b w:val="1"/>
          <w:sz w:val="24"/>
          <w:szCs w:val="24"/>
        </w:rPr>
      </w:pPr>
      <w:r w:rsidDel="00000000" w:rsidR="00000000" w:rsidRPr="00000000">
        <w:rPr>
          <w:rtl w:val="0"/>
        </w:rPr>
      </w:r>
    </w:p>
    <w:p w:rsidR="00000000" w:rsidDel="00000000" w:rsidP="00000000" w:rsidRDefault="00000000" w:rsidRPr="00000000" w14:paraId="00000EA0">
      <w:pPr>
        <w:pStyle w:val="Heading2"/>
        <w:rPr>
          <w:rFonts w:ascii="Fira Code" w:cs="Fira Code" w:eastAsia="Fira Code" w:hAnsi="Fira Code"/>
          <w:sz w:val="34"/>
          <w:szCs w:val="34"/>
        </w:rPr>
      </w:pPr>
      <w:bookmarkStart w:colFirst="0" w:colLast="0" w:name="_c1alqkbn1gw0" w:id="413"/>
      <w:bookmarkEnd w:id="413"/>
      <w:r w:rsidDel="00000000" w:rsidR="00000000" w:rsidRPr="00000000">
        <w:rPr>
          <w:rFonts w:ascii="Fira Code" w:cs="Fira Code" w:eastAsia="Fira Code" w:hAnsi="Fira Code"/>
          <w:sz w:val="34"/>
          <w:szCs w:val="34"/>
          <w:rtl w:val="0"/>
        </w:rPr>
        <w:t xml:space="preserve">py4j.protocol.Py4JJavaError  GCP</w:t>
      </w:r>
    </w:p>
    <w:p w:rsidR="00000000" w:rsidDel="00000000" w:rsidP="00000000" w:rsidRDefault="00000000" w:rsidRPr="00000000" w14:paraId="00000EA1">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A2">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When submit a job, it might throw an error about Java in log panel within Dataproc. I changed the Versioning Control when I created a cluster, so it means that I delete the cluster and created a new one, and instead of choosing Debian-Hadoop-Spark, I switch to Ubuntu 20.02-Hadoop3.3-Spark3.3 for Versioning Control feature, the main reason to choose this is because I have the same Ubuntu version in mi laptop, I tried to find documentation to sustent this but unfortunately I couldn't nevertheless it works for me.</w:t>
      </w:r>
    </w:p>
    <w:p w:rsidR="00000000" w:rsidDel="00000000" w:rsidP="00000000" w:rsidRDefault="00000000" w:rsidRPr="00000000" w14:paraId="00000EA3">
      <w:pPr>
        <w:rPr>
          <w:rFonts w:ascii="Fira Code" w:cs="Fira Code" w:eastAsia="Fira Code" w:hAnsi="Fira Code"/>
        </w:rPr>
      </w:pPr>
      <w:r w:rsidDel="00000000" w:rsidR="00000000" w:rsidRPr="00000000">
        <w:rPr>
          <w:rtl w:val="0"/>
        </w:rPr>
      </w:r>
    </w:p>
    <w:p w:rsidR="00000000" w:rsidDel="00000000" w:rsidP="00000000" w:rsidRDefault="00000000" w:rsidRPr="00000000" w14:paraId="00000EA4">
      <w:pPr>
        <w:pStyle w:val="Heading2"/>
        <w:rPr>
          <w:rFonts w:ascii="Fira Code" w:cs="Fira Code" w:eastAsia="Fira Code" w:hAnsi="Fira Code"/>
        </w:rPr>
      </w:pPr>
      <w:bookmarkStart w:colFirst="0" w:colLast="0" w:name="_pui7k1aqkg5u" w:id="414"/>
      <w:bookmarkEnd w:id="414"/>
      <w:r w:rsidDel="00000000" w:rsidR="00000000" w:rsidRPr="00000000">
        <w:rPr>
          <w:rFonts w:ascii="Fira Code" w:cs="Fira Code" w:eastAsia="Fira Code" w:hAnsi="Fira Code"/>
          <w:rtl w:val="0"/>
        </w:rPr>
        <w:t xml:space="preserve">Repartition the Dataframe to 6 partitions using df.repartition(6) - got 8 partitions instead </w:t>
      </w:r>
    </w:p>
    <w:p w:rsidR="00000000" w:rsidDel="00000000" w:rsidP="00000000" w:rsidRDefault="00000000" w:rsidRPr="00000000" w14:paraId="00000EA5">
      <w:pPr>
        <w:rPr>
          <w:rFonts w:ascii="Fira Code" w:cs="Fira Code" w:eastAsia="Fira Code" w:hAnsi="Fira Code"/>
        </w:rPr>
      </w:pPr>
      <w:r w:rsidDel="00000000" w:rsidR="00000000" w:rsidRPr="00000000">
        <w:rPr>
          <w:rFonts w:ascii="Fira Code" w:cs="Fira Code" w:eastAsia="Fira Code" w:hAnsi="Fira Code"/>
          <w:rtl w:val="0"/>
        </w:rPr>
        <w:t xml:space="preserve">Use both repartition and coalesce, like so:</w:t>
      </w:r>
    </w:p>
    <w:p w:rsidR="00000000" w:rsidDel="00000000" w:rsidP="00000000" w:rsidRDefault="00000000" w:rsidRPr="00000000" w14:paraId="00000EA6">
      <w:pPr>
        <w:spacing w:after="0" w:line="240" w:lineRule="auto"/>
        <w:ind w:firstLine="360"/>
        <w:rPr>
          <w:rFonts w:ascii="Fira Code" w:cs="Fira Code" w:eastAsia="Fira Code" w:hAnsi="Fira Code"/>
        </w:rPr>
      </w:pPr>
      <w:r w:rsidDel="00000000" w:rsidR="00000000" w:rsidRPr="00000000">
        <w:rPr>
          <w:rFonts w:ascii="Fira Code" w:cs="Fira Code" w:eastAsia="Fira Code" w:hAnsi="Fira Code"/>
          <w:rtl w:val="0"/>
        </w:rPr>
        <w:t xml:space="preserve">df = df.repartition(6)</w:t>
      </w:r>
    </w:p>
    <w:p w:rsidR="00000000" w:rsidDel="00000000" w:rsidP="00000000" w:rsidRDefault="00000000" w:rsidRPr="00000000" w14:paraId="00000EA7">
      <w:pPr>
        <w:spacing w:after="0" w:line="240" w:lineRule="auto"/>
        <w:ind w:firstLine="360"/>
        <w:rPr>
          <w:rFonts w:ascii="Fira Code" w:cs="Fira Code" w:eastAsia="Fira Code" w:hAnsi="Fira Code"/>
        </w:rPr>
      </w:pPr>
      <w:r w:rsidDel="00000000" w:rsidR="00000000" w:rsidRPr="00000000">
        <w:rPr>
          <w:rFonts w:ascii="Fira Code" w:cs="Fira Code" w:eastAsia="Fira Code" w:hAnsi="Fira Code"/>
          <w:rtl w:val="0"/>
        </w:rPr>
        <w:t xml:space="preserve">df = df.coalesce(6)</w:t>
      </w:r>
    </w:p>
    <w:p w:rsidR="00000000" w:rsidDel="00000000" w:rsidP="00000000" w:rsidRDefault="00000000" w:rsidRPr="00000000" w14:paraId="00000EA8">
      <w:pPr>
        <w:spacing w:after="0" w:line="240" w:lineRule="auto"/>
        <w:ind w:firstLine="360"/>
        <w:rPr>
          <w:rFonts w:ascii="Fira Code" w:cs="Fira Code" w:eastAsia="Fira Code" w:hAnsi="Fira Code"/>
        </w:rPr>
      </w:pPr>
      <w:r w:rsidDel="00000000" w:rsidR="00000000" w:rsidRPr="00000000">
        <w:rPr>
          <w:rFonts w:ascii="Fira Code" w:cs="Fira Code" w:eastAsia="Fira Code" w:hAnsi="Fira Code"/>
          <w:rtl w:val="0"/>
        </w:rPr>
        <w:t xml:space="preserve">df.write.parquet('fhv/2019/10', mode='overwrite')</w:t>
      </w:r>
    </w:p>
    <w:p w:rsidR="00000000" w:rsidDel="00000000" w:rsidP="00000000" w:rsidRDefault="00000000" w:rsidRPr="00000000" w14:paraId="00000EA9">
      <w:pPr>
        <w:rPr>
          <w:rFonts w:ascii="Fira Code" w:cs="Fira Code" w:eastAsia="Fira Code" w:hAnsi="Fira Code"/>
          <w:color w:val="e01e5a"/>
          <w:sz w:val="18"/>
          <w:szCs w:val="18"/>
        </w:rPr>
      </w:pPr>
      <w:r w:rsidDel="00000000" w:rsidR="00000000" w:rsidRPr="00000000">
        <w:rPr>
          <w:rtl w:val="0"/>
        </w:rPr>
      </w:r>
    </w:p>
    <w:p w:rsidR="00000000" w:rsidDel="00000000" w:rsidP="00000000" w:rsidRDefault="00000000" w:rsidRPr="00000000" w14:paraId="00000EAA">
      <w:pPr>
        <w:pStyle w:val="Heading2"/>
        <w:rPr>
          <w:rFonts w:ascii="Fira Code" w:cs="Fira Code" w:eastAsia="Fira Code" w:hAnsi="Fira Code"/>
        </w:rPr>
      </w:pPr>
      <w:bookmarkStart w:colFirst="0" w:colLast="0" w:name="_6t9ww4v5nsax" w:id="415"/>
      <w:bookmarkEnd w:id="415"/>
      <w:r w:rsidDel="00000000" w:rsidR="00000000" w:rsidRPr="00000000">
        <w:rPr>
          <w:rFonts w:ascii="Fira Code" w:cs="Fira Code" w:eastAsia="Fira Code" w:hAnsi="Fira Code"/>
          <w:rtl w:val="0"/>
        </w:rPr>
        <w:t xml:space="preserve">Jupyter Notebook or SparkUI not loading properly at localhost after port forwarding from VS code?</w:t>
      </w:r>
    </w:p>
    <w:p w:rsidR="00000000" w:rsidDel="00000000" w:rsidP="00000000" w:rsidRDefault="00000000" w:rsidRPr="00000000" w14:paraId="00000EAB">
      <w:pPr>
        <w:rPr>
          <w:rFonts w:ascii="Fira Code" w:cs="Fira Code" w:eastAsia="Fira Code" w:hAnsi="Fira Code"/>
        </w:rPr>
      </w:pPr>
      <w:r w:rsidDel="00000000" w:rsidR="00000000" w:rsidRPr="00000000">
        <w:rPr>
          <w:rFonts w:ascii="Fira Code" w:cs="Fira Code" w:eastAsia="Fira Code" w:hAnsi="Fira Code"/>
          <w:rtl w:val="0"/>
        </w:rPr>
        <w:t xml:space="preserve">Possible solution - Try to forward the port using ssh cli instead of vs code.</w:t>
      </w:r>
    </w:p>
    <w:p w:rsidR="00000000" w:rsidDel="00000000" w:rsidP="00000000" w:rsidRDefault="00000000" w:rsidRPr="00000000" w14:paraId="00000EAC">
      <w:pPr>
        <w:rPr>
          <w:rFonts w:ascii="Fira Code" w:cs="Fira Code" w:eastAsia="Fira Code" w:hAnsi="Fira Code"/>
        </w:rPr>
      </w:pPr>
      <w:r w:rsidDel="00000000" w:rsidR="00000000" w:rsidRPr="00000000">
        <w:rPr>
          <w:rFonts w:ascii="Fira Code" w:cs="Fira Code" w:eastAsia="Fira Code" w:hAnsi="Fira Code"/>
          <w:rtl w:val="0"/>
        </w:rPr>
        <w:t xml:space="preserve">Run &gt; “ssh -L &lt;local port&gt;:&lt;VM host/ip&gt;:&lt;VM port&gt; &lt;ssh hostname&gt;”</w:t>
      </w:r>
    </w:p>
    <w:p w:rsidR="00000000" w:rsidDel="00000000" w:rsidP="00000000" w:rsidRDefault="00000000" w:rsidRPr="00000000" w14:paraId="00000EAD">
      <w:pPr>
        <w:rPr>
          <w:rFonts w:ascii="Fira Code" w:cs="Fira Code" w:eastAsia="Fira Code" w:hAnsi="Fira Code"/>
        </w:rPr>
      </w:pPr>
      <w:r w:rsidDel="00000000" w:rsidR="00000000" w:rsidRPr="00000000">
        <w:rPr>
          <w:rFonts w:ascii="Fira Code" w:cs="Fira Code" w:eastAsia="Fira Code" w:hAnsi="Fira Code"/>
          <w:rtl w:val="0"/>
        </w:rPr>
        <w:t xml:space="preserve">ssh hostname is the name you specified in the ~/.ssh/config file</w:t>
      </w:r>
    </w:p>
    <w:p w:rsidR="00000000" w:rsidDel="00000000" w:rsidP="00000000" w:rsidRDefault="00000000" w:rsidRPr="00000000" w14:paraId="00000EAE">
      <w:pPr>
        <w:rPr>
          <w:rFonts w:ascii="Fira Code" w:cs="Fira Code" w:eastAsia="Fira Code" w:hAnsi="Fira Code"/>
        </w:rPr>
      </w:pPr>
      <w:r w:rsidDel="00000000" w:rsidR="00000000" w:rsidRPr="00000000">
        <w:rPr>
          <w:rFonts w:ascii="Fira Code" w:cs="Fira Code" w:eastAsia="Fira Code" w:hAnsi="Fira Code"/>
          <w:rtl w:val="0"/>
        </w:rPr>
        <w:t xml:space="preserve">In case of Jupyter Notebook run</w:t>
      </w:r>
    </w:p>
    <w:p w:rsidR="00000000" w:rsidDel="00000000" w:rsidP="00000000" w:rsidRDefault="00000000" w:rsidRPr="00000000" w14:paraId="00000EAF">
      <w:pPr>
        <w:rPr>
          <w:rFonts w:ascii="Fira Code" w:cs="Fira Code" w:eastAsia="Fira Code" w:hAnsi="Fira Code"/>
        </w:rPr>
      </w:pPr>
      <w:r w:rsidDel="00000000" w:rsidR="00000000" w:rsidRPr="00000000">
        <w:rPr>
          <w:rFonts w:ascii="Fira Code" w:cs="Fira Code" w:eastAsia="Fira Code" w:hAnsi="Fira Code"/>
          <w:rtl w:val="0"/>
        </w:rPr>
        <w:t xml:space="preserve">“ssh -L 8888:localhost:8888 gcp-vm”</w:t>
      </w:r>
    </w:p>
    <w:p w:rsidR="00000000" w:rsidDel="00000000" w:rsidP="00000000" w:rsidRDefault="00000000" w:rsidRPr="00000000" w14:paraId="00000EB0">
      <w:pPr>
        <w:rPr>
          <w:rFonts w:ascii="Fira Code" w:cs="Fira Code" w:eastAsia="Fira Code" w:hAnsi="Fira Code"/>
        </w:rPr>
      </w:pPr>
      <w:r w:rsidDel="00000000" w:rsidR="00000000" w:rsidRPr="00000000">
        <w:rPr>
          <w:rFonts w:ascii="Fira Code" w:cs="Fira Code" w:eastAsia="Fira Code" w:hAnsi="Fira Code"/>
          <w:rtl w:val="0"/>
        </w:rPr>
        <w:t xml:space="preserve">from your local machine’s cli.</w:t>
      </w:r>
    </w:p>
    <w:p w:rsidR="00000000" w:rsidDel="00000000" w:rsidP="00000000" w:rsidRDefault="00000000" w:rsidRPr="00000000" w14:paraId="00000EB1">
      <w:pPr>
        <w:rPr>
          <w:rFonts w:ascii="Fira Code" w:cs="Fira Code" w:eastAsia="Fira Code" w:hAnsi="Fira Code"/>
        </w:rPr>
      </w:pPr>
      <w:r w:rsidDel="00000000" w:rsidR="00000000" w:rsidRPr="00000000">
        <w:rPr>
          <w:rFonts w:ascii="Fira Code" w:cs="Fira Code" w:eastAsia="Fira Code" w:hAnsi="Fira Code"/>
          <w:rtl w:val="0"/>
        </w:rPr>
        <w:t xml:space="preserve">NOTE: If you logout from the session, the connection would break. Also while creating the spark session notice the block's log because sometimes it fails to run at 4040 and then switches to 4041.</w:t>
      </w:r>
    </w:p>
    <w:p w:rsidR="00000000" w:rsidDel="00000000" w:rsidP="00000000" w:rsidRDefault="00000000" w:rsidRPr="00000000" w14:paraId="00000EB2">
      <w:pPr>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E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shd w:fill="cccccc" w:val="clear"/>
          <w:rtl w:val="0"/>
        </w:rPr>
        <w:t xml:space="preserve">~Abhijit Chakrborty:</w:t>
      </w:r>
      <w:r w:rsidDel="00000000" w:rsidR="00000000" w:rsidRPr="00000000">
        <w:rPr>
          <w:rFonts w:ascii="Fira Code" w:cs="Fira Code" w:eastAsia="Fira Code" w:hAnsi="Fira Code"/>
          <w:rtl w:val="0"/>
        </w:rPr>
        <w:t xml:space="preserve"> If you are having trouble accessing localhost ports from GCP VM consider adding the forwarding instructions to .ssh/config file as following:</w:t>
      </w:r>
    </w:p>
    <w:p w:rsidR="00000000" w:rsidDel="00000000" w:rsidP="00000000" w:rsidRDefault="00000000" w:rsidRPr="00000000" w14:paraId="00000E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0E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Host &lt;hostname&gt;</w:t>
      </w:r>
    </w:p>
    <w:p w:rsidR="00000000" w:rsidDel="00000000" w:rsidP="00000000" w:rsidRDefault="00000000" w:rsidRPr="00000000" w14:paraId="00000E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Hostname &lt;external-gcp-ip&gt;</w:t>
      </w:r>
    </w:p>
    <w:p w:rsidR="00000000" w:rsidDel="00000000" w:rsidP="00000000" w:rsidRDefault="00000000" w:rsidRPr="00000000" w14:paraId="00000E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User xxxx</w:t>
      </w:r>
    </w:p>
    <w:p w:rsidR="00000000" w:rsidDel="00000000" w:rsidP="00000000" w:rsidRDefault="00000000" w:rsidRPr="00000000" w14:paraId="00000E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IdentityFile yyyy</w:t>
      </w:r>
    </w:p>
    <w:p w:rsidR="00000000" w:rsidDel="00000000" w:rsidP="00000000" w:rsidRDefault="00000000" w:rsidRPr="00000000" w14:paraId="00000E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LocalForward 8888 localhost:8888</w:t>
      </w:r>
    </w:p>
    <w:p w:rsidR="00000000" w:rsidDel="00000000" w:rsidP="00000000" w:rsidRDefault="00000000" w:rsidRPr="00000000" w14:paraId="00000E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LocalForward 8080 localhost:8080</w:t>
      </w:r>
    </w:p>
    <w:p w:rsidR="00000000" w:rsidDel="00000000" w:rsidP="00000000" w:rsidRDefault="00000000" w:rsidRPr="00000000" w14:paraId="00000E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LocalForward 5432 localhost:5432</w:t>
      </w:r>
    </w:p>
    <w:p w:rsidR="00000000" w:rsidDel="00000000" w:rsidP="00000000" w:rsidRDefault="00000000" w:rsidRPr="00000000" w14:paraId="00000E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LocalForward 4040 localhost:4040</w:t>
      </w:r>
    </w:p>
    <w:p w:rsidR="00000000" w:rsidDel="00000000" w:rsidP="00000000" w:rsidRDefault="00000000" w:rsidRPr="00000000" w14:paraId="00000E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0E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This should automatically forward all ports and will enable accessing localhost ports.</w:t>
      </w:r>
    </w:p>
    <w:p w:rsidR="00000000" w:rsidDel="00000000" w:rsidP="00000000" w:rsidRDefault="00000000" w:rsidRPr="00000000" w14:paraId="00000EBF">
      <w:pPr>
        <w:pStyle w:val="Heading2"/>
        <w:rPr>
          <w:rFonts w:ascii="Fira Code" w:cs="Fira Code" w:eastAsia="Fira Code" w:hAnsi="Fira Code"/>
          <w:color w:val="e01e5a"/>
          <w:sz w:val="18"/>
          <w:szCs w:val="18"/>
        </w:rPr>
      </w:pPr>
      <w:bookmarkStart w:colFirst="0" w:colLast="0" w:name="_ew0v6dpgvbad" w:id="416"/>
      <w:bookmarkEnd w:id="416"/>
      <w:r w:rsidDel="00000000" w:rsidR="00000000" w:rsidRPr="00000000">
        <w:rPr>
          <w:rFonts w:ascii="Fira Code" w:cs="Fira Code" w:eastAsia="Fira Code" w:hAnsi="Fira Code"/>
          <w:rtl w:val="0"/>
        </w:rPr>
        <w:t xml:space="preserve">Installing Java 11 on codespaces </w:t>
      </w:r>
      <w:r w:rsidDel="00000000" w:rsidR="00000000" w:rsidRPr="00000000">
        <w:rPr>
          <w:rtl w:val="0"/>
        </w:rPr>
      </w:r>
    </w:p>
    <w:p w:rsidR="00000000" w:rsidDel="00000000" w:rsidP="00000000" w:rsidRDefault="00000000" w:rsidRPr="00000000" w14:paraId="00000E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Abhijit Chakraborty</w:t>
      </w:r>
      <w:r w:rsidDel="00000000" w:rsidR="00000000" w:rsidRPr="00000000">
        <w:rPr>
          <w:rtl w:val="0"/>
        </w:rPr>
      </w:r>
    </w:p>
    <w:p w:rsidR="00000000" w:rsidDel="00000000" w:rsidP="00000000" w:rsidRDefault="00000000" w:rsidRPr="00000000" w14:paraId="00000E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`sdk list java`</w:t>
      </w:r>
      <w:r w:rsidDel="00000000" w:rsidR="00000000" w:rsidRPr="00000000">
        <w:rPr>
          <w:rFonts w:ascii="Fira Code" w:cs="Fira Code" w:eastAsia="Fira Code" w:hAnsi="Fira Code"/>
          <w:rtl w:val="0"/>
        </w:rPr>
        <w:t xml:space="preserve">  to check for available java sdk versions.</w:t>
      </w:r>
    </w:p>
    <w:p w:rsidR="00000000" w:rsidDel="00000000" w:rsidP="00000000" w:rsidRDefault="00000000" w:rsidRPr="00000000" w14:paraId="00000E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w:t>
      </w:r>
      <w:r w:rsidDel="00000000" w:rsidR="00000000" w:rsidRPr="00000000">
        <w:rPr>
          <w:rFonts w:ascii="Fira Code" w:cs="Fira Code" w:eastAsia="Fira Code" w:hAnsi="Fira Code"/>
          <w:rtl w:val="0"/>
        </w:rPr>
        <w:t xml:space="preserve">sdk install java 11.0.22-amzn`</w:t>
      </w:r>
      <w:r w:rsidDel="00000000" w:rsidR="00000000" w:rsidRPr="00000000">
        <w:rPr>
          <w:rFonts w:ascii="Fira Code" w:cs="Fira Code" w:eastAsia="Fira Code" w:hAnsi="Fira Code"/>
          <w:rtl w:val="0"/>
        </w:rPr>
        <w:t xml:space="preserve">  as  java-11.0.22-amzn was available for my codespace.</w:t>
      </w:r>
    </w:p>
    <w:p w:rsidR="00000000" w:rsidDel="00000000" w:rsidP="00000000" w:rsidRDefault="00000000" w:rsidRPr="00000000" w14:paraId="00000E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click on Y if prompted to change the default java version.</w:t>
      </w:r>
    </w:p>
    <w:p w:rsidR="00000000" w:rsidDel="00000000" w:rsidP="00000000" w:rsidRDefault="00000000" w:rsidRPr="00000000" w14:paraId="00000E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Check for java version using `</w:t>
      </w:r>
      <w:r w:rsidDel="00000000" w:rsidR="00000000" w:rsidRPr="00000000">
        <w:rPr>
          <w:rFonts w:ascii="Fira Code" w:cs="Fira Code" w:eastAsia="Fira Code" w:hAnsi="Fira Code"/>
          <w:rtl w:val="0"/>
        </w:rPr>
        <w:t xml:space="preserve">java -version</w:t>
      </w:r>
      <w:r w:rsidDel="00000000" w:rsidR="00000000" w:rsidRPr="00000000">
        <w:rPr>
          <w:rFonts w:ascii="Fira Code" w:cs="Fira Code" w:eastAsia="Fira Code" w:hAnsi="Fira Code"/>
          <w:rtl w:val="0"/>
        </w:rPr>
        <w:t xml:space="preserve"> `.</w:t>
      </w:r>
    </w:p>
    <w:p w:rsidR="00000000" w:rsidDel="00000000" w:rsidP="00000000" w:rsidRDefault="00000000" w:rsidRPr="00000000" w14:paraId="00000E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If working fine great, else `</w:t>
      </w:r>
      <w:r w:rsidDel="00000000" w:rsidR="00000000" w:rsidRPr="00000000">
        <w:rPr>
          <w:rFonts w:ascii="Fira Code" w:cs="Fira Code" w:eastAsia="Fira Code" w:hAnsi="Fira Code"/>
          <w:rtl w:val="0"/>
        </w:rPr>
        <w:t xml:space="preserve">sdk default java 11.0.22-amzn`</w:t>
      </w:r>
      <w:r w:rsidDel="00000000" w:rsidR="00000000" w:rsidRPr="00000000">
        <w:rPr>
          <w:rFonts w:ascii="Fira Code" w:cs="Fira Code" w:eastAsia="Fira Code" w:hAnsi="Fira Code"/>
          <w:rtl w:val="0"/>
        </w:rPr>
        <w:t xml:space="preserve"> or whatever version you have installed.</w:t>
      </w:r>
    </w:p>
    <w:p w:rsidR="00000000" w:rsidDel="00000000" w:rsidP="00000000" w:rsidRDefault="00000000" w:rsidRPr="00000000" w14:paraId="00000EC6">
      <w:pPr>
        <w:pStyle w:val="Heading2"/>
        <w:rPr>
          <w:rFonts w:ascii="Fira Code" w:cs="Fira Code" w:eastAsia="Fira Code" w:hAnsi="Fira Code"/>
        </w:rPr>
      </w:pPr>
      <w:bookmarkStart w:colFirst="0" w:colLast="0" w:name="_4dsmqa0ebfq" w:id="417"/>
      <w:bookmarkEnd w:id="417"/>
      <w:r w:rsidDel="00000000" w:rsidR="00000000" w:rsidRPr="00000000">
        <w:rPr>
          <w:rFonts w:ascii="Fira Code" w:cs="Fira Code" w:eastAsia="Fira Code" w:hAnsi="Fira Code"/>
          <w:rtl w:val="0"/>
        </w:rPr>
        <w:t xml:space="preserve">Error: Insufficient 'SSD_TOTAL_GB' quota. Requested 500.0, available 470.0.</w:t>
      </w:r>
    </w:p>
    <w:p w:rsidR="00000000" w:rsidDel="00000000" w:rsidP="00000000" w:rsidRDefault="00000000" w:rsidRPr="00000000" w14:paraId="00000EC7">
      <w:pPr>
        <w:rPr>
          <w:rFonts w:ascii="Fira Code" w:cs="Fira Code" w:eastAsia="Fira Code" w:hAnsi="Fira Code"/>
        </w:rPr>
      </w:pPr>
      <w:r w:rsidDel="00000000" w:rsidR="00000000" w:rsidRPr="00000000">
        <w:rPr>
          <w:rFonts w:ascii="Fira Code" w:cs="Fira Code" w:eastAsia="Fira Code" w:hAnsi="Fira Code"/>
          <w:rtl w:val="0"/>
        </w:rPr>
        <w:t xml:space="preserve">Sometimes while creating a dataproc cluster on GCP, the following error is encountered.</w:t>
      </w:r>
    </w:p>
    <w:p w:rsidR="00000000" w:rsidDel="00000000" w:rsidP="00000000" w:rsidRDefault="00000000" w:rsidRPr="00000000" w14:paraId="00000EC8">
      <w:pPr>
        <w:rPr>
          <w:rFonts w:ascii="Fira Code" w:cs="Fira Code" w:eastAsia="Fira Code" w:hAnsi="Fira Code"/>
        </w:rPr>
      </w:pPr>
      <w:r w:rsidDel="00000000" w:rsidR="00000000" w:rsidRPr="00000000">
        <w:rPr>
          <w:rFonts w:ascii="Fira Code" w:cs="Fira Code" w:eastAsia="Fira Code" w:hAnsi="Fira Code"/>
          <w:color w:val="1d1c1d"/>
          <w:sz w:val="18"/>
          <w:szCs w:val="18"/>
        </w:rPr>
        <w:drawing>
          <wp:inline distB="114300" distT="114300" distL="114300" distR="114300">
            <wp:extent cx="3429000" cy="1828800"/>
            <wp:effectExtent b="0" l="0" r="0" t="0"/>
            <wp:docPr id="62" name="image63.png"/>
            <a:graphic>
              <a:graphicData uri="http://schemas.openxmlformats.org/drawingml/2006/picture">
                <pic:pic>
                  <pic:nvPicPr>
                    <pic:cNvPr id="0" name="image63.png"/>
                    <pic:cNvPicPr preferRelativeResize="0"/>
                  </pic:nvPicPr>
                  <pic:blipFill>
                    <a:blip r:embed="rId244"/>
                    <a:srcRect b="0" l="0" r="0" t="0"/>
                    <a:stretch>
                      <a:fillRect/>
                    </a:stretch>
                  </pic:blipFill>
                  <pic:spPr>
                    <a:xfrm>
                      <a:off x="0" y="0"/>
                      <a:ext cx="34290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EC9">
      <w:pPr>
        <w:rPr>
          <w:rFonts w:ascii="Fira Code" w:cs="Fira Code" w:eastAsia="Fira Code" w:hAnsi="Fira Code"/>
        </w:rPr>
      </w:pPr>
      <w:r w:rsidDel="00000000" w:rsidR="00000000" w:rsidRPr="00000000">
        <w:rPr>
          <w:rFonts w:ascii="Fira Code" w:cs="Fira Code" w:eastAsia="Fira Code" w:hAnsi="Fira Code"/>
          <w:b w:val="1"/>
          <w:rtl w:val="0"/>
        </w:rPr>
        <w:t xml:space="preserve">Solution: </w:t>
      </w:r>
      <w:r w:rsidDel="00000000" w:rsidR="00000000" w:rsidRPr="00000000">
        <w:rPr>
          <w:rFonts w:ascii="Fira Code" w:cs="Fira Code" w:eastAsia="Fira Code" w:hAnsi="Fira Code"/>
          <w:rtl w:val="0"/>
        </w:rPr>
        <w:t xml:space="preserve">As mentioned </w:t>
      </w:r>
      <w:hyperlink r:id="rId245">
        <w:r w:rsidDel="00000000" w:rsidR="00000000" w:rsidRPr="00000000">
          <w:rPr>
            <w:rFonts w:ascii="Fira Code" w:cs="Fira Code" w:eastAsia="Fira Code" w:hAnsi="Fira Code"/>
            <w:color w:val="1155cc"/>
            <w:u w:val="single"/>
            <w:rtl w:val="0"/>
          </w:rPr>
          <w:t xml:space="preserve">here</w:t>
        </w:r>
      </w:hyperlink>
      <w:r w:rsidDel="00000000" w:rsidR="00000000" w:rsidRPr="00000000">
        <w:rPr>
          <w:rFonts w:ascii="Fira Code" w:cs="Fira Code" w:eastAsia="Fira Code" w:hAnsi="Fira Code"/>
          <w:rtl w:val="0"/>
        </w:rPr>
        <w:t xml:space="preserve">, sometimes there might not be enough resources in the given region to allocate the request. Usually, gets freed up in a bit and one can create a cluster. – abhirup ghosh</w:t>
      </w:r>
    </w:p>
    <w:p w:rsidR="00000000" w:rsidDel="00000000" w:rsidP="00000000" w:rsidRDefault="00000000" w:rsidRPr="00000000" w14:paraId="00000ECA">
      <w:pPr>
        <w:rPr>
          <w:rFonts w:ascii="Fira Code" w:cs="Fira Code" w:eastAsia="Fira Code" w:hAnsi="Fira Code"/>
        </w:rPr>
      </w:pPr>
      <w:r w:rsidDel="00000000" w:rsidR="00000000" w:rsidRPr="00000000">
        <w:rPr>
          <w:rFonts w:ascii="Fira Code" w:cs="Fira Code" w:eastAsia="Fira Code" w:hAnsi="Fira Code"/>
          <w:b w:val="1"/>
          <w:rtl w:val="0"/>
        </w:rPr>
        <w:t xml:space="preserve">Solution 2: </w:t>
      </w:r>
      <w:r w:rsidDel="00000000" w:rsidR="00000000" w:rsidRPr="00000000">
        <w:rPr>
          <w:rFonts w:ascii="Fira Code" w:cs="Fira Code" w:eastAsia="Fira Code" w:hAnsi="Fira Code"/>
          <w:sz w:val="14"/>
          <w:szCs w:val="14"/>
          <w:rtl w:val="0"/>
        </w:rPr>
        <w:t xml:space="preserve"> </w:t>
      </w:r>
      <w:r w:rsidDel="00000000" w:rsidR="00000000" w:rsidRPr="00000000">
        <w:rPr>
          <w:rFonts w:ascii="Fira Code" w:cs="Fira Code" w:eastAsia="Fira Code" w:hAnsi="Fira Code"/>
          <w:rtl w:val="0"/>
        </w:rPr>
        <w:t xml:space="preserve">Changing the type of boot-disk from PD-Balanced to PD-Standard, in terraform, helped solve the problem.- Sundara Kumar Padmanabhan</w:t>
      </w:r>
    </w:p>
    <w:p w:rsidR="00000000" w:rsidDel="00000000" w:rsidP="00000000" w:rsidRDefault="00000000" w:rsidRPr="00000000" w14:paraId="00000ECB">
      <w:pPr>
        <w:rPr>
          <w:rFonts w:ascii="Fira Code" w:cs="Fira Code" w:eastAsia="Fira Code" w:hAnsi="Fira Code"/>
        </w:rPr>
      </w:pPr>
      <w:r w:rsidDel="00000000" w:rsidR="00000000" w:rsidRPr="00000000">
        <w:rPr>
          <w:rtl w:val="0"/>
        </w:rPr>
      </w:r>
    </w:p>
    <w:p w:rsidR="00000000" w:rsidDel="00000000" w:rsidP="00000000" w:rsidRDefault="00000000" w:rsidRPr="00000000" w14:paraId="00000ECC">
      <w:pPr>
        <w:pStyle w:val="Heading2"/>
        <w:rPr>
          <w:rFonts w:ascii="Fira Code" w:cs="Fira Code" w:eastAsia="Fira Code" w:hAnsi="Fira Code"/>
        </w:rPr>
      </w:pPr>
      <w:bookmarkStart w:colFirst="0" w:colLast="0" w:name="_ehsdwl2s8til" w:id="418"/>
      <w:bookmarkEnd w:id="418"/>
      <w:r w:rsidDel="00000000" w:rsidR="00000000" w:rsidRPr="00000000">
        <w:rPr>
          <w:rFonts w:ascii="Fira Code" w:cs="Fira Code" w:eastAsia="Fira Code" w:hAnsi="Fira Code"/>
          <w:rtl w:val="0"/>
        </w:rPr>
        <w:t xml:space="preserve">Homework - how to convert the time difference of two timestamps to hours</w:t>
      </w:r>
    </w:p>
    <w:p w:rsidR="00000000" w:rsidDel="00000000" w:rsidP="00000000" w:rsidRDefault="00000000" w:rsidRPr="00000000" w14:paraId="00000ECD">
      <w:pPr>
        <w:jc w:val="both"/>
        <w:rPr>
          <w:rFonts w:ascii="Fira Code" w:cs="Fira Code" w:eastAsia="Fira Code" w:hAnsi="Fira Code"/>
        </w:rPr>
      </w:pPr>
      <w:r w:rsidDel="00000000" w:rsidR="00000000" w:rsidRPr="00000000">
        <w:rPr>
          <w:rFonts w:ascii="Fira Code" w:cs="Fira Code" w:eastAsia="Fira Code" w:hAnsi="Fira Code"/>
          <w:rtl w:val="0"/>
        </w:rPr>
        <w:t xml:space="preserve">Pyspark converts the difference of two TimestampType values to Python's native datetime.timedelta object. The timedelta object only stores the duration in terms of days, seconds, and microseconds. Each of the three units of time must be manually converted into hours in order to express the total duration between the two timestamps using only hours.</w:t>
      </w:r>
    </w:p>
    <w:p w:rsidR="00000000" w:rsidDel="00000000" w:rsidP="00000000" w:rsidRDefault="00000000" w:rsidRPr="00000000" w14:paraId="00000ECE">
      <w:pPr>
        <w:jc w:val="both"/>
        <w:rPr>
          <w:rFonts w:ascii="Fira Code" w:cs="Fira Code" w:eastAsia="Fira Code" w:hAnsi="Fira Code"/>
        </w:rPr>
      </w:pPr>
      <w:r w:rsidDel="00000000" w:rsidR="00000000" w:rsidRPr="00000000">
        <w:rPr>
          <w:rFonts w:ascii="Fira Code" w:cs="Fira Code" w:eastAsia="Fira Code" w:hAnsi="Fira Code"/>
          <w:rtl w:val="0"/>
        </w:rPr>
        <w:t xml:space="preserve">Another way for achieving this is using the </w:t>
      </w:r>
      <w:r w:rsidDel="00000000" w:rsidR="00000000" w:rsidRPr="00000000">
        <w:rPr>
          <w:rFonts w:ascii="Fira Code" w:cs="Fira Code" w:eastAsia="Fira Code" w:hAnsi="Fira Code"/>
          <w:b w:val="1"/>
          <w:rtl w:val="0"/>
        </w:rPr>
        <w:t xml:space="preserve">datediff </w:t>
      </w:r>
      <w:r w:rsidDel="00000000" w:rsidR="00000000" w:rsidRPr="00000000">
        <w:rPr>
          <w:rFonts w:ascii="Fira Code" w:cs="Fira Code" w:eastAsia="Fira Code" w:hAnsi="Fira Code"/>
          <w:rtl w:val="0"/>
        </w:rPr>
        <w:t xml:space="preserve">(sql function). It receives this parameters</w:t>
      </w:r>
    </w:p>
    <w:p w:rsidR="00000000" w:rsidDel="00000000" w:rsidP="00000000" w:rsidRDefault="00000000" w:rsidRPr="00000000" w14:paraId="00000ECF">
      <w:pPr>
        <w:numPr>
          <w:ilvl w:val="0"/>
          <w:numId w:val="29"/>
        </w:numPr>
        <w:spacing w:after="0" w:afterAutospacing="0"/>
        <w:ind w:left="720" w:hanging="360"/>
        <w:jc w:val="both"/>
        <w:rPr>
          <w:rFonts w:ascii="Fira Code" w:cs="Fira Code" w:eastAsia="Fira Code" w:hAnsi="Fira Code"/>
        </w:rPr>
      </w:pPr>
      <w:r w:rsidDel="00000000" w:rsidR="00000000" w:rsidRPr="00000000">
        <w:rPr>
          <w:rFonts w:ascii="Fira Code" w:cs="Fira Code" w:eastAsia="Fira Code" w:hAnsi="Fira Code"/>
          <w:rtl w:val="0"/>
        </w:rPr>
        <w:t xml:space="preserve">Upper Date: the closest date you have. For example dropoff_datetime</w:t>
      </w:r>
    </w:p>
    <w:p w:rsidR="00000000" w:rsidDel="00000000" w:rsidP="00000000" w:rsidRDefault="00000000" w:rsidRPr="00000000" w14:paraId="00000ED0">
      <w:pPr>
        <w:numPr>
          <w:ilvl w:val="0"/>
          <w:numId w:val="29"/>
        </w:numPr>
        <w:ind w:left="720" w:hanging="360"/>
        <w:jc w:val="both"/>
        <w:rPr>
          <w:rFonts w:ascii="Fira Code" w:cs="Fira Code" w:eastAsia="Fira Code" w:hAnsi="Fira Code"/>
        </w:rPr>
      </w:pPr>
      <w:r w:rsidDel="00000000" w:rsidR="00000000" w:rsidRPr="00000000">
        <w:rPr>
          <w:rFonts w:ascii="Fira Code" w:cs="Fira Code" w:eastAsia="Fira Code" w:hAnsi="Fira Code"/>
          <w:rtl w:val="0"/>
        </w:rPr>
        <w:t xml:space="preserve">Lower Date: the farthest date you have.  For example pickup_datetime</w:t>
      </w:r>
    </w:p>
    <w:p w:rsidR="00000000" w:rsidDel="00000000" w:rsidP="00000000" w:rsidRDefault="00000000" w:rsidRPr="00000000" w14:paraId="00000ED1">
      <w:pPr>
        <w:jc w:val="both"/>
        <w:rPr>
          <w:rFonts w:ascii="Fira Code" w:cs="Fira Code" w:eastAsia="Fira Code" w:hAnsi="Fira Code"/>
        </w:rPr>
      </w:pPr>
      <w:r w:rsidDel="00000000" w:rsidR="00000000" w:rsidRPr="00000000">
        <w:rPr>
          <w:rFonts w:ascii="Fira Code" w:cs="Fira Code" w:eastAsia="Fira Code" w:hAnsi="Fira Code"/>
          <w:rtl w:val="0"/>
        </w:rPr>
        <w:t xml:space="preserve">And the result is returned in terms of days, so you could multiply the result for 24 in order to get the hours.</w:t>
      </w:r>
      <w:r w:rsidDel="00000000" w:rsidR="00000000" w:rsidRPr="00000000">
        <w:rPr>
          <w:rtl w:val="0"/>
        </w:rPr>
      </w:r>
    </w:p>
    <w:p w:rsidR="00000000" w:rsidDel="00000000" w:rsidP="00000000" w:rsidRDefault="00000000" w:rsidRPr="00000000" w14:paraId="00000ED2">
      <w:pPr>
        <w:pStyle w:val="Heading2"/>
        <w:rPr>
          <w:rFonts w:ascii="Fira Code" w:cs="Fira Code" w:eastAsia="Fira Code" w:hAnsi="Fira Code"/>
        </w:rPr>
      </w:pPr>
      <w:bookmarkStart w:colFirst="0" w:colLast="0" w:name="_lg38ss8j3ucn" w:id="419"/>
      <w:bookmarkEnd w:id="419"/>
      <w:r w:rsidDel="00000000" w:rsidR="00000000" w:rsidRPr="00000000">
        <w:rPr>
          <w:rFonts w:ascii="Fira Code" w:cs="Fira Code" w:eastAsia="Fira Code" w:hAnsi="Fira Code"/>
          <w:rtl w:val="0"/>
        </w:rPr>
        <w:t xml:space="preserve">PicklingError: Could not serialize object: IndexError: tuple index out of range</w:t>
      </w:r>
    </w:p>
    <w:p w:rsidR="00000000" w:rsidDel="00000000" w:rsidP="00000000" w:rsidRDefault="00000000" w:rsidRPr="00000000" w14:paraId="00000ED3">
      <w:pPr>
        <w:rPr>
          <w:rFonts w:ascii="Fira Code" w:cs="Fira Code" w:eastAsia="Fira Code" w:hAnsi="Fira Code"/>
        </w:rPr>
      </w:pPr>
      <w:r w:rsidDel="00000000" w:rsidR="00000000" w:rsidRPr="00000000">
        <w:rPr>
          <w:rFonts w:ascii="Fira Code" w:cs="Fira Code" w:eastAsia="Fira Code" w:hAnsi="Fira Code"/>
          <w:rtl w:val="0"/>
        </w:rPr>
        <w:t xml:space="preserve">This version combination worked for me:</w:t>
      </w:r>
    </w:p>
    <w:p w:rsidR="00000000" w:rsidDel="00000000" w:rsidP="00000000" w:rsidRDefault="00000000" w:rsidRPr="00000000" w14:paraId="00000ED4">
      <w:pPr>
        <w:rPr>
          <w:rFonts w:ascii="Fira Code" w:cs="Fira Code" w:eastAsia="Fira Code" w:hAnsi="Fira Code"/>
        </w:rPr>
      </w:pPr>
      <w:r w:rsidDel="00000000" w:rsidR="00000000" w:rsidRPr="00000000">
        <w:rPr>
          <w:rFonts w:ascii="Fira Code" w:cs="Fira Code" w:eastAsia="Fira Code" w:hAnsi="Fira Code"/>
          <w:rtl w:val="0"/>
        </w:rPr>
        <w:t xml:space="preserve">PySpark = 3.3.2</w:t>
        <w:br w:type="textWrapping"/>
        <w:t xml:space="preserve">Pandas = 1.5.3</w:t>
        <w:br w:type="textWrapping"/>
        <w:br w:type="textWrapping"/>
        <w:t xml:space="preserve">If it still has an error, </w:t>
      </w:r>
    </w:p>
    <w:p w:rsidR="00000000" w:rsidDel="00000000" w:rsidP="00000000" w:rsidRDefault="00000000" w:rsidRPr="00000000" w14:paraId="00000ED5">
      <w:pPr>
        <w:rPr>
          <w:rFonts w:ascii="Fira Code" w:cs="Fira Code" w:eastAsia="Fira Code" w:hAnsi="Fira Code"/>
        </w:rPr>
      </w:pPr>
      <w:r w:rsidDel="00000000" w:rsidR="00000000" w:rsidRPr="00000000">
        <w:rPr>
          <w:rtl w:val="0"/>
        </w:rPr>
      </w:r>
    </w:p>
    <w:p w:rsidR="00000000" w:rsidDel="00000000" w:rsidP="00000000" w:rsidRDefault="00000000" w:rsidRPr="00000000" w14:paraId="00000ED6">
      <w:pPr>
        <w:rPr>
          <w:rFonts w:ascii="Fira Code" w:cs="Fira Code" w:eastAsia="Fira Code" w:hAnsi="Fira Code"/>
        </w:rPr>
      </w:pPr>
      <w:r w:rsidDel="00000000" w:rsidR="00000000" w:rsidRPr="00000000">
        <w:rPr>
          <w:rtl w:val="0"/>
        </w:rPr>
      </w:r>
    </w:p>
    <w:p w:rsidR="00000000" w:rsidDel="00000000" w:rsidP="00000000" w:rsidRDefault="00000000" w:rsidRPr="00000000" w14:paraId="00000ED7">
      <w:pPr>
        <w:rPr>
          <w:rFonts w:ascii="Fira Code" w:cs="Fira Code" w:eastAsia="Fira Code" w:hAnsi="Fira Code"/>
        </w:rPr>
      </w:pPr>
      <w:r w:rsidDel="00000000" w:rsidR="00000000" w:rsidRPr="00000000">
        <w:rPr>
          <w:rtl w:val="0"/>
        </w:rPr>
      </w:r>
    </w:p>
    <w:p w:rsidR="00000000" w:rsidDel="00000000" w:rsidP="00000000" w:rsidRDefault="00000000" w:rsidRPr="00000000" w14:paraId="00000ED8">
      <w:pPr>
        <w:rPr>
          <w:rFonts w:ascii="Fira Code" w:cs="Fira Code" w:eastAsia="Fira Code" w:hAnsi="Fira Code"/>
        </w:rPr>
      </w:pPr>
      <w:r w:rsidDel="00000000" w:rsidR="00000000" w:rsidRPr="00000000">
        <w:rPr>
          <w:rtl w:val="0"/>
        </w:rPr>
      </w:r>
    </w:p>
    <w:p w:rsidR="00000000" w:rsidDel="00000000" w:rsidP="00000000" w:rsidRDefault="00000000" w:rsidRPr="00000000" w14:paraId="00000ED9">
      <w:pPr>
        <w:rPr>
          <w:rFonts w:ascii="Fira Code" w:cs="Fira Code" w:eastAsia="Fira Code" w:hAnsi="Fira Code"/>
        </w:rPr>
      </w:pPr>
      <w:r w:rsidDel="00000000" w:rsidR="00000000" w:rsidRPr="00000000">
        <w:rPr>
          <w:rtl w:val="0"/>
        </w:rPr>
      </w:r>
    </w:p>
    <w:p w:rsidR="00000000" w:rsidDel="00000000" w:rsidP="00000000" w:rsidRDefault="00000000" w:rsidRPr="00000000" w14:paraId="00000EDA">
      <w:pPr>
        <w:rPr>
          <w:rFonts w:ascii="Fira Code" w:cs="Fira Code" w:eastAsia="Fira Code" w:hAnsi="Fira Code"/>
        </w:rPr>
      </w:pPr>
      <w:r w:rsidDel="00000000" w:rsidR="00000000" w:rsidRPr="00000000">
        <w:rPr>
          <w:rtl w:val="0"/>
        </w:rPr>
      </w:r>
    </w:p>
    <w:p w:rsidR="00000000" w:rsidDel="00000000" w:rsidP="00000000" w:rsidRDefault="00000000" w:rsidRPr="00000000" w14:paraId="00000EDB">
      <w:pPr>
        <w:pStyle w:val="Heading2"/>
        <w:rPr>
          <w:rFonts w:ascii="Fira Code" w:cs="Fira Code" w:eastAsia="Fira Code" w:hAnsi="Fira Code"/>
        </w:rPr>
      </w:pPr>
      <w:bookmarkStart w:colFirst="0" w:colLast="0" w:name="_2x4oiz8bbe98" w:id="420"/>
      <w:bookmarkEnd w:id="420"/>
      <w:r w:rsidDel="00000000" w:rsidR="00000000" w:rsidRPr="00000000">
        <w:rPr>
          <w:rFonts w:ascii="Fira Code" w:cs="Fira Code" w:eastAsia="Fira Code" w:hAnsi="Fira Code"/>
          <w:rtl w:val="0"/>
        </w:rPr>
        <w:t xml:space="preserve">Py4JJavaError: An error occurred while calling o180.showString. : org.apache.spark.SparkException: Job aborted due to stage failure: Task 0 in stage 6.0 failed 1 times, most recent failure: Lost task 0.0 in stage 6.0 (TID 6) (host.docker.internal executor driver): org.apache.spark.SparkException: Python worker failed to connect back.</w:t>
      </w:r>
    </w:p>
    <w:p w:rsidR="00000000" w:rsidDel="00000000" w:rsidP="00000000" w:rsidRDefault="00000000" w:rsidRPr="00000000" w14:paraId="00000EDC">
      <w:pPr>
        <w:rPr>
          <w:rFonts w:ascii="Fira Code" w:cs="Fira Code" w:eastAsia="Fira Code" w:hAnsi="Fira Code"/>
          <w:color w:val="0c0d0e"/>
          <w:sz w:val="28"/>
          <w:szCs w:val="28"/>
        </w:rPr>
      </w:pPr>
      <w:r w:rsidDel="00000000" w:rsidR="00000000" w:rsidRPr="00000000">
        <w:rPr>
          <w:rtl w:val="0"/>
        </w:rPr>
      </w:r>
    </w:p>
    <w:p w:rsidR="00000000" w:rsidDel="00000000" w:rsidP="00000000" w:rsidRDefault="00000000" w:rsidRPr="00000000" w14:paraId="00000EDD">
      <w:pPr>
        <w:rPr>
          <w:rFonts w:ascii="Fira Code" w:cs="Fira Code" w:eastAsia="Fira Code" w:hAnsi="Fira Code"/>
          <w:color w:val="0c0d0e"/>
          <w:sz w:val="28"/>
          <w:szCs w:val="28"/>
        </w:rPr>
      </w:pPr>
      <w:r w:rsidDel="00000000" w:rsidR="00000000" w:rsidRPr="00000000">
        <w:rPr>
          <w:rFonts w:ascii="Fira Code" w:cs="Fira Code" w:eastAsia="Fira Code" w:hAnsi="Fira Code"/>
          <w:color w:val="0c0d0e"/>
          <w:sz w:val="28"/>
          <w:szCs w:val="28"/>
          <w:rtl w:val="0"/>
        </w:rPr>
        <w:t xml:space="preserve">Run this before SparkSession</w:t>
      </w:r>
    </w:p>
    <w:p w:rsidR="00000000" w:rsidDel="00000000" w:rsidP="00000000" w:rsidRDefault="00000000" w:rsidRPr="00000000" w14:paraId="00000EDE">
      <w:pPr>
        <w:spacing w:after="0" w:lineRule="auto"/>
        <w:ind w:left="360" w:firstLine="0"/>
        <w:rPr>
          <w:rFonts w:ascii="Fira Code" w:cs="Fira Code" w:eastAsia="Fira Code" w:hAnsi="Fira Code"/>
          <w:color w:val="0c0d0e"/>
        </w:rPr>
      </w:pPr>
      <w:r w:rsidDel="00000000" w:rsidR="00000000" w:rsidRPr="00000000">
        <w:rPr>
          <w:rFonts w:ascii="Fira Code" w:cs="Fira Code" w:eastAsia="Fira Code" w:hAnsi="Fira Code"/>
          <w:color w:val="0c0d0e"/>
          <w:sz w:val="20"/>
          <w:szCs w:val="20"/>
          <w:rtl w:val="0"/>
        </w:rPr>
        <w:t xml:space="preserve">import</w:t>
      </w:r>
      <w:r w:rsidDel="00000000" w:rsidR="00000000" w:rsidRPr="00000000">
        <w:rPr>
          <w:rFonts w:ascii="Fira Code" w:cs="Fira Code" w:eastAsia="Fira Code" w:hAnsi="Fira Code"/>
          <w:color w:val="0c0d0e"/>
          <w:rtl w:val="0"/>
        </w:rPr>
        <w:t xml:space="preserve"> os </w:t>
      </w:r>
    </w:p>
    <w:p w:rsidR="00000000" w:rsidDel="00000000" w:rsidP="00000000" w:rsidRDefault="00000000" w:rsidRPr="00000000" w14:paraId="00000EDF">
      <w:pPr>
        <w:spacing w:after="0" w:lineRule="auto"/>
        <w:ind w:left="360" w:firstLine="0"/>
        <w:rPr>
          <w:rFonts w:ascii="Fira Code" w:cs="Fira Code" w:eastAsia="Fira Code" w:hAnsi="Fira Code"/>
          <w:color w:val="0c0d0e"/>
        </w:rPr>
      </w:pPr>
      <w:r w:rsidDel="00000000" w:rsidR="00000000" w:rsidRPr="00000000">
        <w:rPr>
          <w:rFonts w:ascii="Fira Code" w:cs="Fira Code" w:eastAsia="Fira Code" w:hAnsi="Fira Code"/>
          <w:color w:val="0c0d0e"/>
          <w:sz w:val="20"/>
          <w:szCs w:val="20"/>
          <w:rtl w:val="0"/>
        </w:rPr>
        <w:t xml:space="preserve">import</w:t>
      </w:r>
      <w:r w:rsidDel="00000000" w:rsidR="00000000" w:rsidRPr="00000000">
        <w:rPr>
          <w:rFonts w:ascii="Fira Code" w:cs="Fira Code" w:eastAsia="Fira Code" w:hAnsi="Fira Code"/>
          <w:color w:val="0c0d0e"/>
          <w:rtl w:val="0"/>
        </w:rPr>
        <w:t xml:space="preserve"> sys </w:t>
      </w:r>
    </w:p>
    <w:p w:rsidR="00000000" w:rsidDel="00000000" w:rsidP="00000000" w:rsidRDefault="00000000" w:rsidRPr="00000000" w14:paraId="00000EE0">
      <w:pPr>
        <w:spacing w:after="0" w:lineRule="auto"/>
        <w:ind w:left="360" w:firstLine="0"/>
        <w:rPr>
          <w:rFonts w:ascii="Fira Code" w:cs="Fira Code" w:eastAsia="Fira Code" w:hAnsi="Fira Code"/>
          <w:color w:val="0c0d0e"/>
        </w:rPr>
      </w:pPr>
      <w:r w:rsidDel="00000000" w:rsidR="00000000" w:rsidRPr="00000000">
        <w:rPr>
          <w:rFonts w:ascii="Fira Code" w:cs="Fira Code" w:eastAsia="Fira Code" w:hAnsi="Fira Code"/>
          <w:color w:val="0c0d0e"/>
          <w:rtl w:val="0"/>
        </w:rPr>
        <w:t xml:space="preserve">os.environ[</w:t>
      </w:r>
      <w:r w:rsidDel="00000000" w:rsidR="00000000" w:rsidRPr="00000000">
        <w:rPr>
          <w:rFonts w:ascii="Fira Code" w:cs="Fira Code" w:eastAsia="Fira Code" w:hAnsi="Fira Code"/>
          <w:color w:val="0c0d0e"/>
          <w:sz w:val="20"/>
          <w:szCs w:val="20"/>
          <w:rtl w:val="0"/>
        </w:rPr>
        <w:t xml:space="preserve">'PYSPARK_PYTHON'</w:t>
      </w:r>
      <w:r w:rsidDel="00000000" w:rsidR="00000000" w:rsidRPr="00000000">
        <w:rPr>
          <w:rFonts w:ascii="Fira Code" w:cs="Fira Code" w:eastAsia="Fira Code" w:hAnsi="Fira Code"/>
          <w:color w:val="0c0d0e"/>
          <w:rtl w:val="0"/>
        </w:rPr>
        <w:t xml:space="preserve">] = sys.executable </w:t>
      </w:r>
    </w:p>
    <w:p w:rsidR="00000000" w:rsidDel="00000000" w:rsidP="00000000" w:rsidRDefault="00000000" w:rsidRPr="00000000" w14:paraId="00000EE1">
      <w:pPr>
        <w:spacing w:after="0" w:lineRule="auto"/>
        <w:ind w:left="360" w:firstLine="0"/>
        <w:rPr>
          <w:rFonts w:ascii="Fira Code" w:cs="Fira Code" w:eastAsia="Fira Code" w:hAnsi="Fira Code"/>
          <w:color w:val="0c0d0e"/>
        </w:rPr>
      </w:pPr>
      <w:r w:rsidDel="00000000" w:rsidR="00000000" w:rsidRPr="00000000">
        <w:rPr>
          <w:rFonts w:ascii="Fira Code" w:cs="Fira Code" w:eastAsia="Fira Code" w:hAnsi="Fira Code"/>
          <w:color w:val="0c0d0e"/>
          <w:rtl w:val="0"/>
        </w:rPr>
        <w:t xml:space="preserve">os.environ[</w:t>
      </w:r>
      <w:r w:rsidDel="00000000" w:rsidR="00000000" w:rsidRPr="00000000">
        <w:rPr>
          <w:rFonts w:ascii="Fira Code" w:cs="Fira Code" w:eastAsia="Fira Code" w:hAnsi="Fira Code"/>
          <w:color w:val="0c0d0e"/>
          <w:sz w:val="20"/>
          <w:szCs w:val="20"/>
          <w:rtl w:val="0"/>
        </w:rPr>
        <w:t xml:space="preserve">'PYSPARK_DRIVER_PYTHON'</w:t>
      </w:r>
      <w:r w:rsidDel="00000000" w:rsidR="00000000" w:rsidRPr="00000000">
        <w:rPr>
          <w:rFonts w:ascii="Fira Code" w:cs="Fira Code" w:eastAsia="Fira Code" w:hAnsi="Fira Code"/>
          <w:color w:val="0c0d0e"/>
          <w:rtl w:val="0"/>
        </w:rPr>
        <w:t xml:space="preserve">] = sys.executable</w:t>
      </w:r>
    </w:p>
    <w:p w:rsidR="00000000" w:rsidDel="00000000" w:rsidP="00000000" w:rsidRDefault="00000000" w:rsidRPr="00000000" w14:paraId="00000EE2">
      <w:pPr>
        <w:rPr>
          <w:rFonts w:ascii="Fira Code" w:cs="Fira Code" w:eastAsia="Fira Code" w:hAnsi="Fira Code"/>
          <w:color w:val="0c0d0e"/>
        </w:rPr>
      </w:pPr>
      <w:r w:rsidDel="00000000" w:rsidR="00000000" w:rsidRPr="00000000">
        <w:rPr>
          <w:rtl w:val="0"/>
        </w:rPr>
      </w:r>
    </w:p>
    <w:p w:rsidR="00000000" w:rsidDel="00000000" w:rsidP="00000000" w:rsidRDefault="00000000" w:rsidRPr="00000000" w14:paraId="00000EE3">
      <w:pPr>
        <w:pStyle w:val="Heading2"/>
        <w:rPr>
          <w:rFonts w:ascii="Fira Code" w:cs="Fira Code" w:eastAsia="Fira Code" w:hAnsi="Fira Code"/>
        </w:rPr>
      </w:pPr>
      <w:bookmarkStart w:colFirst="0" w:colLast="0" w:name="_qkpkxril0q9j" w:id="421"/>
      <w:bookmarkEnd w:id="421"/>
      <w:r w:rsidDel="00000000" w:rsidR="00000000" w:rsidRPr="00000000">
        <w:rPr>
          <w:rFonts w:ascii="Fira Code" w:cs="Fira Code" w:eastAsia="Fira Code" w:hAnsi="Fira Code"/>
          <w:rtl w:val="0"/>
        </w:rPr>
        <w:t xml:space="preserve">RuntimeError: Python in worker has different version 3.11 than that in driver 3.10, PySpark cannot run with different minor versions. Please check environment variables PYSPARK_PYTHON and PYSPARK_DRIVER_PYTHON are correctly set.</w:t>
      </w:r>
    </w:p>
    <w:p w:rsidR="00000000" w:rsidDel="00000000" w:rsidP="00000000" w:rsidRDefault="00000000" w:rsidRPr="00000000" w14:paraId="00000EE4">
      <w:pPr>
        <w:spacing w:after="0" w:line="240" w:lineRule="auto"/>
        <w:ind w:left="360" w:firstLine="0"/>
        <w:rPr>
          <w:rFonts w:ascii="Fira Code" w:cs="Fira Code" w:eastAsia="Fira Code" w:hAnsi="Fira Code"/>
        </w:rPr>
      </w:pPr>
      <w:r w:rsidDel="00000000" w:rsidR="00000000" w:rsidRPr="00000000">
        <w:rPr>
          <w:rFonts w:ascii="Fira Code" w:cs="Fira Code" w:eastAsia="Fira Code" w:hAnsi="Fira Code"/>
          <w:rtl w:val="0"/>
        </w:rPr>
        <w:t xml:space="preserve">import os</w:t>
      </w:r>
    </w:p>
    <w:p w:rsidR="00000000" w:rsidDel="00000000" w:rsidP="00000000" w:rsidRDefault="00000000" w:rsidRPr="00000000" w14:paraId="00000EE5">
      <w:pPr>
        <w:spacing w:after="0" w:line="240" w:lineRule="auto"/>
        <w:ind w:left="360" w:firstLine="0"/>
        <w:rPr>
          <w:rFonts w:ascii="Fira Code" w:cs="Fira Code" w:eastAsia="Fira Code" w:hAnsi="Fira Code"/>
        </w:rPr>
      </w:pPr>
      <w:r w:rsidDel="00000000" w:rsidR="00000000" w:rsidRPr="00000000">
        <w:rPr>
          <w:rFonts w:ascii="Fira Code" w:cs="Fira Code" w:eastAsia="Fira Code" w:hAnsi="Fira Code"/>
          <w:rtl w:val="0"/>
        </w:rPr>
        <w:t xml:space="preserve">import sys</w:t>
      </w:r>
    </w:p>
    <w:p w:rsidR="00000000" w:rsidDel="00000000" w:rsidP="00000000" w:rsidRDefault="00000000" w:rsidRPr="00000000" w14:paraId="00000EE6">
      <w:pPr>
        <w:spacing w:after="0" w:line="240" w:lineRule="auto"/>
        <w:ind w:left="360" w:firstLine="0"/>
        <w:rPr>
          <w:rFonts w:ascii="Fira Code" w:cs="Fira Code" w:eastAsia="Fira Code" w:hAnsi="Fira Code"/>
        </w:rPr>
      </w:pPr>
      <w:r w:rsidDel="00000000" w:rsidR="00000000" w:rsidRPr="00000000">
        <w:rPr>
          <w:rFonts w:ascii="Fira Code" w:cs="Fira Code" w:eastAsia="Fira Code" w:hAnsi="Fira Code"/>
          <w:rtl w:val="0"/>
        </w:rPr>
        <w:t xml:space="preserve">os.environ['PYSPARK_PYTHON'] = sys.executable</w:t>
      </w:r>
    </w:p>
    <w:p w:rsidR="00000000" w:rsidDel="00000000" w:rsidP="00000000" w:rsidRDefault="00000000" w:rsidRPr="00000000" w14:paraId="00000EE7">
      <w:pPr>
        <w:spacing w:after="0" w:line="240" w:lineRule="auto"/>
        <w:ind w:left="360" w:firstLine="0"/>
        <w:rPr>
          <w:rFonts w:ascii="Fira Code" w:cs="Fira Code" w:eastAsia="Fira Code" w:hAnsi="Fira Code"/>
        </w:rPr>
      </w:pPr>
      <w:r w:rsidDel="00000000" w:rsidR="00000000" w:rsidRPr="00000000">
        <w:rPr>
          <w:rFonts w:ascii="Fira Code" w:cs="Fira Code" w:eastAsia="Fira Code" w:hAnsi="Fira Code"/>
          <w:rtl w:val="0"/>
        </w:rPr>
        <w:t xml:space="preserve">os.environ['PYSPARK_DRIVER_PYTHON'] = sys.executable</w:t>
      </w:r>
    </w:p>
    <w:p w:rsidR="00000000" w:rsidDel="00000000" w:rsidP="00000000" w:rsidRDefault="00000000" w:rsidRPr="00000000" w14:paraId="00000EE8">
      <w:pPr>
        <w:rPr>
          <w:rFonts w:ascii="Fira Code" w:cs="Fira Code" w:eastAsia="Fira Code" w:hAnsi="Fira Code"/>
        </w:rPr>
      </w:pPr>
      <w:r w:rsidDel="00000000" w:rsidR="00000000" w:rsidRPr="00000000">
        <w:rPr>
          <w:rtl w:val="0"/>
        </w:rPr>
      </w:r>
    </w:p>
    <w:p w:rsidR="00000000" w:rsidDel="00000000" w:rsidP="00000000" w:rsidRDefault="00000000" w:rsidRPr="00000000" w14:paraId="00000EE9">
      <w:pPr>
        <w:rPr>
          <w:rFonts w:ascii="Fira Code" w:cs="Fira Code" w:eastAsia="Fira Code" w:hAnsi="Fira Code"/>
        </w:rPr>
      </w:pPr>
      <w:r w:rsidDel="00000000" w:rsidR="00000000" w:rsidRPr="00000000">
        <w:rPr>
          <w:rFonts w:ascii="Fira Code" w:cs="Fira Code" w:eastAsia="Fira Code" w:hAnsi="Fira Code"/>
          <w:rtl w:val="0"/>
        </w:rPr>
        <w:t xml:space="preserve">Dataproc Pricing: </w:t>
      </w:r>
      <w:hyperlink r:id="rId246">
        <w:r w:rsidDel="00000000" w:rsidR="00000000" w:rsidRPr="00000000">
          <w:rPr>
            <w:rFonts w:ascii="Fira Code" w:cs="Fira Code" w:eastAsia="Fira Code" w:hAnsi="Fira Code"/>
            <w:color w:val="1155cc"/>
            <w:u w:val="single"/>
            <w:rtl w:val="0"/>
          </w:rPr>
          <w:t xml:space="preserve">https://cloud.google.com/dataproc/pricing#on_gke_pricing</w:t>
        </w:r>
      </w:hyperlink>
      <w:r w:rsidDel="00000000" w:rsidR="00000000" w:rsidRPr="00000000">
        <w:rPr>
          <w:rtl w:val="0"/>
        </w:rPr>
      </w:r>
    </w:p>
    <w:p w:rsidR="00000000" w:rsidDel="00000000" w:rsidP="00000000" w:rsidRDefault="00000000" w:rsidRPr="00000000" w14:paraId="00000EEA">
      <w:pPr>
        <w:rPr>
          <w:rFonts w:ascii="Fira Code" w:cs="Fira Code" w:eastAsia="Fira Code" w:hAnsi="Fira Code"/>
        </w:rPr>
      </w:pPr>
      <w:r w:rsidDel="00000000" w:rsidR="00000000" w:rsidRPr="00000000">
        <w:rPr>
          <w:rtl w:val="0"/>
        </w:rPr>
      </w:r>
    </w:p>
    <w:p w:rsidR="00000000" w:rsidDel="00000000" w:rsidP="00000000" w:rsidRDefault="00000000" w:rsidRPr="00000000" w14:paraId="00000EEB">
      <w:pPr>
        <w:pStyle w:val="Heading2"/>
        <w:rPr>
          <w:rFonts w:ascii="Fira Code" w:cs="Fira Code" w:eastAsia="Fira Code" w:hAnsi="Fira Code"/>
        </w:rPr>
      </w:pPr>
      <w:bookmarkStart w:colFirst="0" w:colLast="0" w:name="_r4fd1njppt8z" w:id="422"/>
      <w:bookmarkEnd w:id="422"/>
      <w:r w:rsidDel="00000000" w:rsidR="00000000" w:rsidRPr="00000000">
        <w:rPr>
          <w:rFonts w:ascii="Fira Code" w:cs="Fira Code" w:eastAsia="Fira Code" w:hAnsi="Fira Code"/>
          <w:rtl w:val="0"/>
        </w:rPr>
        <w:t xml:space="preserve">Dataproc Qn: Is it essential to have a VM on GCP for running Dataproc and submitting jobs ?</w:t>
      </w:r>
    </w:p>
    <w:p w:rsidR="00000000" w:rsidDel="00000000" w:rsidP="00000000" w:rsidRDefault="00000000" w:rsidRPr="00000000" w14:paraId="00000EEC">
      <w:pPr>
        <w:rPr>
          <w:rFonts w:ascii="Fira Code" w:cs="Fira Code" w:eastAsia="Fira Code" w:hAnsi="Fira Code"/>
        </w:rPr>
      </w:pPr>
      <w:r w:rsidDel="00000000" w:rsidR="00000000" w:rsidRPr="00000000">
        <w:rPr>
          <w:rtl w:val="0"/>
        </w:rPr>
      </w:r>
    </w:p>
    <w:p w:rsidR="00000000" w:rsidDel="00000000" w:rsidP="00000000" w:rsidRDefault="00000000" w:rsidRPr="00000000" w14:paraId="00000EED">
      <w:pPr>
        <w:rPr>
          <w:rFonts w:ascii="Fira Code" w:cs="Fira Code" w:eastAsia="Fira Code" w:hAnsi="Fira Code"/>
          <w:color w:val="1d1c1d"/>
          <w:sz w:val="23"/>
          <w:szCs w:val="23"/>
          <w:highlight w:val="white"/>
        </w:rPr>
      </w:pPr>
      <w:r w:rsidDel="00000000" w:rsidR="00000000" w:rsidRPr="00000000">
        <w:rPr>
          <w:rFonts w:ascii="Fira Code" w:cs="Fira Code" w:eastAsia="Fira Code" w:hAnsi="Fira Code"/>
          <w:color w:val="1d1c1d"/>
          <w:sz w:val="23"/>
          <w:szCs w:val="23"/>
          <w:highlight w:val="white"/>
          <w:rtl w:val="0"/>
        </w:rPr>
        <w:t xml:space="preserve">Ans: No, you can submit a job to DataProc from your local computer by installing gsutil (</w:t>
      </w:r>
      <w:hyperlink r:id="rId247">
        <w:r w:rsidDel="00000000" w:rsidR="00000000" w:rsidRPr="00000000">
          <w:rPr>
            <w:rFonts w:ascii="Fira Code" w:cs="Fira Code" w:eastAsia="Fira Code" w:hAnsi="Fira Code"/>
            <w:color w:val="1155cc"/>
            <w:sz w:val="23"/>
            <w:szCs w:val="23"/>
            <w:highlight w:val="white"/>
            <w:rtl w:val="0"/>
          </w:rPr>
          <w:t xml:space="preserve">https://cloud.google.com/storage/docs/gsutil_install</w:t>
        </w:r>
      </w:hyperlink>
      <w:r w:rsidDel="00000000" w:rsidR="00000000" w:rsidRPr="00000000">
        <w:rPr>
          <w:rFonts w:ascii="Fira Code" w:cs="Fira Code" w:eastAsia="Fira Code" w:hAnsi="Fira Code"/>
          <w:color w:val="1d1c1d"/>
          <w:sz w:val="23"/>
          <w:szCs w:val="23"/>
          <w:highlight w:val="white"/>
          <w:rtl w:val="0"/>
        </w:rPr>
        <w:t xml:space="preserve">) and configuring it. Then, you can execute the following command from your local computer. </w:t>
      </w:r>
    </w:p>
    <w:p w:rsidR="00000000" w:rsidDel="00000000" w:rsidP="00000000" w:rsidRDefault="00000000" w:rsidRPr="00000000" w14:paraId="00000EEE">
      <w:pPr>
        <w:spacing w:after="0" w:line="240" w:lineRule="auto"/>
        <w:rPr>
          <w:rFonts w:ascii="Fira Code" w:cs="Fira Code" w:eastAsia="Fira Code" w:hAnsi="Fira Code"/>
          <w:color w:val="1d1c1d"/>
          <w:highlight w:val="white"/>
        </w:rPr>
      </w:pPr>
      <w:r w:rsidDel="00000000" w:rsidR="00000000" w:rsidRPr="00000000">
        <w:rPr>
          <w:rFonts w:ascii="Fira Code" w:cs="Fira Code" w:eastAsia="Fira Code" w:hAnsi="Fira Code"/>
          <w:color w:val="1d1c1d"/>
          <w:highlight w:val="white"/>
          <w:rtl w:val="0"/>
        </w:rPr>
        <w:t xml:space="preserve">gcloud dataproc jobs submit pyspark \</w:t>
      </w:r>
    </w:p>
    <w:p w:rsidR="00000000" w:rsidDel="00000000" w:rsidP="00000000" w:rsidRDefault="00000000" w:rsidRPr="00000000" w14:paraId="00000EEF">
      <w:pPr>
        <w:spacing w:after="0" w:line="240" w:lineRule="auto"/>
        <w:rPr>
          <w:rFonts w:ascii="Fira Code" w:cs="Fira Code" w:eastAsia="Fira Code" w:hAnsi="Fira Code"/>
          <w:color w:val="1d1c1d"/>
          <w:highlight w:val="white"/>
        </w:rPr>
      </w:pPr>
      <w:r w:rsidDel="00000000" w:rsidR="00000000" w:rsidRPr="00000000">
        <w:rPr>
          <w:rFonts w:ascii="Fira Code" w:cs="Fira Code" w:eastAsia="Fira Code" w:hAnsi="Fira Code"/>
          <w:color w:val="1d1c1d"/>
          <w:highlight w:val="white"/>
          <w:rtl w:val="0"/>
        </w:rPr>
        <w:t xml:space="preserve">    --cluster=de-zoomcamp-cluster \</w:t>
      </w:r>
    </w:p>
    <w:p w:rsidR="00000000" w:rsidDel="00000000" w:rsidP="00000000" w:rsidRDefault="00000000" w:rsidRPr="00000000" w14:paraId="00000EF0">
      <w:pPr>
        <w:spacing w:after="0" w:line="240" w:lineRule="auto"/>
        <w:rPr>
          <w:rFonts w:ascii="Fira Code" w:cs="Fira Code" w:eastAsia="Fira Code" w:hAnsi="Fira Code"/>
          <w:color w:val="1d1c1d"/>
          <w:highlight w:val="white"/>
        </w:rPr>
      </w:pPr>
      <w:r w:rsidDel="00000000" w:rsidR="00000000" w:rsidRPr="00000000">
        <w:rPr>
          <w:rFonts w:ascii="Fira Code" w:cs="Fira Code" w:eastAsia="Fira Code" w:hAnsi="Fira Code"/>
          <w:color w:val="1d1c1d"/>
          <w:highlight w:val="white"/>
          <w:rtl w:val="0"/>
        </w:rPr>
        <w:t xml:space="preserve">    --region=europe-west6 \</w:t>
      </w:r>
    </w:p>
    <w:p w:rsidR="00000000" w:rsidDel="00000000" w:rsidP="00000000" w:rsidRDefault="00000000" w:rsidRPr="00000000" w14:paraId="00000EF1">
      <w:pPr>
        <w:spacing w:after="0" w:line="240" w:lineRule="auto"/>
        <w:rPr>
          <w:rFonts w:ascii="Fira Code" w:cs="Fira Code" w:eastAsia="Fira Code" w:hAnsi="Fira Code"/>
          <w:color w:val="1d1c1d"/>
          <w:highlight w:val="white"/>
        </w:rPr>
      </w:pPr>
      <w:r w:rsidDel="00000000" w:rsidR="00000000" w:rsidRPr="00000000">
        <w:rPr>
          <w:rFonts w:ascii="Fira Code" w:cs="Fira Code" w:eastAsia="Fira Code" w:hAnsi="Fira Code"/>
          <w:color w:val="1d1c1d"/>
          <w:highlight w:val="white"/>
          <w:rtl w:val="0"/>
        </w:rPr>
        <w:t xml:space="preserve">    </w:t>
      </w:r>
      <w:r w:rsidDel="00000000" w:rsidR="00000000" w:rsidRPr="00000000">
        <w:rPr>
          <w:rFonts w:ascii="Fira Code" w:cs="Fira Code" w:eastAsia="Fira Code" w:hAnsi="Fira Code"/>
          <w:highlight w:val="white"/>
          <w:rtl w:val="0"/>
        </w:rPr>
        <w:t xml:space="preserve">gs://dtc_data_lake_de-zoomcamp-nytaxi/code/06_spark_sql.py</w:t>
      </w:r>
      <w:r w:rsidDel="00000000" w:rsidR="00000000" w:rsidRPr="00000000">
        <w:rPr>
          <w:rFonts w:ascii="Fira Code" w:cs="Fira Code" w:eastAsia="Fira Code" w:hAnsi="Fira Code"/>
          <w:color w:val="1d1c1d"/>
          <w:highlight w:val="white"/>
          <w:rtl w:val="0"/>
        </w:rPr>
        <w:t xml:space="preserve"> \</w:t>
      </w:r>
    </w:p>
    <w:p w:rsidR="00000000" w:rsidDel="00000000" w:rsidP="00000000" w:rsidRDefault="00000000" w:rsidRPr="00000000" w14:paraId="00000EF2">
      <w:pPr>
        <w:spacing w:after="0" w:line="240" w:lineRule="auto"/>
        <w:rPr>
          <w:rFonts w:ascii="Fira Code" w:cs="Fira Code" w:eastAsia="Fira Code" w:hAnsi="Fira Code"/>
          <w:color w:val="1d1c1d"/>
          <w:highlight w:val="white"/>
        </w:rPr>
      </w:pPr>
      <w:r w:rsidDel="00000000" w:rsidR="00000000" w:rsidRPr="00000000">
        <w:rPr>
          <w:rFonts w:ascii="Fira Code" w:cs="Fira Code" w:eastAsia="Fira Code" w:hAnsi="Fira Code"/>
          <w:color w:val="1d1c1d"/>
          <w:highlight w:val="white"/>
          <w:rtl w:val="0"/>
        </w:rPr>
        <w:t xml:space="preserve">    -- \</w:t>
      </w:r>
    </w:p>
    <w:p w:rsidR="00000000" w:rsidDel="00000000" w:rsidP="00000000" w:rsidRDefault="00000000" w:rsidRPr="00000000" w14:paraId="00000EF3">
      <w:pPr>
        <w:spacing w:after="0" w:line="240" w:lineRule="auto"/>
        <w:rPr>
          <w:rFonts w:ascii="Fira Code" w:cs="Fira Code" w:eastAsia="Fira Code" w:hAnsi="Fira Code"/>
          <w:color w:val="1d1c1d"/>
          <w:highlight w:val="white"/>
        </w:rPr>
      </w:pPr>
      <w:r w:rsidDel="00000000" w:rsidR="00000000" w:rsidRPr="00000000">
        <w:rPr>
          <w:rFonts w:ascii="Fira Code" w:cs="Fira Code" w:eastAsia="Fira Code" w:hAnsi="Fira Code"/>
          <w:color w:val="1d1c1d"/>
          <w:highlight w:val="white"/>
          <w:rtl w:val="0"/>
        </w:rPr>
        <w:t xml:space="preserve">      --input_green=</w:t>
      </w:r>
      <w:r w:rsidDel="00000000" w:rsidR="00000000" w:rsidRPr="00000000">
        <w:rPr>
          <w:rFonts w:ascii="Fira Code" w:cs="Fira Code" w:eastAsia="Fira Code" w:hAnsi="Fira Code"/>
          <w:highlight w:val="white"/>
          <w:rtl w:val="0"/>
        </w:rPr>
        <w:t xml:space="preserve">gs://dtc_data_lake_de-zoomcamp-nytaxi/pq/green/2020/*/</w:t>
      </w:r>
      <w:r w:rsidDel="00000000" w:rsidR="00000000" w:rsidRPr="00000000">
        <w:rPr>
          <w:rFonts w:ascii="Fira Code" w:cs="Fira Code" w:eastAsia="Fira Code" w:hAnsi="Fira Code"/>
          <w:color w:val="1d1c1d"/>
          <w:highlight w:val="white"/>
          <w:rtl w:val="0"/>
        </w:rPr>
        <w:t xml:space="preserve"> \</w:t>
      </w:r>
    </w:p>
    <w:p w:rsidR="00000000" w:rsidDel="00000000" w:rsidP="00000000" w:rsidRDefault="00000000" w:rsidRPr="00000000" w14:paraId="00000EF4">
      <w:pPr>
        <w:spacing w:after="0" w:line="240" w:lineRule="auto"/>
        <w:rPr>
          <w:rFonts w:ascii="Fira Code" w:cs="Fira Code" w:eastAsia="Fira Code" w:hAnsi="Fira Code"/>
          <w:color w:val="1d1c1d"/>
          <w:highlight w:val="white"/>
        </w:rPr>
      </w:pPr>
      <w:r w:rsidDel="00000000" w:rsidR="00000000" w:rsidRPr="00000000">
        <w:rPr>
          <w:rFonts w:ascii="Fira Code" w:cs="Fira Code" w:eastAsia="Fira Code" w:hAnsi="Fira Code"/>
          <w:color w:val="1d1c1d"/>
          <w:highlight w:val="white"/>
          <w:rtl w:val="0"/>
        </w:rPr>
        <w:t xml:space="preserve">      --input_yellow=</w:t>
      </w:r>
      <w:r w:rsidDel="00000000" w:rsidR="00000000" w:rsidRPr="00000000">
        <w:rPr>
          <w:rFonts w:ascii="Fira Code" w:cs="Fira Code" w:eastAsia="Fira Code" w:hAnsi="Fira Code"/>
          <w:highlight w:val="white"/>
          <w:rtl w:val="0"/>
        </w:rPr>
        <w:t xml:space="preserve">gs://dtc_data_lake_de-zoomcamp-nytaxi/pq/yellow/2020/*/</w:t>
      </w:r>
      <w:r w:rsidDel="00000000" w:rsidR="00000000" w:rsidRPr="00000000">
        <w:rPr>
          <w:rFonts w:ascii="Fira Code" w:cs="Fira Code" w:eastAsia="Fira Code" w:hAnsi="Fira Code"/>
          <w:color w:val="1d1c1d"/>
          <w:highlight w:val="white"/>
          <w:rtl w:val="0"/>
        </w:rPr>
        <w:t xml:space="preserve"> \</w:t>
      </w:r>
    </w:p>
    <w:p w:rsidR="00000000" w:rsidDel="00000000" w:rsidP="00000000" w:rsidRDefault="00000000" w:rsidRPr="00000000" w14:paraId="00000EF5">
      <w:pPr>
        <w:spacing w:after="0" w:line="240" w:lineRule="auto"/>
        <w:rPr>
          <w:rFonts w:ascii="Fira Code" w:cs="Fira Code" w:eastAsia="Fira Code" w:hAnsi="Fira Code"/>
        </w:rPr>
      </w:pPr>
      <w:r w:rsidDel="00000000" w:rsidR="00000000" w:rsidRPr="00000000">
        <w:rPr>
          <w:rFonts w:ascii="Fira Code" w:cs="Fira Code" w:eastAsia="Fira Code" w:hAnsi="Fira Code"/>
          <w:color w:val="1d1c1d"/>
          <w:highlight w:val="white"/>
          <w:rtl w:val="0"/>
        </w:rPr>
        <w:t xml:space="preserve">      --output=</w:t>
      </w:r>
      <w:r w:rsidDel="00000000" w:rsidR="00000000" w:rsidRPr="00000000">
        <w:rPr>
          <w:rFonts w:ascii="Fira Code" w:cs="Fira Code" w:eastAsia="Fira Code" w:hAnsi="Fira Code"/>
          <w:highlight w:val="white"/>
          <w:rtl w:val="0"/>
        </w:rPr>
        <w:t xml:space="preserve">gs://dtc_data_lake_de-zoomcamp-nytaxi/report-2020</w:t>
      </w:r>
      <w:r w:rsidDel="00000000" w:rsidR="00000000" w:rsidRPr="00000000">
        <w:rPr>
          <w:rFonts w:ascii="Fira Code" w:cs="Fira Code" w:eastAsia="Fira Code" w:hAnsi="Fira Code"/>
          <w:highlight w:val="white"/>
          <w:rtl w:val="0"/>
        </w:rPr>
        <w:t xml:space="preserve"> (edited) </w:t>
      </w:r>
      <w:r w:rsidDel="00000000" w:rsidR="00000000" w:rsidRPr="00000000">
        <w:rPr>
          <w:rtl w:val="0"/>
        </w:rPr>
      </w:r>
    </w:p>
    <w:p w:rsidR="00000000" w:rsidDel="00000000" w:rsidP="00000000" w:rsidRDefault="00000000" w:rsidRPr="00000000" w14:paraId="00000EF6">
      <w:pPr>
        <w:rPr>
          <w:rFonts w:ascii="Fira Code" w:cs="Fira Code" w:eastAsia="Fira Code" w:hAnsi="Fira Code"/>
          <w:color w:val="1d1c1d"/>
          <w:sz w:val="23"/>
          <w:szCs w:val="23"/>
          <w:highlight w:val="white"/>
        </w:rPr>
      </w:pPr>
      <w:r w:rsidDel="00000000" w:rsidR="00000000" w:rsidRPr="00000000">
        <w:rPr>
          <w:rtl w:val="0"/>
        </w:rPr>
      </w:r>
    </w:p>
    <w:p w:rsidR="00000000" w:rsidDel="00000000" w:rsidP="00000000" w:rsidRDefault="00000000" w:rsidRPr="00000000" w14:paraId="00000EF7">
      <w:pPr>
        <w:pStyle w:val="Heading2"/>
        <w:rPr>
          <w:rFonts w:ascii="Fira Code" w:cs="Fira Code" w:eastAsia="Fira Code" w:hAnsi="Fira Code"/>
          <w:b w:val="1"/>
        </w:rPr>
      </w:pPr>
      <w:bookmarkStart w:colFirst="0" w:colLast="0" w:name="_zatb6zd7em4f" w:id="423"/>
      <w:bookmarkEnd w:id="423"/>
      <w:r w:rsidDel="00000000" w:rsidR="00000000" w:rsidRPr="00000000">
        <w:rPr>
          <w:rFonts w:ascii="Fira Code" w:cs="Fira Code" w:eastAsia="Fira Code" w:hAnsi="Fira Code"/>
          <w:b w:val="1"/>
          <w:rtl w:val="0"/>
        </w:rPr>
        <w:t xml:space="preserve">In module 5.3.1, trying to run spark.createDataFrame(df_pandas).show() returns error</w:t>
      </w:r>
    </w:p>
    <w:p w:rsidR="00000000" w:rsidDel="00000000" w:rsidP="00000000" w:rsidRDefault="00000000" w:rsidRPr="00000000" w14:paraId="00000EF8">
      <w:pPr>
        <w:rPr>
          <w:rFonts w:ascii="Fira Code" w:cs="Fira Code" w:eastAsia="Fira Code" w:hAnsi="Fira Code"/>
          <w:color w:val="1d1c1d"/>
          <w:sz w:val="22"/>
          <w:szCs w:val="22"/>
          <w:highlight w:val="white"/>
        </w:rPr>
      </w:pPr>
      <w:r w:rsidDel="00000000" w:rsidR="00000000" w:rsidRPr="00000000">
        <w:rPr>
          <w:rFonts w:ascii="Fira Code" w:cs="Fira Code" w:eastAsia="Fira Code" w:hAnsi="Fira Code"/>
          <w:color w:val="1d1c1d"/>
          <w:sz w:val="22"/>
          <w:szCs w:val="22"/>
          <w:highlight w:val="white"/>
          <w:rtl w:val="0"/>
        </w:rPr>
        <w:t xml:space="preserve">AttributeError: 'DataFrame' object has no attribute 'iteritems'</w:t>
      </w:r>
    </w:p>
    <w:p w:rsidR="00000000" w:rsidDel="00000000" w:rsidP="00000000" w:rsidRDefault="00000000" w:rsidRPr="00000000" w14:paraId="00000EF9">
      <w:pPr>
        <w:rPr>
          <w:rFonts w:ascii="Fira Code" w:cs="Fira Code" w:eastAsia="Fira Code" w:hAnsi="Fira Code"/>
          <w:color w:val="1d1c1d"/>
          <w:sz w:val="22"/>
          <w:szCs w:val="22"/>
          <w:highlight w:val="white"/>
        </w:rPr>
      </w:pPr>
      <w:r w:rsidDel="00000000" w:rsidR="00000000" w:rsidRPr="00000000">
        <w:rPr>
          <w:rFonts w:ascii="Fira Code" w:cs="Fira Code" w:eastAsia="Fira Code" w:hAnsi="Fira Code"/>
          <w:color w:val="1d1c1d"/>
          <w:sz w:val="22"/>
          <w:szCs w:val="22"/>
          <w:highlight w:val="white"/>
          <w:rtl w:val="0"/>
        </w:rPr>
        <w:t xml:space="preserve">this is because the method inside the pyspark refers to a package that has been already deprecated</w:t>
      </w:r>
    </w:p>
    <w:p w:rsidR="00000000" w:rsidDel="00000000" w:rsidP="00000000" w:rsidRDefault="00000000" w:rsidRPr="00000000" w14:paraId="00000EFA">
      <w:pPr>
        <w:rPr>
          <w:rFonts w:ascii="Fira Code" w:cs="Fira Code" w:eastAsia="Fira Code" w:hAnsi="Fira Code"/>
          <w:color w:val="1d1c1d"/>
          <w:sz w:val="22"/>
          <w:szCs w:val="22"/>
          <w:highlight w:val="white"/>
        </w:rPr>
      </w:pPr>
      <w:r w:rsidDel="00000000" w:rsidR="00000000" w:rsidRPr="00000000">
        <w:rPr>
          <w:rFonts w:ascii="Fira Code" w:cs="Fira Code" w:eastAsia="Fira Code" w:hAnsi="Fira Code"/>
          <w:color w:val="1d1c1d"/>
          <w:sz w:val="22"/>
          <w:szCs w:val="22"/>
          <w:highlight w:val="white"/>
          <w:rtl w:val="0"/>
        </w:rPr>
        <w:t xml:space="preserve">(https://stackoverflow.com/questions/76404811/attributeerror-dataframe-object-has-no-attribute-iteritems) </w:t>
      </w:r>
    </w:p>
    <w:p w:rsidR="00000000" w:rsidDel="00000000" w:rsidP="00000000" w:rsidRDefault="00000000" w:rsidRPr="00000000" w14:paraId="00000EFB">
      <w:pPr>
        <w:rPr>
          <w:rFonts w:ascii="Fira Code" w:cs="Fira Code" w:eastAsia="Fira Code" w:hAnsi="Fira Code"/>
          <w:color w:val="1d1c1d"/>
          <w:sz w:val="22"/>
          <w:szCs w:val="22"/>
          <w:highlight w:val="white"/>
        </w:rPr>
      </w:pPr>
      <w:r w:rsidDel="00000000" w:rsidR="00000000" w:rsidRPr="00000000">
        <w:rPr>
          <w:rFonts w:ascii="Fira Code" w:cs="Fira Code" w:eastAsia="Fira Code" w:hAnsi="Fira Code"/>
          <w:color w:val="1d1c1d"/>
          <w:sz w:val="22"/>
          <w:szCs w:val="22"/>
          <w:highlight w:val="white"/>
          <w:rtl w:val="0"/>
        </w:rPr>
        <w:t xml:space="preserve">You can do this code below, which is mentioned in the stackoverflow link above:</w:t>
      </w:r>
    </w:p>
    <w:p w:rsidR="00000000" w:rsidDel="00000000" w:rsidP="00000000" w:rsidRDefault="00000000" w:rsidRPr="00000000" w14:paraId="00000EFC">
      <w:pPr>
        <w:rPr>
          <w:rFonts w:ascii="Fira Code" w:cs="Fira Code" w:eastAsia="Fira Code" w:hAnsi="Fira Code"/>
          <w:color w:val="1d1c1d"/>
          <w:sz w:val="22"/>
          <w:szCs w:val="22"/>
          <w:highlight w:val="white"/>
        </w:rPr>
      </w:pPr>
      <w:r w:rsidDel="00000000" w:rsidR="00000000" w:rsidRPr="00000000">
        <w:rPr>
          <w:rFonts w:ascii="Fira Code" w:cs="Fira Code" w:eastAsia="Fira Code" w:hAnsi="Fira Code"/>
          <w:color w:val="1d1c1d"/>
          <w:sz w:val="22"/>
          <w:szCs w:val="22"/>
          <w:highlight w:val="white"/>
        </w:rPr>
        <w:drawing>
          <wp:inline distB="114300" distT="114300" distL="114300" distR="114300">
            <wp:extent cx="6153150" cy="1914525"/>
            <wp:effectExtent b="0" l="0" r="0" t="0"/>
            <wp:docPr id="71" name="image69.png"/>
            <a:graphic>
              <a:graphicData uri="http://schemas.openxmlformats.org/drawingml/2006/picture">
                <pic:pic>
                  <pic:nvPicPr>
                    <pic:cNvPr id="0" name="image69.png"/>
                    <pic:cNvPicPr preferRelativeResize="0"/>
                  </pic:nvPicPr>
                  <pic:blipFill>
                    <a:blip r:embed="rId248"/>
                    <a:srcRect b="0" l="0" r="0" t="0"/>
                    <a:stretch>
                      <a:fillRect/>
                    </a:stretch>
                  </pic:blipFill>
                  <pic:spPr>
                    <a:xfrm>
                      <a:off x="0" y="0"/>
                      <a:ext cx="61531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EFD">
      <w:pPr>
        <w:rPr>
          <w:rFonts w:ascii="Fira Code" w:cs="Fira Code" w:eastAsia="Fira Code" w:hAnsi="Fira Code"/>
          <w:color w:val="1d1c1d"/>
          <w:sz w:val="22"/>
          <w:szCs w:val="22"/>
          <w:highlight w:val="white"/>
        </w:rPr>
      </w:pPr>
      <w:r w:rsidDel="00000000" w:rsidR="00000000" w:rsidRPr="00000000">
        <w:rPr>
          <w:rtl w:val="0"/>
        </w:rPr>
      </w:r>
    </w:p>
    <w:p w:rsidR="00000000" w:rsidDel="00000000" w:rsidP="00000000" w:rsidRDefault="00000000" w:rsidRPr="00000000" w14:paraId="00000EFE">
      <w:pPr>
        <w:shd w:fill="f8f8f8" w:val="clear"/>
        <w:rPr>
          <w:rFonts w:ascii="Fira Code" w:cs="Fira Code" w:eastAsia="Fira Code" w:hAnsi="Fira Code"/>
          <w:color w:val="1d1c1d"/>
          <w:sz w:val="23"/>
          <w:szCs w:val="23"/>
          <w:highlight w:val="white"/>
        </w:rPr>
      </w:pPr>
      <w:r w:rsidDel="00000000" w:rsidR="00000000" w:rsidRPr="00000000">
        <w:rPr>
          <w:rFonts w:ascii="Fira Code" w:cs="Fira Code" w:eastAsia="Fira Code" w:hAnsi="Fira Code"/>
          <w:color w:val="1d1c1d"/>
          <w:sz w:val="23"/>
          <w:szCs w:val="23"/>
          <w:highlight w:val="white"/>
          <w:rtl w:val="0"/>
        </w:rPr>
        <w:t xml:space="preserve">Q: DE Zoomcamp 5.6.3 - Setting up a Dataproc Cluster I cannot create a cluster and get this message. I tried many times as the FAQ said, but it didn't work. What can I do?</w:t>
      </w:r>
    </w:p>
    <w:p w:rsidR="00000000" w:rsidDel="00000000" w:rsidP="00000000" w:rsidRDefault="00000000" w:rsidRPr="00000000" w14:paraId="00000EFF">
      <w:pPr>
        <w:rPr>
          <w:rFonts w:ascii="Fira Code" w:cs="Fira Code" w:eastAsia="Fira Code" w:hAnsi="Fira Code"/>
          <w:color w:val="1d1c1d"/>
          <w:sz w:val="18"/>
          <w:szCs w:val="18"/>
          <w:highlight w:val="white"/>
        </w:rPr>
      </w:pPr>
      <w:r w:rsidDel="00000000" w:rsidR="00000000" w:rsidRPr="00000000">
        <w:rPr>
          <w:rFonts w:ascii="Fira Code" w:cs="Fira Code" w:eastAsia="Fira Code" w:hAnsi="Fira Code"/>
          <w:color w:val="1d1c1d"/>
          <w:sz w:val="18"/>
          <w:szCs w:val="18"/>
          <w:highlight w:val="white"/>
          <w:rtl w:val="0"/>
        </w:rPr>
        <w:t xml:space="preserve">Error</w:t>
      </w:r>
    </w:p>
    <w:p w:rsidR="00000000" w:rsidDel="00000000" w:rsidP="00000000" w:rsidRDefault="00000000" w:rsidRPr="00000000" w14:paraId="00000F00">
      <w:pPr>
        <w:rPr>
          <w:rFonts w:ascii="Fira Code" w:cs="Fira Code" w:eastAsia="Fira Code" w:hAnsi="Fira Code"/>
          <w:color w:val="1d1c1d"/>
          <w:sz w:val="18"/>
          <w:szCs w:val="18"/>
          <w:highlight w:val="white"/>
        </w:rPr>
      </w:pPr>
      <w:r w:rsidDel="00000000" w:rsidR="00000000" w:rsidRPr="00000000">
        <w:rPr>
          <w:rFonts w:ascii="Fira Code" w:cs="Fira Code" w:eastAsia="Fira Code" w:hAnsi="Fira Code"/>
          <w:color w:val="1d1c1d"/>
          <w:sz w:val="18"/>
          <w:szCs w:val="18"/>
          <w:highlight w:val="white"/>
          <w:rtl w:val="0"/>
        </w:rPr>
        <w:t xml:space="preserve">Insufficient 'SSD_TOTAL_GB' quota. Requested 500.0, available 250.0.</w:t>
      </w:r>
    </w:p>
    <w:p w:rsidR="00000000" w:rsidDel="00000000" w:rsidP="00000000" w:rsidRDefault="00000000" w:rsidRPr="00000000" w14:paraId="00000F01">
      <w:pPr>
        <w:spacing w:after="60" w:before="60" w:line="360.0024000000001" w:lineRule="auto"/>
        <w:rPr>
          <w:rFonts w:ascii="Fira Code" w:cs="Fira Code" w:eastAsia="Fira Code" w:hAnsi="Fira Code"/>
          <w:color w:val="1d1c1d"/>
          <w:sz w:val="18"/>
          <w:szCs w:val="18"/>
          <w:highlight w:val="white"/>
        </w:rPr>
      </w:pPr>
      <w:r w:rsidDel="00000000" w:rsidR="00000000" w:rsidRPr="00000000">
        <w:rPr>
          <w:rFonts w:ascii="Fira Code" w:cs="Fira Code" w:eastAsia="Fira Code" w:hAnsi="Fira Code"/>
          <w:color w:val="1d1c1d"/>
          <w:sz w:val="18"/>
          <w:szCs w:val="18"/>
          <w:highlight w:val="white"/>
          <w:rtl w:val="0"/>
        </w:rPr>
        <w:t xml:space="preserve">Request ID: 17942272465025572271</w:t>
      </w:r>
    </w:p>
    <w:p w:rsidR="00000000" w:rsidDel="00000000" w:rsidP="00000000" w:rsidRDefault="00000000" w:rsidRPr="00000000" w14:paraId="00000F02">
      <w:pPr>
        <w:rPr>
          <w:rFonts w:ascii="Fira Code" w:cs="Fira Code" w:eastAsia="Fira Code" w:hAnsi="Fira Code"/>
          <w:color w:val="1d1c1d"/>
          <w:sz w:val="22"/>
          <w:szCs w:val="22"/>
          <w:highlight w:val="white"/>
        </w:rPr>
      </w:pPr>
      <w:r w:rsidDel="00000000" w:rsidR="00000000" w:rsidRPr="00000000">
        <w:rPr>
          <w:rFonts w:ascii="Fira Code" w:cs="Fira Code" w:eastAsia="Fira Code" w:hAnsi="Fira Code"/>
          <w:color w:val="1d1c1d"/>
          <w:sz w:val="22"/>
          <w:szCs w:val="22"/>
          <w:highlight w:val="white"/>
          <w:rtl w:val="0"/>
        </w:rPr>
        <w:t xml:space="preserve">A: The master and worker nodes are allocated a maximum of 250 GB of memory combined. In the configuration section, adhere to the following specifications:</w:t>
      </w:r>
    </w:p>
    <w:p w:rsidR="00000000" w:rsidDel="00000000" w:rsidP="00000000" w:rsidRDefault="00000000" w:rsidRPr="00000000" w14:paraId="00000F03">
      <w:pPr>
        <w:rPr>
          <w:rFonts w:ascii="Fira Code" w:cs="Fira Code" w:eastAsia="Fira Code" w:hAnsi="Fira Code"/>
          <w:color w:val="1d1c1d"/>
          <w:sz w:val="22"/>
          <w:szCs w:val="22"/>
          <w:highlight w:val="white"/>
        </w:rPr>
      </w:pPr>
      <w:r w:rsidDel="00000000" w:rsidR="00000000" w:rsidRPr="00000000">
        <w:rPr>
          <w:rFonts w:ascii="Fira Code" w:cs="Fira Code" w:eastAsia="Fira Code" w:hAnsi="Fira Code"/>
          <w:color w:val="1d1c1d"/>
          <w:sz w:val="22"/>
          <w:szCs w:val="22"/>
          <w:highlight w:val="white"/>
          <w:rtl w:val="0"/>
        </w:rPr>
        <w:t xml:space="preserve">Master Node:</w:t>
      </w:r>
    </w:p>
    <w:p w:rsidR="00000000" w:rsidDel="00000000" w:rsidP="00000000" w:rsidRDefault="00000000" w:rsidRPr="00000000" w14:paraId="00000F04">
      <w:pPr>
        <w:rPr>
          <w:rFonts w:ascii="Fira Code" w:cs="Fira Code" w:eastAsia="Fira Code" w:hAnsi="Fira Code"/>
          <w:color w:val="1d1c1d"/>
          <w:sz w:val="22"/>
          <w:szCs w:val="22"/>
          <w:highlight w:val="white"/>
        </w:rPr>
      </w:pPr>
      <w:r w:rsidDel="00000000" w:rsidR="00000000" w:rsidRPr="00000000">
        <w:rPr>
          <w:rFonts w:ascii="Fira Code" w:cs="Fira Code" w:eastAsia="Fira Code" w:hAnsi="Fira Code"/>
          <w:color w:val="1d1c1d"/>
          <w:sz w:val="22"/>
          <w:szCs w:val="22"/>
          <w:highlight w:val="white"/>
          <w:rtl w:val="0"/>
        </w:rPr>
        <w:t xml:space="preserve">Machine type: n2-standard-2</w:t>
      </w:r>
    </w:p>
    <w:p w:rsidR="00000000" w:rsidDel="00000000" w:rsidP="00000000" w:rsidRDefault="00000000" w:rsidRPr="00000000" w14:paraId="00000F05">
      <w:pPr>
        <w:rPr>
          <w:rFonts w:ascii="Fira Code" w:cs="Fira Code" w:eastAsia="Fira Code" w:hAnsi="Fira Code"/>
          <w:color w:val="1d1c1d"/>
          <w:sz w:val="22"/>
          <w:szCs w:val="22"/>
          <w:highlight w:val="white"/>
        </w:rPr>
      </w:pPr>
      <w:r w:rsidDel="00000000" w:rsidR="00000000" w:rsidRPr="00000000">
        <w:rPr>
          <w:rFonts w:ascii="Fira Code" w:cs="Fira Code" w:eastAsia="Fira Code" w:hAnsi="Fira Code"/>
          <w:color w:val="1d1c1d"/>
          <w:sz w:val="22"/>
          <w:szCs w:val="22"/>
          <w:highlight w:val="white"/>
          <w:rtl w:val="0"/>
        </w:rPr>
        <w:t xml:space="preserve">Primary disk size: 85 GB</w:t>
      </w:r>
    </w:p>
    <w:p w:rsidR="00000000" w:rsidDel="00000000" w:rsidP="00000000" w:rsidRDefault="00000000" w:rsidRPr="00000000" w14:paraId="00000F06">
      <w:pPr>
        <w:rPr>
          <w:rFonts w:ascii="Fira Code" w:cs="Fira Code" w:eastAsia="Fira Code" w:hAnsi="Fira Code"/>
          <w:color w:val="1d1c1d"/>
          <w:sz w:val="22"/>
          <w:szCs w:val="22"/>
          <w:highlight w:val="white"/>
        </w:rPr>
      </w:pPr>
      <w:r w:rsidDel="00000000" w:rsidR="00000000" w:rsidRPr="00000000">
        <w:rPr>
          <w:rFonts w:ascii="Fira Code" w:cs="Fira Code" w:eastAsia="Fira Code" w:hAnsi="Fira Code"/>
          <w:color w:val="1d1c1d"/>
          <w:sz w:val="22"/>
          <w:szCs w:val="22"/>
          <w:highlight w:val="white"/>
          <w:rtl w:val="0"/>
        </w:rPr>
        <w:t xml:space="preserve">Worker Node:</w:t>
      </w:r>
    </w:p>
    <w:p w:rsidR="00000000" w:rsidDel="00000000" w:rsidP="00000000" w:rsidRDefault="00000000" w:rsidRPr="00000000" w14:paraId="00000F07">
      <w:pPr>
        <w:rPr>
          <w:rFonts w:ascii="Fira Code" w:cs="Fira Code" w:eastAsia="Fira Code" w:hAnsi="Fira Code"/>
          <w:color w:val="1d1c1d"/>
          <w:sz w:val="22"/>
          <w:szCs w:val="22"/>
          <w:highlight w:val="white"/>
        </w:rPr>
      </w:pPr>
      <w:r w:rsidDel="00000000" w:rsidR="00000000" w:rsidRPr="00000000">
        <w:rPr>
          <w:rFonts w:ascii="Fira Code" w:cs="Fira Code" w:eastAsia="Fira Code" w:hAnsi="Fira Code"/>
          <w:color w:val="1d1c1d"/>
          <w:sz w:val="22"/>
          <w:szCs w:val="22"/>
          <w:highlight w:val="white"/>
          <w:rtl w:val="0"/>
        </w:rPr>
        <w:t xml:space="preserve">Number of worker nodes: 2</w:t>
      </w:r>
    </w:p>
    <w:p w:rsidR="00000000" w:rsidDel="00000000" w:rsidP="00000000" w:rsidRDefault="00000000" w:rsidRPr="00000000" w14:paraId="00000F08">
      <w:pPr>
        <w:rPr>
          <w:rFonts w:ascii="Fira Code" w:cs="Fira Code" w:eastAsia="Fira Code" w:hAnsi="Fira Code"/>
          <w:color w:val="1d1c1d"/>
          <w:sz w:val="22"/>
          <w:szCs w:val="22"/>
          <w:highlight w:val="white"/>
        </w:rPr>
      </w:pPr>
      <w:r w:rsidDel="00000000" w:rsidR="00000000" w:rsidRPr="00000000">
        <w:rPr>
          <w:rFonts w:ascii="Fira Code" w:cs="Fira Code" w:eastAsia="Fira Code" w:hAnsi="Fira Code"/>
          <w:color w:val="1d1c1d"/>
          <w:sz w:val="22"/>
          <w:szCs w:val="22"/>
          <w:highlight w:val="white"/>
          <w:rtl w:val="0"/>
        </w:rPr>
        <w:t xml:space="preserve">Machine type: n2-standard-2</w:t>
      </w:r>
    </w:p>
    <w:p w:rsidR="00000000" w:rsidDel="00000000" w:rsidP="00000000" w:rsidRDefault="00000000" w:rsidRPr="00000000" w14:paraId="00000F09">
      <w:pPr>
        <w:rPr>
          <w:rFonts w:ascii="Fira Code" w:cs="Fira Code" w:eastAsia="Fira Code" w:hAnsi="Fira Code"/>
          <w:color w:val="1d1c1d"/>
          <w:sz w:val="22"/>
          <w:szCs w:val="22"/>
          <w:highlight w:val="white"/>
        </w:rPr>
      </w:pPr>
      <w:r w:rsidDel="00000000" w:rsidR="00000000" w:rsidRPr="00000000">
        <w:rPr>
          <w:rFonts w:ascii="Fira Code" w:cs="Fira Code" w:eastAsia="Fira Code" w:hAnsi="Fira Code"/>
          <w:color w:val="1d1c1d"/>
          <w:sz w:val="22"/>
          <w:szCs w:val="22"/>
          <w:highlight w:val="white"/>
          <w:rtl w:val="0"/>
        </w:rPr>
        <w:t xml:space="preserve">Primary disk size: 80 GB</w:t>
      </w:r>
    </w:p>
    <w:p w:rsidR="00000000" w:rsidDel="00000000" w:rsidP="00000000" w:rsidRDefault="00000000" w:rsidRPr="00000000" w14:paraId="00000F0A">
      <w:pPr>
        <w:rPr>
          <w:rFonts w:ascii="Fira Code" w:cs="Fira Code" w:eastAsia="Fira Code" w:hAnsi="Fira Code"/>
          <w:color w:val="1d1c1d"/>
          <w:sz w:val="22"/>
          <w:szCs w:val="22"/>
          <w:highlight w:val="white"/>
        </w:rPr>
      </w:pPr>
      <w:r w:rsidDel="00000000" w:rsidR="00000000" w:rsidRPr="00000000">
        <w:rPr>
          <w:rFonts w:ascii="Fira Code" w:cs="Fira Code" w:eastAsia="Fira Code" w:hAnsi="Fira Code"/>
          <w:color w:val="1d1c1d"/>
          <w:sz w:val="22"/>
          <w:szCs w:val="22"/>
          <w:highlight w:val="white"/>
          <w:rtl w:val="0"/>
        </w:rPr>
        <w:t xml:space="preserve">You can allocate up to 82.5 GB memory for worker nodes, keeping in mind that the total memory allocated across all nodes cannot exceed 250 GB.</w:t>
      </w:r>
    </w:p>
    <w:p w:rsidR="00000000" w:rsidDel="00000000" w:rsidP="00000000" w:rsidRDefault="00000000" w:rsidRPr="00000000" w14:paraId="00000F0B">
      <w:pPr>
        <w:rPr>
          <w:rFonts w:ascii="Fira Code" w:cs="Fira Code" w:eastAsia="Fira Code" w:hAnsi="Fira Code"/>
          <w:color w:val="1d1c1d"/>
          <w:sz w:val="22"/>
          <w:szCs w:val="22"/>
          <w:highlight w:val="white"/>
        </w:rPr>
      </w:pPr>
      <w:r w:rsidDel="00000000" w:rsidR="00000000" w:rsidRPr="00000000">
        <w:rPr>
          <w:rtl w:val="0"/>
        </w:rPr>
      </w:r>
    </w:p>
    <w:p w:rsidR="00000000" w:rsidDel="00000000" w:rsidP="00000000" w:rsidRDefault="00000000" w:rsidRPr="00000000" w14:paraId="00000F0C">
      <w:pPr>
        <w:pStyle w:val="Heading2"/>
        <w:rPr>
          <w:rFonts w:ascii="Fira Code" w:cs="Fira Code" w:eastAsia="Fira Code" w:hAnsi="Fira Code"/>
        </w:rPr>
      </w:pPr>
      <w:bookmarkStart w:colFirst="0" w:colLast="0" w:name="_ckfsegnx7a6k" w:id="424"/>
      <w:bookmarkEnd w:id="424"/>
      <w:r w:rsidDel="00000000" w:rsidR="00000000" w:rsidRPr="00000000">
        <w:rPr>
          <w:rFonts w:ascii="Fira Code" w:cs="Fira Code" w:eastAsia="Fira Code" w:hAnsi="Fira Code"/>
          <w:rtl w:val="0"/>
        </w:rPr>
        <w:t xml:space="preserve">Setting</w:t>
      </w:r>
      <w:r w:rsidDel="00000000" w:rsidR="00000000" w:rsidRPr="00000000">
        <w:rPr>
          <w:rFonts w:ascii="Fira Code" w:cs="Fira Code" w:eastAsia="Fira Code" w:hAnsi="Fira Code"/>
          <w:rtl w:val="0"/>
        </w:rPr>
        <w:t xml:space="preserve"> JAVA_HOME with Homebrew on Apple Silicon</w:t>
      </w:r>
    </w:p>
    <w:p w:rsidR="00000000" w:rsidDel="00000000" w:rsidP="00000000" w:rsidRDefault="00000000" w:rsidRPr="00000000" w14:paraId="00000F0D">
      <w:pPr>
        <w:rPr>
          <w:rFonts w:ascii="Fira Code" w:cs="Fira Code" w:eastAsia="Fira Code" w:hAnsi="Fira Code"/>
        </w:rPr>
      </w:pPr>
      <w:r w:rsidDel="00000000" w:rsidR="00000000" w:rsidRPr="00000000">
        <w:rPr>
          <w:rFonts w:ascii="Fira Code" w:cs="Fira Code" w:eastAsia="Fira Code" w:hAnsi="Fira Code"/>
          <w:rtl w:val="0"/>
        </w:rPr>
        <w:t xml:space="preserve">The MacOS setup instruction (</w:t>
      </w:r>
      <w:hyperlink r:id="rId249">
        <w:r w:rsidDel="00000000" w:rsidR="00000000" w:rsidRPr="00000000">
          <w:rPr>
            <w:rFonts w:ascii="Fira Code" w:cs="Fira Code" w:eastAsia="Fira Code" w:hAnsi="Fira Code"/>
            <w:color w:val="1155cc"/>
            <w:u w:val="single"/>
            <w:rtl w:val="0"/>
          </w:rPr>
          <w:t xml:space="preserve">https://github.com/DataTalksClub/data-engineering-zoomcamp/blob/main/05-batch/setup/macos.md#installing-java</w:t>
        </w:r>
      </w:hyperlink>
      <w:r w:rsidDel="00000000" w:rsidR="00000000" w:rsidRPr="00000000">
        <w:rPr>
          <w:rFonts w:ascii="Fira Code" w:cs="Fira Code" w:eastAsia="Fira Code" w:hAnsi="Fira Code"/>
          <w:rtl w:val="0"/>
        </w:rPr>
        <w:t xml:space="preserve">) for setting the </w:t>
      </w:r>
      <w:r w:rsidDel="00000000" w:rsidR="00000000" w:rsidRPr="00000000">
        <w:rPr>
          <w:rFonts w:ascii="Fira Code" w:cs="Fira Code" w:eastAsia="Fira Code" w:hAnsi="Fira Code"/>
          <w:b w:val="1"/>
          <w:i w:val="1"/>
          <w:rtl w:val="0"/>
        </w:rPr>
        <w:t xml:space="preserve">JAVA_HOME</w:t>
      </w:r>
      <w:r w:rsidDel="00000000" w:rsidR="00000000" w:rsidRPr="00000000">
        <w:rPr>
          <w:rFonts w:ascii="Fira Code" w:cs="Fira Code" w:eastAsia="Fira Code" w:hAnsi="Fira Code"/>
          <w:rtl w:val="0"/>
        </w:rPr>
        <w:t xml:space="preserve"> environment variable is for Intel-based Macs which have a default install location at </w:t>
      </w:r>
      <w:r w:rsidDel="00000000" w:rsidR="00000000" w:rsidRPr="00000000">
        <w:rPr>
          <w:rFonts w:ascii="Fira Code" w:cs="Fira Code" w:eastAsia="Fira Code" w:hAnsi="Fira Code"/>
          <w:rtl w:val="0"/>
        </w:rPr>
        <w:t xml:space="preserve">/usr/local/</w:t>
      </w:r>
      <w:r w:rsidDel="00000000" w:rsidR="00000000" w:rsidRPr="00000000">
        <w:rPr>
          <w:rFonts w:ascii="Fira Code" w:cs="Fira Code" w:eastAsia="Fira Code" w:hAnsi="Fira Code"/>
          <w:rtl w:val="0"/>
        </w:rPr>
        <w:t xml:space="preserve">. If you have an Apple Silicon mac, you will have to set </w:t>
      </w:r>
      <w:r w:rsidDel="00000000" w:rsidR="00000000" w:rsidRPr="00000000">
        <w:rPr>
          <w:rFonts w:ascii="Fira Code" w:cs="Fira Code" w:eastAsia="Fira Code" w:hAnsi="Fira Code"/>
          <w:b w:val="1"/>
          <w:i w:val="1"/>
          <w:rtl w:val="0"/>
        </w:rPr>
        <w:t xml:space="preserve">JAVA_HOME</w:t>
      </w:r>
      <w:r w:rsidDel="00000000" w:rsidR="00000000" w:rsidRPr="00000000">
        <w:rPr>
          <w:rFonts w:ascii="Fira Code" w:cs="Fira Code" w:eastAsia="Fira Code" w:hAnsi="Fira Code"/>
          <w:rtl w:val="0"/>
        </w:rPr>
        <w:t xml:space="preserve"> to /opt/homebrew/, specifically in your .bashrc or .zshrc:</w:t>
      </w:r>
    </w:p>
    <w:p w:rsidR="00000000" w:rsidDel="00000000" w:rsidP="00000000" w:rsidRDefault="00000000" w:rsidRPr="00000000" w14:paraId="00000F0E">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export JAVA_HOME="/opt/homebrew/opt/openjdk/bin"</w:t>
      </w:r>
    </w:p>
    <w:p w:rsidR="00000000" w:rsidDel="00000000" w:rsidP="00000000" w:rsidRDefault="00000000" w:rsidRPr="00000000" w14:paraId="00000F0F">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export PATH="$JAVA_HOME:$PATH"</w:t>
      </w:r>
    </w:p>
    <w:p w:rsidR="00000000" w:rsidDel="00000000" w:rsidP="00000000" w:rsidRDefault="00000000" w:rsidRPr="00000000" w14:paraId="00000F10">
      <w:pPr>
        <w:spacing w:line="240" w:lineRule="auto"/>
        <w:rPr>
          <w:rFonts w:ascii="Fira Code" w:cs="Fira Code" w:eastAsia="Fira Code" w:hAnsi="Fira Code"/>
          <w:shd w:fill="b7b7b7" w:val="clear"/>
        </w:rPr>
      </w:pPr>
      <w:r w:rsidDel="00000000" w:rsidR="00000000" w:rsidRPr="00000000">
        <w:rPr>
          <w:rFonts w:ascii="Fira Code" w:cs="Fira Code" w:eastAsia="Fira Code" w:hAnsi="Fira Code"/>
          <w:rtl w:val="0"/>
        </w:rPr>
        <w:t xml:space="preserve">Confirm that your path was correctly set by running the command: </w:t>
      </w:r>
      <w:r w:rsidDel="00000000" w:rsidR="00000000" w:rsidRPr="00000000">
        <w:rPr>
          <w:rFonts w:ascii="Fira Code" w:cs="Fira Code" w:eastAsia="Fira Code" w:hAnsi="Fira Code"/>
          <w:shd w:fill="b7b7b7" w:val="clear"/>
          <w:rtl w:val="0"/>
        </w:rPr>
        <w:t xml:space="preserve">which java</w:t>
      </w:r>
    </w:p>
    <w:p w:rsidR="00000000" w:rsidDel="00000000" w:rsidP="00000000" w:rsidRDefault="00000000" w:rsidRPr="00000000" w14:paraId="00000F11">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You should expect to see the output:</w:t>
      </w:r>
    </w:p>
    <w:p w:rsidR="00000000" w:rsidDel="00000000" w:rsidP="00000000" w:rsidRDefault="00000000" w:rsidRPr="00000000" w14:paraId="00000F12">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/opt/homebrew/opt/openjdk/bin/java</w:t>
      </w:r>
    </w:p>
    <w:p w:rsidR="00000000" w:rsidDel="00000000" w:rsidP="00000000" w:rsidRDefault="00000000" w:rsidRPr="00000000" w14:paraId="00000F13">
      <w:pPr>
        <w:rPr>
          <w:rFonts w:ascii="Fira Code" w:cs="Fira Code" w:eastAsia="Fira Code" w:hAnsi="Fira Code"/>
        </w:rPr>
      </w:pPr>
      <w:r w:rsidDel="00000000" w:rsidR="00000000" w:rsidRPr="00000000">
        <w:rPr>
          <w:rFonts w:ascii="Fira Code" w:cs="Fira Code" w:eastAsia="Fira Code" w:hAnsi="Fira Code"/>
          <w:rtl w:val="0"/>
        </w:rPr>
        <w:t xml:space="preserve">Reference: </w:t>
      </w:r>
      <w:hyperlink r:id="rId250">
        <w:r w:rsidDel="00000000" w:rsidR="00000000" w:rsidRPr="00000000">
          <w:rPr>
            <w:rFonts w:ascii="Fira Code" w:cs="Fira Code" w:eastAsia="Fira Code" w:hAnsi="Fira Code"/>
            <w:color w:val="1155cc"/>
            <w:u w:val="single"/>
            <w:rtl w:val="0"/>
          </w:rPr>
          <w:t xml:space="preserve">https://docs.brew.sh/Installation</w:t>
        </w:r>
      </w:hyperlink>
      <w:r w:rsidDel="00000000" w:rsidR="00000000" w:rsidRPr="00000000">
        <w:rPr>
          <w:rFonts w:ascii="Fira Code" w:cs="Fira Code" w:eastAsia="Fira Code" w:hAnsi="Fira Code"/>
          <w:rtl w:val="0"/>
        </w:rPr>
        <w:t xml:space="preserve"> </w:t>
      </w:r>
    </w:p>
    <w:p w:rsidR="00000000" w:rsidDel="00000000" w:rsidP="00000000" w:rsidRDefault="00000000" w:rsidRPr="00000000" w14:paraId="00000F14">
      <w:pPr>
        <w:rPr>
          <w:rFonts w:ascii="Fira Code" w:cs="Fira Code" w:eastAsia="Fira Code" w:hAnsi="Fira Code"/>
        </w:rPr>
      </w:pPr>
      <w:r w:rsidDel="00000000" w:rsidR="00000000" w:rsidRPr="00000000">
        <w:rPr>
          <w:rtl w:val="0"/>
        </w:rPr>
      </w:r>
    </w:p>
    <w:p w:rsidR="00000000" w:rsidDel="00000000" w:rsidP="00000000" w:rsidRDefault="00000000" w:rsidRPr="00000000" w14:paraId="00000F15">
      <w:pPr>
        <w:pStyle w:val="Heading2"/>
        <w:rPr>
          <w:rFonts w:ascii="Fira Code" w:cs="Fira Code" w:eastAsia="Fira Code" w:hAnsi="Fira Code"/>
        </w:rPr>
      </w:pPr>
      <w:bookmarkStart w:colFirst="0" w:colLast="0" w:name="_feaz9765jaha" w:id="425"/>
      <w:bookmarkEnd w:id="425"/>
      <w:r w:rsidDel="00000000" w:rsidR="00000000" w:rsidRPr="00000000">
        <w:rPr>
          <w:rFonts w:ascii="Fira Code" w:cs="Fira Code" w:eastAsia="Fira Code" w:hAnsi="Fira Code"/>
          <w:rtl w:val="0"/>
        </w:rPr>
        <w:t xml:space="preserve">Subnetwork 'default' does not support Private Google Access which is required for Dataproc clusters when 'internal_ip_only' is set to 'true'. Enable Private Google Access on subnetwork 'default' or set 'internal_ip_only' to 'false'.</w:t>
      </w:r>
    </w:p>
    <w:p w:rsidR="00000000" w:rsidDel="00000000" w:rsidP="00000000" w:rsidRDefault="00000000" w:rsidRPr="00000000" w14:paraId="00000F16">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Search for VPC in Google Cloud Console</w:t>
      </w:r>
    </w:p>
    <w:p w:rsidR="00000000" w:rsidDel="00000000" w:rsidP="00000000" w:rsidRDefault="00000000" w:rsidRPr="00000000" w14:paraId="00000F17">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Navigate to the second tab “SUBNETS IN CURRENT PROJECT”</w:t>
      </w:r>
    </w:p>
    <w:p w:rsidR="00000000" w:rsidDel="00000000" w:rsidP="00000000" w:rsidRDefault="00000000" w:rsidRPr="00000000" w14:paraId="00000F18">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Look for the region/location where your dataproc will be located and click on it</w:t>
      </w:r>
    </w:p>
    <w:p w:rsidR="00000000" w:rsidDel="00000000" w:rsidP="00000000" w:rsidRDefault="00000000" w:rsidRPr="00000000" w14:paraId="00000F19">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Click the edit button and toggle on the button for “Private Google Access”</w:t>
      </w:r>
    </w:p>
    <w:p w:rsidR="00000000" w:rsidDel="00000000" w:rsidP="00000000" w:rsidRDefault="00000000" w:rsidRPr="00000000" w14:paraId="00000F1A">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Save changes.</w:t>
      </w:r>
    </w:p>
    <w:p w:rsidR="00000000" w:rsidDel="00000000" w:rsidP="00000000" w:rsidRDefault="00000000" w:rsidRPr="00000000" w14:paraId="00000F1B">
      <w:pPr>
        <w:pStyle w:val="Heading1"/>
        <w:spacing w:after="200" w:line="276" w:lineRule="auto"/>
        <w:rPr>
          <w:rFonts w:ascii="Fira Code" w:cs="Fira Code" w:eastAsia="Fira Code" w:hAnsi="Fira Code"/>
          <w:b w:val="1"/>
          <w:sz w:val="46"/>
          <w:szCs w:val="46"/>
        </w:rPr>
      </w:pPr>
      <w:bookmarkStart w:colFirst="0" w:colLast="0" w:name="_a6r752g4lijr" w:id="426"/>
      <w:bookmarkEnd w:id="426"/>
      <w:r w:rsidDel="00000000" w:rsidR="00000000" w:rsidRPr="00000000">
        <w:rPr>
          <w:rFonts w:ascii="Fira Code" w:cs="Fira Code" w:eastAsia="Fira Code" w:hAnsi="Fira Code"/>
          <w:b w:val="1"/>
          <w:sz w:val="46"/>
          <w:szCs w:val="46"/>
          <w:rtl w:val="0"/>
        </w:rPr>
        <w:t xml:space="preserve">Module </w:t>
      </w:r>
      <w:r w:rsidDel="00000000" w:rsidR="00000000" w:rsidRPr="00000000">
        <w:rPr>
          <w:rFonts w:ascii="Fira Code" w:cs="Fira Code" w:eastAsia="Fira Code" w:hAnsi="Fira Code"/>
          <w:b w:val="1"/>
          <w:sz w:val="46"/>
          <w:szCs w:val="46"/>
          <w:rtl w:val="0"/>
        </w:rPr>
        <w:t xml:space="preserve">6: streaming with kafka</w:t>
      </w:r>
    </w:p>
    <w:p w:rsidR="00000000" w:rsidDel="00000000" w:rsidP="00000000" w:rsidRDefault="00000000" w:rsidRPr="00000000" w14:paraId="00000F1C">
      <w:pPr>
        <w:pStyle w:val="Heading2"/>
        <w:spacing w:after="200" w:line="276" w:lineRule="auto"/>
        <w:rPr>
          <w:rFonts w:ascii="Fira Code" w:cs="Fira Code" w:eastAsia="Fira Code" w:hAnsi="Fira Code"/>
          <w:sz w:val="34"/>
          <w:szCs w:val="34"/>
        </w:rPr>
      </w:pPr>
      <w:bookmarkStart w:colFirst="0" w:colLast="0" w:name="_oppe61qf4o7l" w:id="427"/>
      <w:bookmarkEnd w:id="427"/>
      <w:r w:rsidDel="00000000" w:rsidR="00000000" w:rsidRPr="00000000">
        <w:rPr>
          <w:rFonts w:ascii="Fira Code" w:cs="Fira Code" w:eastAsia="Fira Code" w:hAnsi="Fira Code"/>
          <w:b w:val="1"/>
          <w:sz w:val="34"/>
          <w:szCs w:val="34"/>
          <w:rtl w:val="0"/>
        </w:rPr>
        <w:t xml:space="preserve">Could not start docker image “control-center” from the docker-compose.yaml file</w:t>
      </w:r>
      <w:r w:rsidDel="00000000" w:rsidR="00000000" w:rsidRPr="00000000">
        <w:rPr>
          <w:rFonts w:ascii="Fira Code" w:cs="Fira Code" w:eastAsia="Fira Code" w:hAnsi="Fira Code"/>
          <w:sz w:val="34"/>
          <w:szCs w:val="34"/>
          <w:rtl w:val="0"/>
        </w:rPr>
        <w:t xml:space="preserve">.</w:t>
      </w:r>
    </w:p>
    <w:p w:rsidR="00000000" w:rsidDel="00000000" w:rsidP="00000000" w:rsidRDefault="00000000" w:rsidRPr="00000000" w14:paraId="00000F1D">
      <w:pPr>
        <w:rPr>
          <w:rFonts w:ascii="Fira Code" w:cs="Fira Code" w:eastAsia="Fira Code" w:hAnsi="Fira Code"/>
        </w:rPr>
      </w:pPr>
      <w:r w:rsidDel="00000000" w:rsidR="00000000" w:rsidRPr="00000000">
        <w:rPr>
          <w:rFonts w:ascii="Fira Code" w:cs="Fira Code" w:eastAsia="Fira Code" w:hAnsi="Fira Code"/>
          <w:rtl w:val="0"/>
        </w:rPr>
        <w:t xml:space="preserve">Check Docker Compose File:</w:t>
      </w:r>
    </w:p>
    <w:p w:rsidR="00000000" w:rsidDel="00000000" w:rsidP="00000000" w:rsidRDefault="00000000" w:rsidRPr="00000000" w14:paraId="00000F1E">
      <w:pPr>
        <w:rPr>
          <w:rFonts w:ascii="Fira Code" w:cs="Fira Code" w:eastAsia="Fira Code" w:hAnsi="Fira Code"/>
        </w:rPr>
      </w:pPr>
      <w:r w:rsidDel="00000000" w:rsidR="00000000" w:rsidRPr="00000000">
        <w:rPr>
          <w:rFonts w:ascii="Fira Code" w:cs="Fira Code" w:eastAsia="Fira Code" w:hAnsi="Fira Code"/>
          <w:rtl w:val="0"/>
        </w:rPr>
        <w:t xml:space="preserve">Ensure that your docker-compose.yaml file is correctly configured with the necessary details for the "control-center" service. Check the service name, image name, ports, volumes, environment variables, and any other configurations required for the container to start.</w:t>
      </w:r>
      <w:r w:rsidDel="00000000" w:rsidR="00000000" w:rsidRPr="00000000">
        <w:rPr>
          <w:rtl w:val="0"/>
        </w:rPr>
      </w:r>
    </w:p>
    <w:p w:rsidR="00000000" w:rsidDel="00000000" w:rsidP="00000000" w:rsidRDefault="00000000" w:rsidRPr="00000000" w14:paraId="00000F1F">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On Mac OSX 12.2.1 (Monterey) I could not start the kafka control center. I opened Docker Desktop and saw docker images still running from week 4, which I did not see when I typed “docker ps.” I deleted them in docker desktop and then had no problem starting up the kafka environment.</w:t>
      </w:r>
    </w:p>
    <w:p w:rsidR="00000000" w:rsidDel="00000000" w:rsidP="00000000" w:rsidRDefault="00000000" w:rsidRPr="00000000" w14:paraId="00000F20">
      <w:pPr>
        <w:pStyle w:val="Heading2"/>
        <w:spacing w:after="200" w:line="276" w:lineRule="auto"/>
        <w:rPr>
          <w:rFonts w:ascii="Fira Code" w:cs="Fira Code" w:eastAsia="Fira Code" w:hAnsi="Fira Code"/>
          <w:b w:val="1"/>
          <w:sz w:val="34"/>
          <w:szCs w:val="34"/>
        </w:rPr>
      </w:pPr>
      <w:bookmarkStart w:colFirst="0" w:colLast="0" w:name="_aquns8ex863j" w:id="428"/>
      <w:bookmarkEnd w:id="428"/>
      <w:r w:rsidDel="00000000" w:rsidR="00000000" w:rsidRPr="00000000">
        <w:rPr>
          <w:rFonts w:ascii="Fira Code" w:cs="Fira Code" w:eastAsia="Fira Code" w:hAnsi="Fira Code"/>
          <w:b w:val="1"/>
          <w:sz w:val="34"/>
          <w:szCs w:val="34"/>
          <w:rtl w:val="0"/>
        </w:rPr>
        <w:t xml:space="preserve">Module “kafka” not found when trying to run producer.py</w:t>
      </w:r>
    </w:p>
    <w:p w:rsidR="00000000" w:rsidDel="00000000" w:rsidP="00000000" w:rsidRDefault="00000000" w:rsidRPr="00000000" w14:paraId="00000F21">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from Alexey: create a virtual environment and run requirements.txt and the python files in that environment.</w:t>
      </w:r>
    </w:p>
    <w:p w:rsidR="00000000" w:rsidDel="00000000" w:rsidP="00000000" w:rsidRDefault="00000000" w:rsidRPr="00000000" w14:paraId="00000F22">
      <w:pPr>
        <w:shd w:fill="f8f8f8" w:val="clea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To create a virtual env and install packages (run only once)</w:t>
      </w:r>
    </w:p>
    <w:p w:rsidR="00000000" w:rsidDel="00000000" w:rsidP="00000000" w:rsidRDefault="00000000" w:rsidRPr="00000000" w14:paraId="00000F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hd w:fill="f3f3f3" w:val="clear"/>
        </w:rPr>
      </w:pPr>
      <w:r w:rsidDel="00000000" w:rsidR="00000000" w:rsidRPr="00000000">
        <w:rPr>
          <w:rtl w:val="0"/>
        </w:rPr>
      </w:r>
    </w:p>
    <w:p w:rsidR="00000000" w:rsidDel="00000000" w:rsidP="00000000" w:rsidRDefault="00000000" w:rsidRPr="00000000" w14:paraId="00000F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hd w:fill="f3f3f3" w:val="clear"/>
        </w:rPr>
      </w:pPr>
      <w:r w:rsidDel="00000000" w:rsidR="00000000" w:rsidRPr="00000000">
        <w:rPr>
          <w:rFonts w:ascii="Fira Code" w:cs="Fira Code" w:eastAsia="Fira Code" w:hAnsi="Fira Code"/>
          <w:shd w:fill="f3f3f3" w:val="clear"/>
          <w:rtl w:val="0"/>
        </w:rPr>
        <w:t xml:space="preserve">python -m venv env</w:t>
      </w:r>
    </w:p>
    <w:p w:rsidR="00000000" w:rsidDel="00000000" w:rsidP="00000000" w:rsidRDefault="00000000" w:rsidRPr="00000000" w14:paraId="00000F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hd w:fill="f3f3f3" w:val="clear"/>
        </w:rPr>
      </w:pPr>
      <w:r w:rsidDel="00000000" w:rsidR="00000000" w:rsidRPr="00000000">
        <w:rPr>
          <w:rFonts w:ascii="Fira Code" w:cs="Fira Code" w:eastAsia="Fira Code" w:hAnsi="Fira Code"/>
          <w:shd w:fill="f3f3f3" w:val="clear"/>
          <w:rtl w:val="0"/>
        </w:rPr>
        <w:t xml:space="preserve">source env/bin/activate</w:t>
      </w:r>
    </w:p>
    <w:p w:rsidR="00000000" w:rsidDel="00000000" w:rsidP="00000000" w:rsidRDefault="00000000" w:rsidRPr="00000000" w14:paraId="00000F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hd w:fill="f3f3f3" w:val="clear"/>
        </w:rPr>
      </w:pPr>
      <w:r w:rsidDel="00000000" w:rsidR="00000000" w:rsidRPr="00000000">
        <w:rPr>
          <w:rFonts w:ascii="Fira Code" w:cs="Fira Code" w:eastAsia="Fira Code" w:hAnsi="Fira Code"/>
          <w:shd w:fill="f3f3f3" w:val="clear"/>
          <w:rtl w:val="0"/>
        </w:rPr>
        <w:t xml:space="preserve">pip install -r ../requirements.txt</w:t>
      </w:r>
    </w:p>
    <w:p w:rsidR="00000000" w:rsidDel="00000000" w:rsidP="00000000" w:rsidRDefault="00000000" w:rsidRPr="00000000" w14:paraId="00000F27">
      <w:pPr>
        <w:shd w:fill="f8f8f8" w:val="clear"/>
        <w:spacing w:after="200" w:line="276" w:lineRule="auto"/>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To activate it (you'll need to run it every time you need the virtual env):</w:t>
      </w:r>
    </w:p>
    <w:p w:rsidR="00000000" w:rsidDel="00000000" w:rsidP="00000000" w:rsidRDefault="00000000" w:rsidRPr="00000000" w14:paraId="00000F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F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source env/bin/activate</w:t>
      </w:r>
    </w:p>
    <w:p w:rsidR="00000000" w:rsidDel="00000000" w:rsidP="00000000" w:rsidRDefault="00000000" w:rsidRPr="00000000" w14:paraId="00000F2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2B">
      <w:pPr>
        <w:shd w:fill="f8f8f8" w:val="clear"/>
        <w:spacing w:after="200" w:line="276" w:lineRule="auto"/>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To deactivate it:</w:t>
      </w:r>
    </w:p>
    <w:p w:rsidR="00000000" w:rsidDel="00000000" w:rsidP="00000000" w:rsidRDefault="00000000" w:rsidRPr="00000000" w14:paraId="00000F2C">
      <w:pPr>
        <w:spacing w:after="200" w:before="60" w:line="276" w:lineRule="auto"/>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F2D">
      <w:pPr>
        <w:spacing w:after="200" w:before="60" w:line="276" w:lineRule="auto"/>
        <w:rPr>
          <w:rFonts w:ascii="Fira Code" w:cs="Fira Code" w:eastAsia="Fira Code" w:hAnsi="Fira Code"/>
          <w:sz w:val="20"/>
          <w:szCs w:val="20"/>
        </w:rPr>
      </w:pPr>
      <w:r w:rsidDel="00000000" w:rsidR="00000000" w:rsidRPr="00000000">
        <w:rPr>
          <w:rFonts w:ascii="Fira Code" w:cs="Fira Code" w:eastAsia="Fira Code" w:hAnsi="Fira Code"/>
          <w:sz w:val="24"/>
          <w:szCs w:val="24"/>
          <w:shd w:fill="f3f3f3" w:val="clear"/>
          <w:rtl w:val="0"/>
        </w:rPr>
        <w:t xml:space="preserve">deactivate</w:t>
      </w:r>
      <w:r w:rsidDel="00000000" w:rsidR="00000000" w:rsidRPr="00000000">
        <w:rPr>
          <w:rtl w:val="0"/>
        </w:rPr>
      </w:r>
    </w:p>
    <w:p w:rsidR="00000000" w:rsidDel="00000000" w:rsidP="00000000" w:rsidRDefault="00000000" w:rsidRPr="00000000" w14:paraId="00000F2E">
      <w:pPr>
        <w:shd w:fill="f8f8f8" w:val="clear"/>
        <w:spacing w:after="200" w:line="276" w:lineRule="auto"/>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This works on MacOS, Linux and Windows - but for Windows the path is slightly different (it's </w:t>
      </w:r>
      <w:r w:rsidDel="00000000" w:rsidR="00000000" w:rsidRPr="00000000">
        <w:rPr>
          <w:rFonts w:ascii="Fira Code" w:cs="Fira Code" w:eastAsia="Fira Code" w:hAnsi="Fira Code"/>
          <w:sz w:val="20"/>
          <w:szCs w:val="20"/>
          <w:rtl w:val="0"/>
        </w:rPr>
        <w:t xml:space="preserve">env/Scripts/activate</w:t>
      </w:r>
      <w:r w:rsidDel="00000000" w:rsidR="00000000" w:rsidRPr="00000000">
        <w:rPr>
          <w:rFonts w:ascii="Fira Code" w:cs="Fira Code" w:eastAsia="Fira Code" w:hAnsi="Fira Code"/>
          <w:sz w:val="25"/>
          <w:szCs w:val="25"/>
          <w:rtl w:val="0"/>
        </w:rPr>
        <w:t xml:space="preserve">)</w:t>
      </w:r>
    </w:p>
    <w:p w:rsidR="00000000" w:rsidDel="00000000" w:rsidP="00000000" w:rsidRDefault="00000000" w:rsidRPr="00000000" w14:paraId="00000F2F">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30">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Also the virtual environment should be created only to run the python file. Docker images should first all be up and running.</w:t>
      </w:r>
      <w:r w:rsidDel="00000000" w:rsidR="00000000" w:rsidRPr="00000000">
        <w:rPr>
          <w:rtl w:val="0"/>
        </w:rPr>
      </w:r>
    </w:p>
    <w:p w:rsidR="00000000" w:rsidDel="00000000" w:rsidP="00000000" w:rsidRDefault="00000000" w:rsidRPr="00000000" w14:paraId="00000F31">
      <w:pPr>
        <w:pStyle w:val="Heading2"/>
        <w:spacing w:after="200" w:line="276" w:lineRule="auto"/>
        <w:rPr>
          <w:rFonts w:ascii="Fira Code" w:cs="Fira Code" w:eastAsia="Fira Code" w:hAnsi="Fira Code"/>
          <w:sz w:val="26"/>
          <w:szCs w:val="26"/>
        </w:rPr>
      </w:pPr>
      <w:bookmarkStart w:colFirst="0" w:colLast="0" w:name="_86oebqa7c90" w:id="429"/>
      <w:bookmarkEnd w:id="429"/>
      <w:r w:rsidDel="00000000" w:rsidR="00000000" w:rsidRPr="00000000">
        <w:rPr>
          <w:rFonts w:ascii="Fira Code" w:cs="Fira Code" w:eastAsia="Fira Code" w:hAnsi="Fira Code"/>
          <w:b w:val="1"/>
          <w:sz w:val="34"/>
          <w:szCs w:val="34"/>
          <w:rtl w:val="0"/>
        </w:rPr>
        <w:t xml:space="preserve">Error importing cimpl dll when running avro examples</w:t>
      </w:r>
      <w:r w:rsidDel="00000000" w:rsidR="00000000" w:rsidRPr="00000000">
        <w:rPr>
          <w:rtl w:val="0"/>
        </w:rPr>
      </w:r>
    </w:p>
    <w:p w:rsidR="00000000" w:rsidDel="00000000" w:rsidP="00000000" w:rsidRDefault="00000000" w:rsidRPr="00000000" w14:paraId="00000F32">
      <w:pPr>
        <w:spacing w:after="200" w:line="276" w:lineRule="auto"/>
        <w:rPr>
          <w:rFonts w:ascii="Fira Code" w:cs="Fira Code" w:eastAsia="Fira Code" w:hAnsi="Fira Code"/>
        </w:rPr>
      </w:pPr>
      <w:r w:rsidDel="00000000" w:rsidR="00000000" w:rsidRPr="00000000">
        <w:rPr>
          <w:rFonts w:ascii="Fira Code" w:cs="Fira Code" w:eastAsia="Fira Code" w:hAnsi="Fira Code"/>
          <w:rtl w:val="0"/>
        </w:rPr>
        <w:t xml:space="preserve">ImportError: DLL load failed while importing cimpl: The specified module could not be found</w:t>
      </w:r>
    </w:p>
    <w:p w:rsidR="00000000" w:rsidDel="00000000" w:rsidP="00000000" w:rsidRDefault="00000000" w:rsidRPr="00000000" w14:paraId="00000F33">
      <w:pPr>
        <w:spacing w:after="200" w:line="276" w:lineRule="auto"/>
        <w:rPr>
          <w:rFonts w:ascii="Fira Code" w:cs="Fira Code" w:eastAsia="Fira Code" w:hAnsi="Fira Code"/>
        </w:rPr>
      </w:pPr>
      <w:r w:rsidDel="00000000" w:rsidR="00000000" w:rsidRPr="00000000">
        <w:rPr>
          <w:rFonts w:ascii="Fira Code" w:cs="Fira Code" w:eastAsia="Fira Code" w:hAnsi="Fira Code"/>
          <w:rtl w:val="0"/>
        </w:rPr>
        <w:t xml:space="preserve">Verify Python Version:</w:t>
      </w:r>
    </w:p>
    <w:p w:rsidR="00000000" w:rsidDel="00000000" w:rsidP="00000000" w:rsidRDefault="00000000" w:rsidRPr="00000000" w14:paraId="00000F34">
      <w:pPr>
        <w:spacing w:after="200" w:line="276" w:lineRule="auto"/>
        <w:rPr>
          <w:rFonts w:ascii="Fira Code" w:cs="Fira Code" w:eastAsia="Fira Code" w:hAnsi="Fira Code"/>
        </w:rPr>
      </w:pPr>
      <w:r w:rsidDel="00000000" w:rsidR="00000000" w:rsidRPr="00000000">
        <w:rPr>
          <w:rFonts w:ascii="Fira Code" w:cs="Fira Code" w:eastAsia="Fira Code" w:hAnsi="Fira Code"/>
          <w:rtl w:val="0"/>
        </w:rPr>
        <w:t xml:space="preserve">Make sure you are using a compatible version of Python with the Avro library. Check the Python version and compatibility requirements specified by the Avro library documentation.</w:t>
      </w:r>
    </w:p>
    <w:p w:rsidR="00000000" w:rsidDel="00000000" w:rsidP="00000000" w:rsidRDefault="00000000" w:rsidRPr="00000000" w14:paraId="00000F35">
      <w:pPr>
        <w:spacing w:after="200" w:line="276" w:lineRule="auto"/>
        <w:rPr>
          <w:rFonts w:ascii="Fira Code" w:cs="Fira Code" w:eastAsia="Fira Code" w:hAnsi="Fira Code"/>
          <w:sz w:val="26"/>
          <w:szCs w:val="26"/>
        </w:rPr>
      </w:pPr>
      <w:r w:rsidDel="00000000" w:rsidR="00000000" w:rsidRPr="00000000">
        <w:rPr>
          <w:rFonts w:ascii="Fira Code" w:cs="Fira Code" w:eastAsia="Fira Code" w:hAnsi="Fira Code"/>
          <w:sz w:val="26"/>
          <w:szCs w:val="26"/>
          <w:rtl w:val="0"/>
        </w:rPr>
        <w:t xml:space="preserve">... you may have to load </w:t>
      </w:r>
      <w:r w:rsidDel="00000000" w:rsidR="00000000" w:rsidRPr="00000000">
        <w:rPr>
          <w:rFonts w:ascii="Fira Code" w:cs="Fira Code" w:eastAsia="Fira Code" w:hAnsi="Fira Code"/>
          <w:rtl w:val="0"/>
        </w:rPr>
        <w:t xml:space="preserve">librdkafka-5d2e2910.dll</w:t>
      </w:r>
      <w:r w:rsidDel="00000000" w:rsidR="00000000" w:rsidRPr="00000000">
        <w:rPr>
          <w:rFonts w:ascii="Fira Code" w:cs="Fira Code" w:eastAsia="Fira Code" w:hAnsi="Fira Code"/>
          <w:sz w:val="26"/>
          <w:szCs w:val="26"/>
          <w:rtl w:val="0"/>
        </w:rPr>
        <w:t xml:space="preserve"> in the code. Add this before importing avro:</w:t>
      </w:r>
    </w:p>
    <w:p w:rsidR="00000000" w:rsidDel="00000000" w:rsidP="00000000" w:rsidRDefault="00000000" w:rsidRPr="00000000" w14:paraId="00000F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from ctypes import CDLL</w:t>
      </w:r>
    </w:p>
    <w:p w:rsidR="00000000" w:rsidDel="00000000" w:rsidP="00000000" w:rsidRDefault="00000000" w:rsidRPr="00000000" w14:paraId="00000F37">
      <w:pPr>
        <w:spacing w:after="200" w:line="276" w:lineRule="auto"/>
        <w:rPr>
          <w:rFonts w:ascii="Fira Code" w:cs="Fira Code" w:eastAsia="Fira Code" w:hAnsi="Fira Code"/>
        </w:rPr>
      </w:pPr>
      <w:r w:rsidDel="00000000" w:rsidR="00000000" w:rsidRPr="00000000">
        <w:rPr>
          <w:rFonts w:ascii="Fira Code" w:cs="Fira Code" w:eastAsia="Fira Code" w:hAnsi="Fira Code"/>
          <w:rtl w:val="0"/>
        </w:rPr>
        <w:t xml:space="preserve">CDLL("C:\\Users\\YOUR_USER_NAME\\anaconda3\\envs\\dtcde\\Lib\\site-packages\\confluent_kafka.libs\librdkafka-5d2e2910.dll")</w:t>
      </w:r>
    </w:p>
    <w:p w:rsidR="00000000" w:rsidDel="00000000" w:rsidP="00000000" w:rsidRDefault="00000000" w:rsidRPr="00000000" w14:paraId="00000F38">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It seems that the error may occur depending on the OS and python version installed.</w:t>
      </w:r>
    </w:p>
    <w:p w:rsidR="00000000" w:rsidDel="00000000" w:rsidP="00000000" w:rsidRDefault="00000000" w:rsidRPr="00000000" w14:paraId="00000F39">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3A">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ALTERNATIVE:</w:t>
      </w:r>
    </w:p>
    <w:p w:rsidR="00000000" w:rsidDel="00000000" w:rsidP="00000000" w:rsidRDefault="00000000" w:rsidRPr="00000000" w14:paraId="00000F3B">
      <w:pPr>
        <w:spacing w:after="200" w:line="276" w:lineRule="auto"/>
        <w:rPr>
          <w:rFonts w:ascii="Fira Code" w:cs="Fira Code" w:eastAsia="Fira Code" w:hAnsi="Fira Code"/>
        </w:rPr>
      </w:pPr>
      <w:r w:rsidDel="00000000" w:rsidR="00000000" w:rsidRPr="00000000">
        <w:rPr>
          <w:rFonts w:ascii="Fira Code" w:cs="Fira Code" w:eastAsia="Fira Code" w:hAnsi="Fira Code"/>
          <w:rtl w:val="0"/>
        </w:rPr>
        <w:t xml:space="preserve">ImportError: DLL load failed while importing cimpl</w:t>
      </w:r>
    </w:p>
    <w:p w:rsidR="00000000" w:rsidDel="00000000" w:rsidP="00000000" w:rsidRDefault="00000000" w:rsidRPr="00000000" w14:paraId="00000F3C">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3D">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w:t>
      </w:r>
      <w:r w:rsidDel="00000000" w:rsidR="00000000" w:rsidRPr="00000000">
        <w:rPr>
          <w:rFonts w:ascii="Fira Code" w:cs="Fira Code" w:eastAsia="Fira Code" w:hAnsi="Fira Code"/>
          <w:sz w:val="24"/>
          <w:szCs w:val="24"/>
          <w:shd w:fill="f3f3f3" w:val="clear"/>
          <w:rtl w:val="0"/>
        </w:rPr>
        <w:t xml:space="preserve">$env:CONDA_DLL_SEARCH_MODIFICATION_ENABLE=1</w:t>
      </w:r>
      <w:r w:rsidDel="00000000" w:rsidR="00000000" w:rsidRPr="00000000">
        <w:rPr>
          <w:rFonts w:ascii="Fira Code" w:cs="Fira Code" w:eastAsia="Fira Code" w:hAnsi="Fira Code"/>
          <w:sz w:val="24"/>
          <w:szCs w:val="24"/>
          <w:rtl w:val="0"/>
        </w:rPr>
        <w:t xml:space="preserve"> in Powershell. </w:t>
      </w:r>
    </w:p>
    <w:p w:rsidR="00000000" w:rsidDel="00000000" w:rsidP="00000000" w:rsidRDefault="00000000" w:rsidRPr="00000000" w14:paraId="00000F3E">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need to set this DLL manually in Conda Env.</w:t>
      </w:r>
    </w:p>
    <w:p w:rsidR="00000000" w:rsidDel="00000000" w:rsidP="00000000" w:rsidRDefault="00000000" w:rsidRPr="00000000" w14:paraId="00000F3F">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Source: </w:t>
      </w:r>
      <w:hyperlink r:id="rId251">
        <w:r w:rsidDel="00000000" w:rsidR="00000000" w:rsidRPr="00000000">
          <w:rPr>
            <w:rFonts w:ascii="Fira Code" w:cs="Fira Code" w:eastAsia="Fira Code" w:hAnsi="Fira Code"/>
            <w:sz w:val="24"/>
            <w:szCs w:val="24"/>
            <w:u w:val="single"/>
            <w:rtl w:val="0"/>
          </w:rPr>
          <w:t xml:space="preserve">https://githubhot.com/repo/confluentinc/confluent-kafka-python/issues/1186?page=2</w:t>
        </w:r>
      </w:hyperlink>
      <w:r w:rsidDel="00000000" w:rsidR="00000000" w:rsidRPr="00000000">
        <w:rPr>
          <w:rtl w:val="0"/>
        </w:rPr>
      </w:r>
    </w:p>
    <w:p w:rsidR="00000000" w:rsidDel="00000000" w:rsidP="00000000" w:rsidRDefault="00000000" w:rsidRPr="00000000" w14:paraId="00000F40">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41">
      <w:pPr>
        <w:pStyle w:val="Heading2"/>
        <w:spacing w:after="200" w:line="276" w:lineRule="auto"/>
        <w:rPr>
          <w:rFonts w:ascii="Fira Code" w:cs="Fira Code" w:eastAsia="Fira Code" w:hAnsi="Fira Code"/>
          <w:sz w:val="34"/>
          <w:szCs w:val="34"/>
        </w:rPr>
      </w:pPr>
      <w:bookmarkStart w:colFirst="0" w:colLast="0" w:name="_hnizzwrvxtwc" w:id="430"/>
      <w:bookmarkEnd w:id="430"/>
      <w:r w:rsidDel="00000000" w:rsidR="00000000" w:rsidRPr="00000000">
        <w:rPr>
          <w:rFonts w:ascii="Fira Code" w:cs="Fira Code" w:eastAsia="Fira Code" w:hAnsi="Fira Code"/>
          <w:b w:val="1"/>
          <w:sz w:val="34"/>
          <w:szCs w:val="34"/>
          <w:rtl w:val="0"/>
        </w:rPr>
        <w:t xml:space="preserve">ModuleNotFoundError: No module named 'avro'</w:t>
      </w:r>
      <w:r w:rsidDel="00000000" w:rsidR="00000000" w:rsidRPr="00000000">
        <w:rPr>
          <w:rtl w:val="0"/>
        </w:rPr>
      </w:r>
    </w:p>
    <w:p w:rsidR="00000000" w:rsidDel="00000000" w:rsidP="00000000" w:rsidRDefault="00000000" w:rsidRPr="00000000" w14:paraId="00000F42">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w:t>
      </w:r>
      <w:r w:rsidDel="00000000" w:rsidR="00000000" w:rsidRPr="00000000">
        <w:rPr>
          <w:rFonts w:ascii="Fira Code" w:cs="Fira Code" w:eastAsia="Fira Code" w:hAnsi="Fira Code"/>
          <w:sz w:val="24"/>
          <w:szCs w:val="24"/>
          <w:shd w:fill="f3f3f3" w:val="clear"/>
          <w:rtl w:val="0"/>
        </w:rPr>
        <w:t xml:space="preserve">pip install confluent-kafka[avro]. </w:t>
      </w:r>
      <w:r w:rsidDel="00000000" w:rsidR="00000000" w:rsidRPr="00000000">
        <w:rPr>
          <w:rtl w:val="0"/>
        </w:rPr>
      </w:r>
    </w:p>
    <w:p w:rsidR="00000000" w:rsidDel="00000000" w:rsidP="00000000" w:rsidRDefault="00000000" w:rsidRPr="00000000" w14:paraId="00000F43">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some reason, Conda also doesn't include this when installing confluent-kafka via pip.</w:t>
      </w:r>
    </w:p>
    <w:p w:rsidR="00000000" w:rsidDel="00000000" w:rsidP="00000000" w:rsidRDefault="00000000" w:rsidRPr="00000000" w14:paraId="00000F44">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45">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More sources on Anaconda and confluent-kafka issues:</w:t>
      </w:r>
    </w:p>
    <w:p w:rsidR="00000000" w:rsidDel="00000000" w:rsidP="00000000" w:rsidRDefault="00000000" w:rsidRPr="00000000" w14:paraId="00000F46">
      <w:pPr>
        <w:numPr>
          <w:ilvl w:val="0"/>
          <w:numId w:val="100"/>
        </w:numPr>
        <w:spacing w:after="200" w:line="276" w:lineRule="auto"/>
        <w:ind w:left="720" w:hanging="360"/>
        <w:rPr>
          <w:rFonts w:ascii="Fira Code" w:cs="Fira Code" w:eastAsia="Fira Code" w:hAnsi="Fira Code"/>
          <w:sz w:val="24"/>
          <w:szCs w:val="24"/>
        </w:rPr>
      </w:pPr>
      <w:hyperlink r:id="rId252">
        <w:r w:rsidDel="00000000" w:rsidR="00000000" w:rsidRPr="00000000">
          <w:rPr>
            <w:rFonts w:ascii="Fira Code" w:cs="Fira Code" w:eastAsia="Fira Code" w:hAnsi="Fira Code"/>
            <w:sz w:val="24"/>
            <w:szCs w:val="24"/>
            <w:u w:val="single"/>
            <w:rtl w:val="0"/>
          </w:rPr>
          <w:t xml:space="preserve">https://github.com/confluentinc/confluent-kafka-python/issues/590</w:t>
        </w:r>
      </w:hyperlink>
      <w:r w:rsidDel="00000000" w:rsidR="00000000" w:rsidRPr="00000000">
        <w:rPr>
          <w:rtl w:val="0"/>
        </w:rPr>
      </w:r>
    </w:p>
    <w:p w:rsidR="00000000" w:rsidDel="00000000" w:rsidP="00000000" w:rsidRDefault="00000000" w:rsidRPr="00000000" w14:paraId="00000F47">
      <w:pPr>
        <w:numPr>
          <w:ilvl w:val="0"/>
          <w:numId w:val="100"/>
        </w:numPr>
        <w:spacing w:after="200" w:before="0" w:line="276" w:lineRule="auto"/>
        <w:ind w:left="720" w:hanging="360"/>
        <w:rPr>
          <w:rFonts w:ascii="Fira Code" w:cs="Fira Code" w:eastAsia="Fira Code" w:hAnsi="Fira Code"/>
          <w:sz w:val="24"/>
          <w:szCs w:val="24"/>
        </w:rPr>
      </w:pPr>
      <w:hyperlink r:id="rId253">
        <w:r w:rsidDel="00000000" w:rsidR="00000000" w:rsidRPr="00000000">
          <w:rPr>
            <w:rFonts w:ascii="Fira Code" w:cs="Fira Code" w:eastAsia="Fira Code" w:hAnsi="Fira Code"/>
            <w:sz w:val="24"/>
            <w:szCs w:val="24"/>
            <w:u w:val="single"/>
            <w:rtl w:val="0"/>
          </w:rPr>
          <w:t xml:space="preserve">https://github.com/confluentinc/confluent-kafka-python/issues/1221</w:t>
        </w:r>
      </w:hyperlink>
      <w:r w:rsidDel="00000000" w:rsidR="00000000" w:rsidRPr="00000000">
        <w:rPr>
          <w:rtl w:val="0"/>
        </w:rPr>
      </w:r>
    </w:p>
    <w:p w:rsidR="00000000" w:rsidDel="00000000" w:rsidP="00000000" w:rsidRDefault="00000000" w:rsidRPr="00000000" w14:paraId="00000F48">
      <w:pPr>
        <w:numPr>
          <w:ilvl w:val="0"/>
          <w:numId w:val="100"/>
        </w:numPr>
        <w:spacing w:after="200" w:line="276" w:lineRule="auto"/>
        <w:ind w:left="720" w:hanging="360"/>
        <w:rPr>
          <w:rFonts w:ascii="Fira Code" w:cs="Fira Code" w:eastAsia="Fira Code" w:hAnsi="Fira Code"/>
          <w:sz w:val="24"/>
          <w:szCs w:val="24"/>
        </w:rPr>
      </w:pPr>
      <w:hyperlink r:id="rId254">
        <w:r w:rsidDel="00000000" w:rsidR="00000000" w:rsidRPr="00000000">
          <w:rPr>
            <w:rFonts w:ascii="Fira Code" w:cs="Fira Code" w:eastAsia="Fira Code" w:hAnsi="Fira Code"/>
            <w:sz w:val="24"/>
            <w:szCs w:val="24"/>
            <w:u w:val="single"/>
            <w:rtl w:val="0"/>
          </w:rPr>
          <w:t xml:space="preserve">https://stackoverflow.com/questions/69085157/cannot-import-producer-from-confluent-kafka</w:t>
        </w:r>
      </w:hyperlink>
      <w:r w:rsidDel="00000000" w:rsidR="00000000" w:rsidRPr="00000000">
        <w:rPr>
          <w:rtl w:val="0"/>
        </w:rPr>
      </w:r>
    </w:p>
    <w:p w:rsidR="00000000" w:rsidDel="00000000" w:rsidP="00000000" w:rsidRDefault="00000000" w:rsidRPr="00000000" w14:paraId="00000F49">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4A">
      <w:pPr>
        <w:pStyle w:val="Heading2"/>
        <w:spacing w:after="200" w:lineRule="auto"/>
        <w:rPr>
          <w:rFonts w:ascii="Fira Code" w:cs="Fira Code" w:eastAsia="Fira Code" w:hAnsi="Fira Code"/>
          <w:sz w:val="34"/>
          <w:szCs w:val="34"/>
        </w:rPr>
      </w:pPr>
      <w:bookmarkStart w:colFirst="0" w:colLast="0" w:name="_k2bspmp7bus" w:id="431"/>
      <w:bookmarkEnd w:id="431"/>
      <w:r w:rsidDel="00000000" w:rsidR="00000000" w:rsidRPr="00000000">
        <w:rPr>
          <w:rFonts w:ascii="Fira Code" w:cs="Fira Code" w:eastAsia="Fira Code" w:hAnsi="Fira Code"/>
          <w:sz w:val="34"/>
          <w:szCs w:val="34"/>
          <w:rtl w:val="0"/>
        </w:rPr>
        <w:t xml:space="preserve">Error while running python3 stream.py worker</w:t>
      </w:r>
    </w:p>
    <w:p w:rsidR="00000000" w:rsidDel="00000000" w:rsidP="00000000" w:rsidRDefault="00000000" w:rsidRPr="00000000" w14:paraId="00000F4B">
      <w:pPr>
        <w:spacing w:after="200" w:line="276"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rtl w:val="0"/>
        </w:rPr>
        <w:t xml:space="preserve">If you get an error while running the command </w:t>
      </w:r>
      <w:r w:rsidDel="00000000" w:rsidR="00000000" w:rsidRPr="00000000">
        <w:rPr>
          <w:rFonts w:ascii="Fira Code" w:cs="Fira Code" w:eastAsia="Fira Code" w:hAnsi="Fira Code"/>
          <w:sz w:val="24"/>
          <w:szCs w:val="24"/>
          <w:shd w:fill="f3f3f3" w:val="clear"/>
          <w:rtl w:val="0"/>
        </w:rPr>
        <w:t xml:space="preserve">python3 stream.py worker</w:t>
      </w:r>
    </w:p>
    <w:p w:rsidR="00000000" w:rsidDel="00000000" w:rsidP="00000000" w:rsidRDefault="00000000" w:rsidRPr="00000000" w14:paraId="00000F4C">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Run </w:t>
      </w:r>
      <w:r w:rsidDel="00000000" w:rsidR="00000000" w:rsidRPr="00000000">
        <w:rPr>
          <w:rFonts w:ascii="Fira Code" w:cs="Fira Code" w:eastAsia="Fira Code" w:hAnsi="Fira Code"/>
          <w:sz w:val="24"/>
          <w:szCs w:val="24"/>
          <w:shd w:fill="f3f3f3" w:val="clear"/>
          <w:rtl w:val="0"/>
        </w:rPr>
        <w:t xml:space="preserve">pip uninstall kafka-python</w:t>
      </w:r>
      <w:r w:rsidDel="00000000" w:rsidR="00000000" w:rsidRPr="00000000">
        <w:rPr>
          <w:rtl w:val="0"/>
        </w:rPr>
      </w:r>
    </w:p>
    <w:p w:rsidR="00000000" w:rsidDel="00000000" w:rsidP="00000000" w:rsidRDefault="00000000" w:rsidRPr="00000000" w14:paraId="00000F4D">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Then run </w:t>
      </w:r>
      <w:r w:rsidDel="00000000" w:rsidR="00000000" w:rsidRPr="00000000">
        <w:rPr>
          <w:rFonts w:ascii="Fira Code" w:cs="Fira Code" w:eastAsia="Fira Code" w:hAnsi="Fira Code"/>
          <w:sz w:val="24"/>
          <w:szCs w:val="24"/>
          <w:shd w:fill="f3f3f3" w:val="clear"/>
          <w:rtl w:val="0"/>
        </w:rPr>
        <w:t xml:space="preserve">pip install kafka-python==1.4.6</w:t>
      </w:r>
      <w:r w:rsidDel="00000000" w:rsidR="00000000" w:rsidRPr="00000000">
        <w:rPr>
          <w:rtl w:val="0"/>
        </w:rPr>
      </w:r>
    </w:p>
    <w:p w:rsidR="00000000" w:rsidDel="00000000" w:rsidP="00000000" w:rsidRDefault="00000000" w:rsidRPr="00000000" w14:paraId="00000F4E">
      <w:pPr>
        <w:pStyle w:val="Heading3"/>
        <w:rPr>
          <w:rFonts w:ascii="Fira Code" w:cs="Fira Code" w:eastAsia="Fira Code" w:hAnsi="Fira Code"/>
          <w:color w:val="212529"/>
          <w:shd w:fill="f8f9fa" w:val="clear"/>
        </w:rPr>
      </w:pPr>
      <w:bookmarkStart w:colFirst="0" w:colLast="0" w:name="_pvd8hsefzub2" w:id="432"/>
      <w:bookmarkEnd w:id="432"/>
      <w:r w:rsidDel="00000000" w:rsidR="00000000" w:rsidRPr="00000000">
        <w:rPr>
          <w:rFonts w:ascii="Fira Code" w:cs="Fira Code" w:eastAsia="Fira Code" w:hAnsi="Fira Code"/>
          <w:rtl w:val="0"/>
        </w:rPr>
        <w:t xml:space="preserve">What is the use of </w:t>
      </w:r>
      <w:r w:rsidDel="00000000" w:rsidR="00000000" w:rsidRPr="00000000">
        <w:rPr>
          <w:rFonts w:ascii="Fira Code" w:cs="Fira Code" w:eastAsia="Fira Code" w:hAnsi="Fira Code"/>
          <w:color w:val="212529"/>
          <w:shd w:fill="f8f9fa" w:val="clear"/>
          <w:rtl w:val="0"/>
        </w:rPr>
        <w:t xml:space="preserve"> Redpanda ?</w:t>
      </w:r>
    </w:p>
    <w:p w:rsidR="00000000" w:rsidDel="00000000" w:rsidP="00000000" w:rsidRDefault="00000000" w:rsidRPr="00000000" w14:paraId="00000F4F">
      <w:pPr>
        <w:rPr>
          <w:rFonts w:ascii="Fira Code" w:cs="Fira Code" w:eastAsia="Fira Code" w:hAnsi="Fira Code"/>
        </w:rPr>
      </w:pPr>
      <w:r w:rsidDel="00000000" w:rsidR="00000000" w:rsidRPr="00000000">
        <w:rPr>
          <w:rFonts w:ascii="Fira Code" w:cs="Fira Code" w:eastAsia="Fira Code" w:hAnsi="Fira Code"/>
          <w:rtl w:val="0"/>
        </w:rPr>
        <w:t xml:space="preserve">Redpanda: Redpanda is built on top of the Raft consensus algorithm and is designed as a high-performance, low-latency alternative to Kafka. It uses a log-centric architecture similar to Kafka but with different underlying principles.</w:t>
      </w:r>
    </w:p>
    <w:p w:rsidR="00000000" w:rsidDel="00000000" w:rsidP="00000000" w:rsidRDefault="00000000" w:rsidRPr="00000000" w14:paraId="00000F50">
      <w:pPr>
        <w:rPr>
          <w:rFonts w:ascii="Fira Code" w:cs="Fira Code" w:eastAsia="Fira Code" w:hAnsi="Fira Code"/>
          <w:color w:val="212529"/>
          <w:shd w:fill="f8f9fa" w:val="clear"/>
        </w:rPr>
      </w:pPr>
      <w:r w:rsidDel="00000000" w:rsidR="00000000" w:rsidRPr="00000000">
        <w:rPr>
          <w:rFonts w:ascii="Fira Code" w:cs="Fira Code" w:eastAsia="Fira Code" w:hAnsi="Fira Code"/>
          <w:b w:val="1"/>
          <w:color w:val="5f6368"/>
          <w:sz w:val="21"/>
          <w:szCs w:val="21"/>
          <w:highlight w:val="white"/>
          <w:rtl w:val="0"/>
        </w:rPr>
        <w:t xml:space="preserve">Redpanda</w:t>
      </w:r>
      <w:r w:rsidDel="00000000" w:rsidR="00000000" w:rsidRPr="00000000">
        <w:rPr>
          <w:rFonts w:ascii="Fira Code" w:cs="Fira Code" w:eastAsia="Fira Code" w:hAnsi="Fira Code"/>
          <w:color w:val="4d5156"/>
          <w:sz w:val="21"/>
          <w:szCs w:val="21"/>
          <w:highlight w:val="white"/>
          <w:rtl w:val="0"/>
        </w:rPr>
        <w:t xml:space="preserve"> is a powerful, yet simple, and cost-efficient streaming data platform that is compatible with Kafka® APIs while eliminating Kafka complexity.</w:t>
      </w:r>
      <w:r w:rsidDel="00000000" w:rsidR="00000000" w:rsidRPr="00000000">
        <w:rPr>
          <w:rtl w:val="0"/>
        </w:rPr>
      </w:r>
    </w:p>
    <w:p w:rsidR="00000000" w:rsidDel="00000000" w:rsidP="00000000" w:rsidRDefault="00000000" w:rsidRPr="00000000" w14:paraId="00000F51">
      <w:pPr>
        <w:pStyle w:val="Heading2"/>
        <w:spacing w:after="200" w:line="276" w:lineRule="auto"/>
        <w:rPr>
          <w:rFonts w:ascii="Fira Code" w:cs="Fira Code" w:eastAsia="Fira Code" w:hAnsi="Fira Code"/>
          <w:sz w:val="34"/>
          <w:szCs w:val="34"/>
        </w:rPr>
      </w:pPr>
      <w:bookmarkStart w:colFirst="0" w:colLast="0" w:name="_f9e04xr4qgf3" w:id="433"/>
      <w:bookmarkEnd w:id="433"/>
      <w:r w:rsidDel="00000000" w:rsidR="00000000" w:rsidRPr="00000000">
        <w:rPr>
          <w:rFonts w:ascii="Fira Code" w:cs="Fira Code" w:eastAsia="Fira Code" w:hAnsi="Fira Code"/>
          <w:sz w:val="34"/>
          <w:szCs w:val="34"/>
          <w:rtl w:val="0"/>
        </w:rPr>
        <w:t xml:space="preserve">Negsignal:SIGKILL while converting dta files to parquet format</w:t>
      </w:r>
    </w:p>
    <w:p w:rsidR="00000000" w:rsidDel="00000000" w:rsidP="00000000" w:rsidRDefault="00000000" w:rsidRPr="00000000" w14:paraId="00000F52">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53">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Got this error because the docker container memory was exhausted. The dta file was upto 800MB but my docker container does not have enough memory to handle that. </w:t>
      </w:r>
    </w:p>
    <w:p w:rsidR="00000000" w:rsidDel="00000000" w:rsidP="00000000" w:rsidRDefault="00000000" w:rsidRPr="00000000" w14:paraId="00000F54">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55">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was to load the file in chunks with Pandas, then create multiple parquet files for each dat file I was processing. This worked smoothly and the issue was resolved.  </w:t>
      </w:r>
    </w:p>
    <w:p w:rsidR="00000000" w:rsidDel="00000000" w:rsidP="00000000" w:rsidRDefault="00000000" w:rsidRPr="00000000" w14:paraId="00000F56">
      <w:pPr>
        <w:spacing w:after="200" w:line="276"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F57">
      <w:pPr>
        <w:spacing w:after="200" w:line="276"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F58">
      <w:pPr>
        <w:spacing w:after="200" w:line="276"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F59">
      <w:pPr>
        <w:pStyle w:val="Heading2"/>
        <w:spacing w:after="200" w:lineRule="auto"/>
        <w:rPr>
          <w:rFonts w:ascii="Fira Code" w:cs="Fira Code" w:eastAsia="Fira Code" w:hAnsi="Fira Code"/>
          <w:sz w:val="34"/>
          <w:szCs w:val="34"/>
        </w:rPr>
      </w:pPr>
      <w:bookmarkStart w:colFirst="0" w:colLast="0" w:name="_fbkl9v1qciam" w:id="434"/>
      <w:bookmarkEnd w:id="434"/>
      <w:r w:rsidDel="00000000" w:rsidR="00000000" w:rsidRPr="00000000">
        <w:rPr>
          <w:rFonts w:ascii="Fira Code" w:cs="Fira Code" w:eastAsia="Fira Code" w:hAnsi="Fira Code"/>
          <w:sz w:val="34"/>
          <w:szCs w:val="34"/>
          <w:rtl w:val="0"/>
        </w:rPr>
        <w:t xml:space="preserve">data-engineering-zoomcamp/week_6_stream_processing/python/resources/rides.csv is missing</w:t>
      </w:r>
    </w:p>
    <w:p w:rsidR="00000000" w:rsidDel="00000000" w:rsidP="00000000" w:rsidRDefault="00000000" w:rsidRPr="00000000" w14:paraId="00000F5A">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Copy the file found in the Java example: data-engineering-zoomcamp/week_6_stream_processing/java/kafka_examples/src/main/resources/rides.csv  </w:t>
      </w:r>
    </w:p>
    <w:p w:rsidR="00000000" w:rsidDel="00000000" w:rsidP="00000000" w:rsidRDefault="00000000" w:rsidRPr="00000000" w14:paraId="00000F5B">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5C">
      <w:pPr>
        <w:pStyle w:val="Heading2"/>
        <w:spacing w:after="200" w:lineRule="auto"/>
        <w:rPr>
          <w:rFonts w:ascii="Fira Code" w:cs="Fira Code" w:eastAsia="Fira Code" w:hAnsi="Fira Code"/>
          <w:sz w:val="34"/>
          <w:szCs w:val="34"/>
        </w:rPr>
      </w:pPr>
      <w:bookmarkStart w:colFirst="0" w:colLast="0" w:name="_7z26aw2t0zlt" w:id="435"/>
      <w:bookmarkEnd w:id="435"/>
      <w:r w:rsidDel="00000000" w:rsidR="00000000" w:rsidRPr="00000000">
        <w:rPr>
          <w:rFonts w:ascii="Fira Code" w:cs="Fira Code" w:eastAsia="Fira Code" w:hAnsi="Fira Code"/>
          <w:sz w:val="34"/>
          <w:szCs w:val="34"/>
          <w:rtl w:val="0"/>
        </w:rPr>
        <w:t xml:space="preserve">Kafka- python videos have low audio and hard to follow up</w:t>
      </w:r>
    </w:p>
    <w:p w:rsidR="00000000" w:rsidDel="00000000" w:rsidP="00000000" w:rsidRDefault="00000000" w:rsidRPr="00000000" w14:paraId="00000F5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tip:As the videos have low audio so I downloaded them and used VLC media player with putting the audio to the max 200% of original audio and the audio became quite good or try to use auto caption generated on Youtube directly.</w:t>
      </w:r>
    </w:p>
    <w:p w:rsidR="00000000" w:rsidDel="00000000" w:rsidP="00000000" w:rsidRDefault="00000000" w:rsidRPr="00000000" w14:paraId="00000F5E">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5F">
      <w:pPr>
        <w:rPr>
          <w:rFonts w:ascii="Fira Code" w:cs="Fira Code" w:eastAsia="Fira Code" w:hAnsi="Fira Code"/>
          <w:sz w:val="24"/>
          <w:szCs w:val="24"/>
        </w:rPr>
      </w:pPr>
      <w:r w:rsidDel="00000000" w:rsidR="00000000" w:rsidRPr="00000000">
        <w:rPr>
          <w:rFonts w:ascii="Fira Code" w:cs="Fira Code" w:eastAsia="Fira Code" w:hAnsi="Fira Code"/>
          <w:b w:val="1"/>
          <w:sz w:val="34"/>
          <w:szCs w:val="34"/>
          <w:rtl w:val="0"/>
        </w:rPr>
        <w:t xml:space="preserve">Kafka Python Videos - Rides.csv</w:t>
      </w:r>
      <w:r w:rsidDel="00000000" w:rsidR="00000000" w:rsidRPr="00000000">
        <w:rPr>
          <w:rtl w:val="0"/>
        </w:rPr>
      </w:r>
    </w:p>
    <w:p w:rsidR="00000000" w:rsidDel="00000000" w:rsidP="00000000" w:rsidRDefault="00000000" w:rsidRPr="00000000" w14:paraId="00000F6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There is no clear explanation of the rides.csv data that the producer.py python programs use. You can find that here </w:t>
      </w:r>
      <w:hyperlink r:id="rId255">
        <w:r w:rsidDel="00000000" w:rsidR="00000000" w:rsidRPr="00000000">
          <w:rPr>
            <w:rFonts w:ascii="Fira Code" w:cs="Fira Code" w:eastAsia="Fira Code" w:hAnsi="Fira Code"/>
            <w:sz w:val="24"/>
            <w:szCs w:val="24"/>
            <w:u w:val="single"/>
            <w:rtl w:val="0"/>
          </w:rPr>
          <w:t xml:space="preserve">https://raw.githubusercontent.com/DataTalksClub/data-engineering-zoomcamp/2bd33e89906181e424f7b12a299b70b19b7cfcd5/week_6_stream_processing/python/resources/rides.csv</w:t>
        </w:r>
      </w:hyperlink>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F61">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62">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63">
      <w:pPr>
        <w:pStyle w:val="Heading2"/>
        <w:rPr>
          <w:rFonts w:ascii="Fira Code" w:cs="Fira Code" w:eastAsia="Fira Code" w:hAnsi="Fira Code"/>
          <w:sz w:val="34"/>
          <w:szCs w:val="34"/>
        </w:rPr>
      </w:pPr>
      <w:bookmarkStart w:colFirst="0" w:colLast="0" w:name="_8bi25uyolulx" w:id="436"/>
      <w:bookmarkEnd w:id="436"/>
      <w:r w:rsidDel="00000000" w:rsidR="00000000" w:rsidRPr="00000000">
        <w:rPr>
          <w:rFonts w:ascii="Fira Code" w:cs="Fira Code" w:eastAsia="Fira Code" w:hAnsi="Fira Code"/>
          <w:sz w:val="34"/>
          <w:szCs w:val="34"/>
          <w:rtl w:val="0"/>
        </w:rPr>
        <w:t xml:space="preserve">kafka.errors.NoBrokersAvailable: NoBrokersAvailable</w:t>
      </w:r>
    </w:p>
    <w:p w:rsidR="00000000" w:rsidDel="00000000" w:rsidP="00000000" w:rsidRDefault="00000000" w:rsidRPr="00000000" w14:paraId="00000F64">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65">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 have this error, it most likely that your kafka broker docker container is not working.</w:t>
      </w:r>
    </w:p>
    <w:p w:rsidR="00000000" w:rsidDel="00000000" w:rsidP="00000000" w:rsidRDefault="00000000" w:rsidRPr="00000000" w14:paraId="00000F6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Use </w:t>
      </w:r>
      <w:r w:rsidDel="00000000" w:rsidR="00000000" w:rsidRPr="00000000">
        <w:rPr>
          <w:rFonts w:ascii="Fira Code" w:cs="Fira Code" w:eastAsia="Fira Code" w:hAnsi="Fira Code"/>
          <w:sz w:val="24"/>
          <w:szCs w:val="24"/>
          <w:shd w:fill="f3f3f3" w:val="clear"/>
          <w:rtl w:val="0"/>
        </w:rPr>
        <w:t xml:space="preserve">docker ps</w:t>
      </w:r>
      <w:r w:rsidDel="00000000" w:rsidR="00000000" w:rsidRPr="00000000">
        <w:rPr>
          <w:rFonts w:ascii="Fira Code" w:cs="Fira Code" w:eastAsia="Fira Code" w:hAnsi="Fira Code"/>
          <w:sz w:val="24"/>
          <w:szCs w:val="24"/>
          <w:rtl w:val="0"/>
        </w:rPr>
        <w:t xml:space="preserve"> to confirm</w:t>
      </w:r>
    </w:p>
    <w:p w:rsidR="00000000" w:rsidDel="00000000" w:rsidP="00000000" w:rsidRDefault="00000000" w:rsidRPr="00000000" w14:paraId="00000F67">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Then in the docker compose yaml file folder, run</w:t>
      </w:r>
      <w:r w:rsidDel="00000000" w:rsidR="00000000" w:rsidRPr="00000000">
        <w:rPr>
          <w:rFonts w:ascii="Fira Code" w:cs="Fira Code" w:eastAsia="Fira Code" w:hAnsi="Fira Code"/>
          <w:sz w:val="24"/>
          <w:szCs w:val="24"/>
          <w:shd w:fill="f3f3f3" w:val="clear"/>
          <w:rtl w:val="0"/>
        </w:rPr>
        <w:t xml:space="preserve"> docker compose up -d</w:t>
      </w:r>
      <w:r w:rsidDel="00000000" w:rsidR="00000000" w:rsidRPr="00000000">
        <w:rPr>
          <w:rFonts w:ascii="Fira Code" w:cs="Fira Code" w:eastAsia="Fira Code" w:hAnsi="Fira Code"/>
          <w:sz w:val="24"/>
          <w:szCs w:val="24"/>
          <w:rtl w:val="0"/>
        </w:rPr>
        <w:t xml:space="preserve"> to start all the instances.</w:t>
      </w:r>
    </w:p>
    <w:p w:rsidR="00000000" w:rsidDel="00000000" w:rsidP="00000000" w:rsidRDefault="00000000" w:rsidRPr="00000000" w14:paraId="00000F68">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69">
      <w:pPr>
        <w:pStyle w:val="Heading2"/>
        <w:rPr>
          <w:rFonts w:ascii="Fira Code" w:cs="Fira Code" w:eastAsia="Fira Code" w:hAnsi="Fira Code"/>
          <w:sz w:val="34"/>
          <w:szCs w:val="34"/>
        </w:rPr>
      </w:pPr>
      <w:bookmarkStart w:colFirst="0" w:colLast="0" w:name="_vvgyx4xh8ihu" w:id="437"/>
      <w:bookmarkEnd w:id="437"/>
      <w:r w:rsidDel="00000000" w:rsidR="00000000" w:rsidRPr="00000000">
        <w:rPr>
          <w:rFonts w:ascii="Fira Code" w:cs="Fira Code" w:eastAsia="Fira Code" w:hAnsi="Fira Code"/>
          <w:sz w:val="34"/>
          <w:szCs w:val="34"/>
          <w:rtl w:val="0"/>
        </w:rPr>
        <w:t xml:space="preserve">Kafka homwork Q3, there are options that support scaling concept more than the others:</w:t>
      </w:r>
    </w:p>
    <w:p w:rsidR="00000000" w:rsidDel="00000000" w:rsidP="00000000" w:rsidRDefault="00000000" w:rsidRPr="00000000" w14:paraId="00000F6A">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Ankush said we can focus on horizontal scaling option.</w:t>
      </w:r>
    </w:p>
    <w:p w:rsidR="00000000" w:rsidDel="00000000" w:rsidP="00000000" w:rsidRDefault="00000000" w:rsidRPr="00000000" w14:paraId="00000F6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“think of scaling in terms of scaling from consumer end. Or consuming message via horizontal scaling”</w:t>
      </w:r>
    </w:p>
    <w:p w:rsidR="00000000" w:rsidDel="00000000" w:rsidP="00000000" w:rsidRDefault="00000000" w:rsidRPr="00000000" w14:paraId="00000F6C">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6D">
      <w:pPr>
        <w:pStyle w:val="Heading2"/>
        <w:rPr>
          <w:rFonts w:ascii="Fira Code" w:cs="Fira Code" w:eastAsia="Fira Code" w:hAnsi="Fira Code"/>
          <w:sz w:val="34"/>
          <w:szCs w:val="34"/>
        </w:rPr>
      </w:pPr>
      <w:bookmarkStart w:colFirst="0" w:colLast="0" w:name="_whl6elh6flg8" w:id="438"/>
      <w:bookmarkEnd w:id="438"/>
      <w:r w:rsidDel="00000000" w:rsidR="00000000" w:rsidRPr="00000000">
        <w:rPr>
          <w:rFonts w:ascii="Fira Code" w:cs="Fira Code" w:eastAsia="Fira Code" w:hAnsi="Fira Code"/>
          <w:sz w:val="34"/>
          <w:szCs w:val="34"/>
          <w:rtl w:val="0"/>
        </w:rPr>
        <w:t xml:space="preserve">How to fix docker compose error: </w:t>
      </w:r>
      <w:r w:rsidDel="00000000" w:rsidR="00000000" w:rsidRPr="00000000">
        <w:rPr>
          <w:rFonts w:ascii="Fira Code" w:cs="Fira Code" w:eastAsia="Fira Code" w:hAnsi="Fira Code"/>
          <w:sz w:val="34"/>
          <w:szCs w:val="34"/>
          <w:rtl w:val="0"/>
        </w:rPr>
        <w:t xml:space="preserve">Error response from daemon: pull access denied for spark-3.3.1, repository does not exist or may require 'docker login': denied: requested access to the resource is denied</w:t>
      </w:r>
    </w:p>
    <w:p w:rsidR="00000000" w:rsidDel="00000000" w:rsidP="00000000" w:rsidRDefault="00000000" w:rsidRPr="00000000" w14:paraId="00000F6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 get this error, know that you have not built your sparks and juypter images. This images aren’t readily available on dockerHub. </w:t>
      </w:r>
    </w:p>
    <w:p w:rsidR="00000000" w:rsidDel="00000000" w:rsidP="00000000" w:rsidRDefault="00000000" w:rsidRPr="00000000" w14:paraId="00000F6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 the spark folder, run</w:t>
      </w:r>
      <w:r w:rsidDel="00000000" w:rsidR="00000000" w:rsidRPr="00000000">
        <w:rPr>
          <w:rFonts w:ascii="Fira Code" w:cs="Fira Code" w:eastAsia="Fira Code" w:hAnsi="Fira Code"/>
          <w:sz w:val="24"/>
          <w:szCs w:val="24"/>
          <w:shd w:fill="f3f3f3" w:val="clear"/>
          <w:rtl w:val="0"/>
        </w:rPr>
        <w:t xml:space="preserve"> ./build.sh</w:t>
      </w:r>
      <w:r w:rsidDel="00000000" w:rsidR="00000000" w:rsidRPr="00000000">
        <w:rPr>
          <w:rFonts w:ascii="Fira Code" w:cs="Fira Code" w:eastAsia="Fira Code" w:hAnsi="Fira Code"/>
          <w:sz w:val="24"/>
          <w:szCs w:val="24"/>
          <w:rtl w:val="0"/>
        </w:rPr>
        <w:t xml:space="preserve"> from a bash cli to to build all images before running docker compose</w:t>
      </w:r>
    </w:p>
    <w:p w:rsidR="00000000" w:rsidDel="00000000" w:rsidP="00000000" w:rsidRDefault="00000000" w:rsidRPr="00000000" w14:paraId="00000F70">
      <w:pPr>
        <w:rPr>
          <w:rFonts w:ascii="Fira Code" w:cs="Fira Code" w:eastAsia="Fira Code" w:hAnsi="Fira Code"/>
        </w:rPr>
      </w:pPr>
      <w:r w:rsidDel="00000000" w:rsidR="00000000" w:rsidRPr="00000000">
        <w:rPr>
          <w:rtl w:val="0"/>
        </w:rPr>
      </w:r>
    </w:p>
    <w:p w:rsidR="00000000" w:rsidDel="00000000" w:rsidP="00000000" w:rsidRDefault="00000000" w:rsidRPr="00000000" w14:paraId="00000F71">
      <w:pPr>
        <w:pStyle w:val="Heading2"/>
        <w:rPr>
          <w:rFonts w:ascii="Fira Code" w:cs="Fira Code" w:eastAsia="Fira Code" w:hAnsi="Fira Code"/>
          <w:shd w:fill="f1fa8c" w:val="clear"/>
        </w:rPr>
      </w:pPr>
      <w:bookmarkStart w:colFirst="0" w:colLast="0" w:name="_elz1qwo2rku5" w:id="439"/>
      <w:bookmarkEnd w:id="439"/>
      <w:r w:rsidDel="00000000" w:rsidR="00000000" w:rsidRPr="00000000">
        <w:rPr>
          <w:rFonts w:ascii="Fira Code" w:cs="Fira Code" w:eastAsia="Fira Code" w:hAnsi="Fira Code"/>
          <w:shd w:fill="f1fa8c" w:val="clear"/>
          <w:rtl w:val="0"/>
        </w:rPr>
        <w:t xml:space="preserve">I follow the guidance of clip 6.14 Pyspark Structured Streaming but my  spark-submit.sh file did not run even though I run this script ./spark-submit.sh streaming.py  in git bash. When I run ./spark-submit.sh streaming.py in git bash, the VSCode is opened and nothing run or happen in terminal.</w:t>
      </w:r>
    </w:p>
    <w:p w:rsidR="00000000" w:rsidDel="00000000" w:rsidP="00000000" w:rsidRDefault="00000000" w:rsidRPr="00000000" w14:paraId="00000F72">
      <w:pPr>
        <w:rPr>
          <w:rFonts w:ascii="Fira Code" w:cs="Fira Code" w:eastAsia="Fira Code" w:hAnsi="Fira Code"/>
        </w:rPr>
      </w:pPr>
      <w:r w:rsidDel="00000000" w:rsidR="00000000" w:rsidRPr="00000000">
        <w:rPr>
          <w:rtl w:val="0"/>
        </w:rPr>
      </w:r>
    </w:p>
    <w:p w:rsidR="00000000" w:rsidDel="00000000" w:rsidP="00000000" w:rsidRDefault="00000000" w:rsidRPr="00000000" w14:paraId="00000F73">
      <w:pPr>
        <w:pStyle w:val="Heading2"/>
        <w:rPr>
          <w:rFonts w:ascii="Fira Code" w:cs="Fira Code" w:eastAsia="Fira Code" w:hAnsi="Fira Code"/>
        </w:rPr>
      </w:pPr>
      <w:bookmarkStart w:colFirst="0" w:colLast="0" w:name="_3ni7p3mldbcw" w:id="440"/>
      <w:bookmarkEnd w:id="440"/>
      <w:r w:rsidDel="00000000" w:rsidR="00000000" w:rsidRPr="00000000">
        <w:rPr>
          <w:rFonts w:ascii="Fira Code" w:cs="Fira Code" w:eastAsia="Fira Code" w:hAnsi="Fira Code"/>
          <w:rtl w:val="0"/>
        </w:rPr>
        <w:t xml:space="preserve">Python Kafka: ./build.sh: Permission denied Error</w:t>
      </w:r>
    </w:p>
    <w:p w:rsidR="00000000" w:rsidDel="00000000" w:rsidP="00000000" w:rsidRDefault="00000000" w:rsidRPr="00000000" w14:paraId="00000F74">
      <w:pPr>
        <w:rPr>
          <w:rFonts w:ascii="Fira Code" w:cs="Fira Code" w:eastAsia="Fira Code" w:hAnsi="Fira Code"/>
        </w:rPr>
      </w:pPr>
      <w:r w:rsidDel="00000000" w:rsidR="00000000" w:rsidRPr="00000000">
        <w:rPr>
          <w:rFonts w:ascii="Fira Code" w:cs="Fira Code" w:eastAsia="Fira Code" w:hAnsi="Fira Code"/>
          <w:rtl w:val="0"/>
        </w:rPr>
        <w:t xml:space="preserve">Run this command in terminal in the same directory (/docker/spark):</w:t>
      </w:r>
    </w:p>
    <w:p w:rsidR="00000000" w:rsidDel="00000000" w:rsidP="00000000" w:rsidRDefault="00000000" w:rsidRPr="00000000" w14:paraId="00000F75">
      <w:pPr>
        <w:rPr>
          <w:rFonts w:ascii="Fira Code" w:cs="Fira Code" w:eastAsia="Fira Code" w:hAnsi="Fira Code"/>
        </w:rPr>
      </w:pPr>
      <w:r w:rsidDel="00000000" w:rsidR="00000000" w:rsidRPr="00000000">
        <w:rPr>
          <w:rFonts w:ascii="Fira Code" w:cs="Fira Code" w:eastAsia="Fira Code" w:hAnsi="Fira Code"/>
          <w:rtl w:val="0"/>
        </w:rPr>
        <w:t xml:space="preserve">chmod +x build.sh</w:t>
      </w:r>
    </w:p>
    <w:p w:rsidR="00000000" w:rsidDel="00000000" w:rsidP="00000000" w:rsidRDefault="00000000" w:rsidRPr="00000000" w14:paraId="00000F76">
      <w:pPr>
        <w:rPr>
          <w:rFonts w:ascii="Fira Code" w:cs="Fira Code" w:eastAsia="Fira Code" w:hAnsi="Fira Code"/>
        </w:rPr>
      </w:pPr>
      <w:r w:rsidDel="00000000" w:rsidR="00000000" w:rsidRPr="00000000">
        <w:rPr>
          <w:rtl w:val="0"/>
        </w:rPr>
      </w:r>
    </w:p>
    <w:p w:rsidR="00000000" w:rsidDel="00000000" w:rsidP="00000000" w:rsidRDefault="00000000" w:rsidRPr="00000000" w14:paraId="00000F77">
      <w:pPr>
        <w:pStyle w:val="Heading2"/>
        <w:rPr>
          <w:rFonts w:ascii="Fira Code" w:cs="Fira Code" w:eastAsia="Fira Code" w:hAnsi="Fira Code"/>
        </w:rPr>
      </w:pPr>
      <w:bookmarkStart w:colFirst="0" w:colLast="0" w:name="_m10qwv910y4c" w:id="441"/>
      <w:bookmarkEnd w:id="441"/>
      <w:r w:rsidDel="00000000" w:rsidR="00000000" w:rsidRPr="00000000">
        <w:rPr>
          <w:rFonts w:ascii="Fira Code" w:cs="Fira Code" w:eastAsia="Fira Code" w:hAnsi="Fira Code"/>
          <w:rtl w:val="0"/>
        </w:rPr>
        <w:t xml:space="preserve">Python Kafka: ‘KafkaTimeoutError: Failed to update metadata after 60.0 secs.’ when running stream-example/producer.py</w:t>
      </w:r>
    </w:p>
    <w:p w:rsidR="00000000" w:rsidDel="00000000" w:rsidP="00000000" w:rsidRDefault="00000000" w:rsidRPr="00000000" w14:paraId="00000F78">
      <w:pPr>
        <w:rPr>
          <w:rFonts w:ascii="Fira Code" w:cs="Fira Code" w:eastAsia="Fira Code" w:hAnsi="Fira Code"/>
        </w:rPr>
      </w:pPr>
      <w:r w:rsidDel="00000000" w:rsidR="00000000" w:rsidRPr="00000000">
        <w:rPr>
          <w:rFonts w:ascii="Fira Code" w:cs="Fira Code" w:eastAsia="Fira Code" w:hAnsi="Fira Code"/>
          <w:rtl w:val="0"/>
        </w:rPr>
        <w:t xml:space="preserve">Restarting all services worked for me: </w:t>
      </w:r>
    </w:p>
    <w:p w:rsidR="00000000" w:rsidDel="00000000" w:rsidP="00000000" w:rsidRDefault="00000000" w:rsidRPr="00000000" w14:paraId="00000F79">
      <w:pPr>
        <w:rPr>
          <w:rFonts w:ascii="Fira Code" w:cs="Fira Code" w:eastAsia="Fira Code" w:hAnsi="Fira Code"/>
        </w:rPr>
      </w:pPr>
      <w:r w:rsidDel="00000000" w:rsidR="00000000" w:rsidRPr="00000000">
        <w:rPr>
          <w:rFonts w:ascii="Fira Code" w:cs="Fira Code" w:eastAsia="Fira Code" w:hAnsi="Fira Code"/>
          <w:rtl w:val="0"/>
        </w:rPr>
        <w:t xml:space="preserve">docker-compose down</w:t>
      </w:r>
    </w:p>
    <w:p w:rsidR="00000000" w:rsidDel="00000000" w:rsidP="00000000" w:rsidRDefault="00000000" w:rsidRPr="00000000" w14:paraId="00000F7A">
      <w:pPr>
        <w:rPr>
          <w:rFonts w:ascii="Fira Code" w:cs="Fira Code" w:eastAsia="Fira Code" w:hAnsi="Fira Code"/>
        </w:rPr>
      </w:pPr>
      <w:r w:rsidDel="00000000" w:rsidR="00000000" w:rsidRPr="00000000">
        <w:rPr>
          <w:rFonts w:ascii="Fira Code" w:cs="Fira Code" w:eastAsia="Fira Code" w:hAnsi="Fira Code"/>
          <w:rtl w:val="0"/>
        </w:rPr>
        <w:t xml:space="preserve">docker-compose up </w:t>
      </w:r>
    </w:p>
    <w:p w:rsidR="00000000" w:rsidDel="00000000" w:rsidP="00000000" w:rsidRDefault="00000000" w:rsidRPr="00000000" w14:paraId="00000F7B">
      <w:pPr>
        <w:rPr>
          <w:rFonts w:ascii="Fira Code" w:cs="Fira Code" w:eastAsia="Fira Code" w:hAnsi="Fira Code"/>
        </w:rPr>
      </w:pPr>
      <w:r w:rsidDel="00000000" w:rsidR="00000000" w:rsidRPr="00000000">
        <w:rPr>
          <w:rtl w:val="0"/>
        </w:rPr>
      </w:r>
    </w:p>
    <w:p w:rsidR="00000000" w:rsidDel="00000000" w:rsidP="00000000" w:rsidRDefault="00000000" w:rsidRPr="00000000" w14:paraId="00000F7C">
      <w:pPr>
        <w:pStyle w:val="Heading2"/>
        <w:rPr>
          <w:rFonts w:ascii="Fira Code" w:cs="Fira Code" w:eastAsia="Fira Code" w:hAnsi="Fira Code"/>
        </w:rPr>
      </w:pPr>
      <w:bookmarkStart w:colFirst="0" w:colLast="0" w:name="_yimi6r4easmx" w:id="442"/>
      <w:bookmarkEnd w:id="442"/>
      <w:r w:rsidDel="00000000" w:rsidR="00000000" w:rsidRPr="00000000">
        <w:rPr>
          <w:rFonts w:ascii="Fira Code" w:cs="Fira Code" w:eastAsia="Fira Code" w:hAnsi="Fira Code"/>
          <w:rtl w:val="0"/>
        </w:rPr>
        <w:t xml:space="preserve">Python Kafka: ./spark-submit.sh streaming.py - ERROR StandaloneSchedulerBackend: Application has been killed. Reason: All masters are unresponsive! Giving up.</w:t>
      </w:r>
    </w:p>
    <w:p w:rsidR="00000000" w:rsidDel="00000000" w:rsidP="00000000" w:rsidRDefault="00000000" w:rsidRPr="00000000" w14:paraId="00000F7D">
      <w:pPr>
        <w:rPr>
          <w:rFonts w:ascii="Fira Code" w:cs="Fira Code" w:eastAsia="Fira Code" w:hAnsi="Fira Code"/>
        </w:rPr>
      </w:pPr>
      <w:r w:rsidDel="00000000" w:rsidR="00000000" w:rsidRPr="00000000">
        <w:rPr>
          <w:rFonts w:ascii="Fira Code" w:cs="Fira Code" w:eastAsia="Fira Code" w:hAnsi="Fira Code"/>
          <w:rtl w:val="0"/>
        </w:rPr>
        <w:t xml:space="preserve">While following </w:t>
      </w:r>
      <w:hyperlink r:id="rId256">
        <w:r w:rsidDel="00000000" w:rsidR="00000000" w:rsidRPr="00000000">
          <w:rPr>
            <w:rFonts w:ascii="Fira Code" w:cs="Fira Code" w:eastAsia="Fira Code" w:hAnsi="Fira Code"/>
            <w:color w:val="1155cc"/>
            <w:u w:val="single"/>
            <w:rtl w:val="0"/>
          </w:rPr>
          <w:t xml:space="preserve">tutorial 13.2</w:t>
        </w:r>
      </w:hyperlink>
      <w:r w:rsidDel="00000000" w:rsidR="00000000" w:rsidRPr="00000000">
        <w:rPr>
          <w:rFonts w:ascii="Fira Code" w:cs="Fira Code" w:eastAsia="Fira Code" w:hAnsi="Fira Code"/>
          <w:rtl w:val="0"/>
        </w:rPr>
        <w:t xml:space="preserve"> , when running ./spark-submit.sh streaming.py, encountered the following error: </w:t>
      </w:r>
    </w:p>
    <w:p w:rsidR="00000000" w:rsidDel="00000000" w:rsidP="00000000" w:rsidRDefault="00000000" w:rsidRPr="00000000" w14:paraId="00000F7E">
      <w:pPr>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0F7F">
      <w:pPr>
        <w:rPr>
          <w:rFonts w:ascii="Fira Code" w:cs="Fira Code" w:eastAsia="Fira Code" w:hAnsi="Fira Code"/>
        </w:rPr>
      </w:pPr>
      <w:r w:rsidDel="00000000" w:rsidR="00000000" w:rsidRPr="00000000">
        <w:rPr>
          <w:rFonts w:ascii="Fira Code" w:cs="Fira Code" w:eastAsia="Fira Code" w:hAnsi="Fira Code"/>
          <w:rtl w:val="0"/>
        </w:rPr>
        <w:t xml:space="preserve">24/03/11 09:48:36 INFO StandaloneAppClient$ClientEndpoint: Connecting to master spark://localhost:7077...</w:t>
      </w:r>
    </w:p>
    <w:p w:rsidR="00000000" w:rsidDel="00000000" w:rsidP="00000000" w:rsidRDefault="00000000" w:rsidRPr="00000000" w14:paraId="00000F80">
      <w:pPr>
        <w:rPr>
          <w:rFonts w:ascii="Fira Code" w:cs="Fira Code" w:eastAsia="Fira Code" w:hAnsi="Fira Code"/>
        </w:rPr>
      </w:pPr>
      <w:r w:rsidDel="00000000" w:rsidR="00000000" w:rsidRPr="00000000">
        <w:rPr>
          <w:rFonts w:ascii="Fira Code" w:cs="Fira Code" w:eastAsia="Fira Code" w:hAnsi="Fira Code"/>
          <w:rtl w:val="0"/>
        </w:rPr>
        <w:t xml:space="preserve">24/03/11 09:48:36 INFO TransportClientFactory: Successfully created connection to localhost/127.0.0.1:7077 after 10 ms (0 ms spent in bootstraps)</w:t>
      </w:r>
    </w:p>
    <w:p w:rsidR="00000000" w:rsidDel="00000000" w:rsidP="00000000" w:rsidRDefault="00000000" w:rsidRPr="00000000" w14:paraId="00000F81">
      <w:pPr>
        <w:rPr>
          <w:rFonts w:ascii="Fira Code" w:cs="Fira Code" w:eastAsia="Fira Code" w:hAnsi="Fira Code"/>
        </w:rPr>
      </w:pPr>
      <w:r w:rsidDel="00000000" w:rsidR="00000000" w:rsidRPr="00000000">
        <w:rPr>
          <w:rFonts w:ascii="Fira Code" w:cs="Fira Code" w:eastAsia="Fira Code" w:hAnsi="Fira Code"/>
          <w:rtl w:val="0"/>
        </w:rPr>
        <w:t xml:space="preserve">24/03/11 09:48:54 WARN GarbageCollectionMetrics: To enable non-built-in garbage collector(s) List(G1 Concurrent GC), users should configure it(them) to spark.eventLog.gcMetrics.youngGenerationGarbageCollectors or spark.eventLog.gcMetrics.oldGenerationGarbageCollectors</w:t>
      </w:r>
    </w:p>
    <w:p w:rsidR="00000000" w:rsidDel="00000000" w:rsidP="00000000" w:rsidRDefault="00000000" w:rsidRPr="00000000" w14:paraId="00000F82">
      <w:pPr>
        <w:rPr>
          <w:rFonts w:ascii="Fira Code" w:cs="Fira Code" w:eastAsia="Fira Code" w:hAnsi="Fira Code"/>
        </w:rPr>
      </w:pPr>
      <w:r w:rsidDel="00000000" w:rsidR="00000000" w:rsidRPr="00000000">
        <w:rPr>
          <w:rFonts w:ascii="Fira Code" w:cs="Fira Code" w:eastAsia="Fira Code" w:hAnsi="Fira Code"/>
          <w:rtl w:val="0"/>
        </w:rPr>
        <w:t xml:space="preserve">24/03/11 09:48:56 INFO StandaloneAppClient$ClientEndpoint: Connecting to master spark://localhost:7077…</w:t>
      </w:r>
    </w:p>
    <w:p w:rsidR="00000000" w:rsidDel="00000000" w:rsidP="00000000" w:rsidRDefault="00000000" w:rsidRPr="00000000" w14:paraId="00000F83">
      <w:pPr>
        <w:rPr>
          <w:rFonts w:ascii="Fira Code" w:cs="Fira Code" w:eastAsia="Fira Code" w:hAnsi="Fira Code"/>
        </w:rPr>
      </w:pPr>
      <w:r w:rsidDel="00000000" w:rsidR="00000000" w:rsidRPr="00000000">
        <w:rPr>
          <w:rFonts w:ascii="Fira Code" w:cs="Fira Code" w:eastAsia="Fira Code" w:hAnsi="Fira Code"/>
          <w:rtl w:val="0"/>
        </w:rPr>
        <w:t xml:space="preserve">24/03/11 09:49:16 INFO StandaloneAppClient$ClientEndpoint: Connecting to master spark://localhost:7077...</w:t>
      </w:r>
    </w:p>
    <w:p w:rsidR="00000000" w:rsidDel="00000000" w:rsidP="00000000" w:rsidRDefault="00000000" w:rsidRPr="00000000" w14:paraId="00000F84">
      <w:pPr>
        <w:rPr>
          <w:rFonts w:ascii="Fira Code" w:cs="Fira Code" w:eastAsia="Fira Code" w:hAnsi="Fira Code"/>
        </w:rPr>
      </w:pPr>
      <w:r w:rsidDel="00000000" w:rsidR="00000000" w:rsidRPr="00000000">
        <w:rPr>
          <w:rFonts w:ascii="Fira Code" w:cs="Fira Code" w:eastAsia="Fira Code" w:hAnsi="Fira Code"/>
          <w:rtl w:val="0"/>
        </w:rPr>
        <w:t xml:space="preserve">24/03/11 09:49:36 WARN StandaloneSchedulerBackend: Application ID is not initialized yet.</w:t>
      </w:r>
    </w:p>
    <w:p w:rsidR="00000000" w:rsidDel="00000000" w:rsidP="00000000" w:rsidRDefault="00000000" w:rsidRPr="00000000" w14:paraId="00000F85">
      <w:pPr>
        <w:rPr>
          <w:rFonts w:ascii="Fira Code" w:cs="Fira Code" w:eastAsia="Fira Code" w:hAnsi="Fira Code"/>
        </w:rPr>
      </w:pPr>
      <w:r w:rsidDel="00000000" w:rsidR="00000000" w:rsidRPr="00000000">
        <w:rPr>
          <w:rFonts w:ascii="Fira Code" w:cs="Fira Code" w:eastAsia="Fira Code" w:hAnsi="Fira Code"/>
          <w:rtl w:val="0"/>
        </w:rPr>
        <w:t xml:space="preserve">24/03/11 09:49:36 ERROR StandaloneSchedulerBackend: Application has been killed. Reason: All masters are unresponsive! Giving up.</w:t>
      </w:r>
    </w:p>
    <w:p w:rsidR="00000000" w:rsidDel="00000000" w:rsidP="00000000" w:rsidRDefault="00000000" w:rsidRPr="00000000" w14:paraId="00000F86">
      <w:pPr>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0F87">
      <w:pPr>
        <w:rPr>
          <w:rFonts w:ascii="Fira Code" w:cs="Fira Code" w:eastAsia="Fira Code" w:hAnsi="Fira Code"/>
        </w:rPr>
      </w:pPr>
      <w:r w:rsidDel="00000000" w:rsidR="00000000" w:rsidRPr="00000000">
        <w:rPr>
          <w:rFonts w:ascii="Fira Code" w:cs="Fira Code" w:eastAsia="Fira Code" w:hAnsi="Fira Code"/>
          <w:rtl w:val="0"/>
        </w:rPr>
        <w:t xml:space="preserve">py4j.protocol.Py4JJavaError: An error occurred while calling None.org.apache.spark.sql.SparkSession.</w:t>
      </w:r>
    </w:p>
    <w:p w:rsidR="00000000" w:rsidDel="00000000" w:rsidP="00000000" w:rsidRDefault="00000000" w:rsidRPr="00000000" w14:paraId="00000F88">
      <w:pPr>
        <w:rPr>
          <w:rFonts w:ascii="Fira Code" w:cs="Fira Code" w:eastAsia="Fira Code" w:hAnsi="Fira Code"/>
        </w:rPr>
      </w:pPr>
      <w:r w:rsidDel="00000000" w:rsidR="00000000" w:rsidRPr="00000000">
        <w:rPr>
          <w:rFonts w:ascii="Fira Code" w:cs="Fira Code" w:eastAsia="Fira Code" w:hAnsi="Fira Code"/>
          <w:rtl w:val="0"/>
        </w:rPr>
        <w:t xml:space="preserve">: java.lang.IllegalStateException: Cannot call methods on a stopped SparkContext.</w:t>
      </w:r>
    </w:p>
    <w:p w:rsidR="00000000" w:rsidDel="00000000" w:rsidP="00000000" w:rsidRDefault="00000000" w:rsidRPr="00000000" w14:paraId="00000F89">
      <w:pPr>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0F8A">
      <w:pPr>
        <w:rPr>
          <w:rFonts w:ascii="Fira Code" w:cs="Fira Code" w:eastAsia="Fira Code" w:hAnsi="Fira Code"/>
        </w:rPr>
      </w:pPr>
      <w:r w:rsidDel="00000000" w:rsidR="00000000" w:rsidRPr="00000000">
        <w:rPr>
          <w:rtl w:val="0"/>
        </w:rPr>
      </w:r>
    </w:p>
    <w:p w:rsidR="00000000" w:rsidDel="00000000" w:rsidP="00000000" w:rsidRDefault="00000000" w:rsidRPr="00000000" w14:paraId="00000F8B">
      <w:pPr>
        <w:rPr>
          <w:rFonts w:ascii="Fira Code" w:cs="Fira Code" w:eastAsia="Fira Code" w:hAnsi="Fira Code"/>
        </w:rPr>
      </w:pPr>
      <w:r w:rsidDel="00000000" w:rsidR="00000000" w:rsidRPr="00000000">
        <w:rPr>
          <w:rFonts w:ascii="Fira Code" w:cs="Fira Code" w:eastAsia="Fira Code" w:hAnsi="Fira Code"/>
          <w:rtl w:val="0"/>
        </w:rPr>
        <w:t xml:space="preserve">Solution: </w:t>
      </w:r>
    </w:p>
    <w:p w:rsidR="00000000" w:rsidDel="00000000" w:rsidP="00000000" w:rsidRDefault="00000000" w:rsidRPr="00000000" w14:paraId="00000F8C">
      <w:pPr>
        <w:rPr>
          <w:rFonts w:ascii="Fira Code" w:cs="Fira Code" w:eastAsia="Fira Code" w:hAnsi="Fira Code"/>
        </w:rPr>
      </w:pPr>
      <w:r w:rsidDel="00000000" w:rsidR="00000000" w:rsidRPr="00000000">
        <w:rPr>
          <w:rFonts w:ascii="Fira Code" w:cs="Fira Code" w:eastAsia="Fira Code" w:hAnsi="Fira Code"/>
          <w:rtl w:val="0"/>
        </w:rPr>
        <w:t xml:space="preserve">Downgrade your local PySpark to </w:t>
      </w:r>
      <w:r w:rsidDel="00000000" w:rsidR="00000000" w:rsidRPr="00000000">
        <w:rPr>
          <w:rFonts w:ascii="Fira Code" w:cs="Fira Code" w:eastAsia="Fira Code" w:hAnsi="Fira Code"/>
          <w:b w:val="1"/>
          <w:rtl w:val="0"/>
        </w:rPr>
        <w:t xml:space="preserve">3.3.1</w:t>
      </w:r>
      <w:r w:rsidDel="00000000" w:rsidR="00000000" w:rsidRPr="00000000">
        <w:rPr>
          <w:rFonts w:ascii="Fira Code" w:cs="Fira Code" w:eastAsia="Fira Code" w:hAnsi="Fira Code"/>
          <w:rtl w:val="0"/>
        </w:rPr>
        <w:t xml:space="preserve"> (same as Dockerfile)</w:t>
      </w:r>
    </w:p>
    <w:p w:rsidR="00000000" w:rsidDel="00000000" w:rsidP="00000000" w:rsidRDefault="00000000" w:rsidRPr="00000000" w14:paraId="00000F8D">
      <w:pPr>
        <w:rPr>
          <w:rFonts w:ascii="Fira Code" w:cs="Fira Code" w:eastAsia="Fira Code" w:hAnsi="Fira Code"/>
        </w:rPr>
      </w:pPr>
      <w:r w:rsidDel="00000000" w:rsidR="00000000" w:rsidRPr="00000000">
        <w:rPr>
          <w:rFonts w:ascii="Fira Code" w:cs="Fira Code" w:eastAsia="Fira Code" w:hAnsi="Fira Code"/>
          <w:rtl w:val="0"/>
        </w:rPr>
        <w:t xml:space="preserve">The reason for the failed connection in my case was the mismatch of PySpark versions. You can see that from the logs of spark-master in the docker container. </w:t>
      </w:r>
    </w:p>
    <w:p w:rsidR="00000000" w:rsidDel="00000000" w:rsidP="00000000" w:rsidRDefault="00000000" w:rsidRPr="00000000" w14:paraId="00000F8E">
      <w:pPr>
        <w:rPr>
          <w:rFonts w:ascii="Fira Code" w:cs="Fira Code" w:eastAsia="Fira Code" w:hAnsi="Fira Code"/>
        </w:rPr>
      </w:pPr>
      <w:r w:rsidDel="00000000" w:rsidR="00000000" w:rsidRPr="00000000">
        <w:rPr>
          <w:rFonts w:ascii="Fira Code" w:cs="Fira Code" w:eastAsia="Fira Code" w:hAnsi="Fira Code"/>
          <w:b w:val="1"/>
          <w:rtl w:val="0"/>
        </w:rPr>
        <w:t xml:space="preserve">Solution 2:</w:t>
      </w:r>
      <w:r w:rsidDel="00000000" w:rsidR="00000000" w:rsidRPr="00000000">
        <w:rPr>
          <w:rtl w:val="0"/>
        </w:rPr>
      </w:r>
    </w:p>
    <w:p w:rsidR="00000000" w:rsidDel="00000000" w:rsidP="00000000" w:rsidRDefault="00000000" w:rsidRPr="00000000" w14:paraId="00000F8F">
      <w:pPr>
        <w:numPr>
          <w:ilvl w:val="0"/>
          <w:numId w:val="42"/>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Check what Spark version your local machine has</w:t>
      </w:r>
    </w:p>
    <w:p w:rsidR="00000000" w:rsidDel="00000000" w:rsidP="00000000" w:rsidRDefault="00000000" w:rsidRPr="00000000" w14:paraId="00000F90">
      <w:pPr>
        <w:numPr>
          <w:ilvl w:val="1"/>
          <w:numId w:val="42"/>
        </w:numPr>
        <w:spacing w:after="0" w:afterAutospacing="0"/>
        <w:ind w:left="1440" w:hanging="360"/>
        <w:rPr>
          <w:rFonts w:ascii="Fira Code" w:cs="Fira Code" w:eastAsia="Fira Code" w:hAnsi="Fira Code"/>
        </w:rPr>
      </w:pPr>
      <w:r w:rsidDel="00000000" w:rsidR="00000000" w:rsidRPr="00000000">
        <w:rPr>
          <w:rFonts w:ascii="Fira Code" w:cs="Fira Code" w:eastAsia="Fira Code" w:hAnsi="Fira Code"/>
          <w:rtl w:val="0"/>
        </w:rPr>
        <w:t xml:space="preserve">pyspark –version</w:t>
      </w:r>
    </w:p>
    <w:p w:rsidR="00000000" w:rsidDel="00000000" w:rsidP="00000000" w:rsidRDefault="00000000" w:rsidRPr="00000000" w14:paraId="00000F91">
      <w:pPr>
        <w:numPr>
          <w:ilvl w:val="1"/>
          <w:numId w:val="42"/>
        </w:numPr>
        <w:spacing w:after="0" w:afterAutospacing="0"/>
        <w:ind w:left="1440" w:hanging="360"/>
        <w:rPr>
          <w:rFonts w:ascii="Fira Code" w:cs="Fira Code" w:eastAsia="Fira Code" w:hAnsi="Fira Code"/>
        </w:rPr>
      </w:pPr>
      <w:r w:rsidDel="00000000" w:rsidR="00000000" w:rsidRPr="00000000">
        <w:rPr>
          <w:rFonts w:ascii="Fira Code" w:cs="Fira Code" w:eastAsia="Fira Code" w:hAnsi="Fira Code"/>
          <w:rtl w:val="0"/>
        </w:rPr>
        <w:t xml:space="preserve">spark-submit –version</w:t>
      </w:r>
    </w:p>
    <w:p w:rsidR="00000000" w:rsidDel="00000000" w:rsidP="00000000" w:rsidRDefault="00000000" w:rsidRPr="00000000" w14:paraId="00000F92">
      <w:pPr>
        <w:numPr>
          <w:ilvl w:val="0"/>
          <w:numId w:val="42"/>
        </w:numPr>
        <w:ind w:left="720" w:hanging="360"/>
        <w:rPr>
          <w:u w:val="none"/>
        </w:rPr>
      </w:pPr>
      <w:r w:rsidDel="00000000" w:rsidR="00000000" w:rsidRPr="00000000">
        <w:rPr>
          <w:rFonts w:ascii="Fira Code" w:cs="Fira Code" w:eastAsia="Fira Code" w:hAnsi="Fira Code"/>
          <w:rtl w:val="0"/>
        </w:rPr>
        <w:t xml:space="preserve">Add your version to SPARK_VERSION in </w:t>
      </w:r>
      <w:r w:rsidDel="00000000" w:rsidR="00000000" w:rsidRPr="00000000">
        <w:rPr>
          <w:rFonts w:ascii="Fira Code" w:cs="Fira Code" w:eastAsia="Fira Code" w:hAnsi="Fira Code"/>
          <w:b w:val="1"/>
          <w:rtl w:val="0"/>
        </w:rPr>
        <w:t xml:space="preserve">build.sh</w:t>
      </w:r>
    </w:p>
    <w:p w:rsidR="00000000" w:rsidDel="00000000" w:rsidP="00000000" w:rsidRDefault="00000000" w:rsidRPr="00000000" w14:paraId="00000F93">
      <w:pPr>
        <w:pStyle w:val="Heading2"/>
        <w:rPr>
          <w:rFonts w:ascii="Fira Code" w:cs="Fira Code" w:eastAsia="Fira Code" w:hAnsi="Fira Code"/>
        </w:rPr>
      </w:pPr>
      <w:bookmarkStart w:colFirst="0" w:colLast="0" w:name="_5il8p55dw1hq" w:id="443"/>
      <w:bookmarkEnd w:id="443"/>
      <w:r w:rsidDel="00000000" w:rsidR="00000000" w:rsidRPr="00000000">
        <w:rPr>
          <w:rFonts w:ascii="Fira Code" w:cs="Fira Code" w:eastAsia="Fira Code" w:hAnsi="Fira Code"/>
          <w:rtl w:val="0"/>
        </w:rPr>
        <w:t xml:space="preserve">Python Kafka: ./spark-submit.sh streaming.py - How to check why Spark master connection fails</w:t>
      </w:r>
    </w:p>
    <w:p w:rsidR="00000000" w:rsidDel="00000000" w:rsidP="00000000" w:rsidRDefault="00000000" w:rsidRPr="00000000" w14:paraId="00000F94">
      <w:pPr>
        <w:rPr>
          <w:rFonts w:ascii="Fira Code" w:cs="Fira Code" w:eastAsia="Fira Code" w:hAnsi="Fira Code"/>
        </w:rPr>
      </w:pPr>
      <w:r w:rsidDel="00000000" w:rsidR="00000000" w:rsidRPr="00000000">
        <w:rPr>
          <w:rFonts w:ascii="Fira Code" w:cs="Fira Code" w:eastAsia="Fira Code" w:hAnsi="Fira Code"/>
          <w:rtl w:val="0"/>
        </w:rPr>
        <w:t xml:space="preserve">Start a new terminal</w:t>
      </w:r>
    </w:p>
    <w:p w:rsidR="00000000" w:rsidDel="00000000" w:rsidP="00000000" w:rsidRDefault="00000000" w:rsidRPr="00000000" w14:paraId="00000F95">
      <w:pPr>
        <w:rPr>
          <w:rFonts w:ascii="Fira Code" w:cs="Fira Code" w:eastAsia="Fira Code" w:hAnsi="Fira Code"/>
          <w:b w:val="1"/>
        </w:rPr>
      </w:pPr>
      <w:r w:rsidDel="00000000" w:rsidR="00000000" w:rsidRPr="00000000">
        <w:rPr>
          <w:rFonts w:ascii="Fira Code" w:cs="Fira Code" w:eastAsia="Fira Code" w:hAnsi="Fira Code"/>
          <w:rtl w:val="0"/>
        </w:rPr>
        <w:t xml:space="preserve">Run: </w:t>
      </w:r>
      <w:r w:rsidDel="00000000" w:rsidR="00000000" w:rsidRPr="00000000">
        <w:rPr>
          <w:rFonts w:ascii="Fira Code" w:cs="Fira Code" w:eastAsia="Fira Code" w:hAnsi="Fira Code"/>
          <w:b w:val="1"/>
          <w:rtl w:val="0"/>
        </w:rPr>
        <w:t xml:space="preserve">docker ps</w:t>
      </w:r>
    </w:p>
    <w:p w:rsidR="00000000" w:rsidDel="00000000" w:rsidP="00000000" w:rsidRDefault="00000000" w:rsidRPr="00000000" w14:paraId="00000F96">
      <w:pPr>
        <w:rPr>
          <w:rFonts w:ascii="Fira Code" w:cs="Fira Code" w:eastAsia="Fira Code" w:hAnsi="Fira Code"/>
        </w:rPr>
      </w:pPr>
      <w:r w:rsidDel="00000000" w:rsidR="00000000" w:rsidRPr="00000000">
        <w:rPr>
          <w:rFonts w:ascii="Fira Code" w:cs="Fira Code" w:eastAsia="Fira Code" w:hAnsi="Fira Code"/>
          <w:rtl w:val="0"/>
        </w:rPr>
        <w:t xml:space="preserve">Copy the CONTAINER ID of the spark-master container</w:t>
      </w:r>
    </w:p>
    <w:p w:rsidR="00000000" w:rsidDel="00000000" w:rsidP="00000000" w:rsidRDefault="00000000" w:rsidRPr="00000000" w14:paraId="00000F97">
      <w:pPr>
        <w:rPr>
          <w:rFonts w:ascii="Fira Code" w:cs="Fira Code" w:eastAsia="Fira Code" w:hAnsi="Fira Code"/>
          <w:b w:val="1"/>
        </w:rPr>
      </w:pPr>
      <w:r w:rsidDel="00000000" w:rsidR="00000000" w:rsidRPr="00000000">
        <w:rPr>
          <w:rFonts w:ascii="Fira Code" w:cs="Fira Code" w:eastAsia="Fira Code" w:hAnsi="Fira Code"/>
          <w:rtl w:val="0"/>
        </w:rPr>
        <w:t xml:space="preserve">Run: </w:t>
      </w:r>
      <w:r w:rsidDel="00000000" w:rsidR="00000000" w:rsidRPr="00000000">
        <w:rPr>
          <w:rFonts w:ascii="Fira Code" w:cs="Fira Code" w:eastAsia="Fira Code" w:hAnsi="Fira Code"/>
          <w:b w:val="1"/>
          <w:rtl w:val="0"/>
        </w:rPr>
        <w:t xml:space="preserve">docker exec -it &lt;spark_master_container_id&gt; bash</w:t>
      </w:r>
    </w:p>
    <w:p w:rsidR="00000000" w:rsidDel="00000000" w:rsidP="00000000" w:rsidRDefault="00000000" w:rsidRPr="00000000" w14:paraId="00000F98">
      <w:pPr>
        <w:rPr>
          <w:rFonts w:ascii="Fira Code" w:cs="Fira Code" w:eastAsia="Fira Code" w:hAnsi="Fira Code"/>
          <w:b w:val="1"/>
        </w:rPr>
      </w:pPr>
      <w:r w:rsidDel="00000000" w:rsidR="00000000" w:rsidRPr="00000000">
        <w:rPr>
          <w:rFonts w:ascii="Fira Code" w:cs="Fira Code" w:eastAsia="Fira Code" w:hAnsi="Fira Code"/>
          <w:rtl w:val="0"/>
        </w:rPr>
        <w:t xml:space="preserve">Run: </w:t>
      </w:r>
      <w:r w:rsidDel="00000000" w:rsidR="00000000" w:rsidRPr="00000000">
        <w:rPr>
          <w:rFonts w:ascii="Fira Code" w:cs="Fira Code" w:eastAsia="Fira Code" w:hAnsi="Fira Code"/>
          <w:b w:val="1"/>
          <w:rtl w:val="0"/>
        </w:rPr>
        <w:t xml:space="preserve">cat logs/spark-master.out </w:t>
      </w:r>
    </w:p>
    <w:p w:rsidR="00000000" w:rsidDel="00000000" w:rsidP="00000000" w:rsidRDefault="00000000" w:rsidRPr="00000000" w14:paraId="00000F99">
      <w:pPr>
        <w:rPr>
          <w:rFonts w:ascii="Fira Code" w:cs="Fira Code" w:eastAsia="Fira Code" w:hAnsi="Fira Code"/>
        </w:rPr>
      </w:pPr>
      <w:r w:rsidDel="00000000" w:rsidR="00000000" w:rsidRPr="00000000">
        <w:rPr>
          <w:rFonts w:ascii="Fira Code" w:cs="Fira Code" w:eastAsia="Fira Code" w:hAnsi="Fira Code"/>
          <w:rtl w:val="0"/>
        </w:rPr>
        <w:t xml:space="preserve">Check for the log when the error happened</w:t>
      </w:r>
    </w:p>
    <w:p w:rsidR="00000000" w:rsidDel="00000000" w:rsidP="00000000" w:rsidRDefault="00000000" w:rsidRPr="00000000" w14:paraId="00000F9A">
      <w:pPr>
        <w:rPr>
          <w:rFonts w:ascii="Fira Code" w:cs="Fira Code" w:eastAsia="Fira Code" w:hAnsi="Fira Code"/>
        </w:rPr>
      </w:pPr>
      <w:r w:rsidDel="00000000" w:rsidR="00000000" w:rsidRPr="00000000">
        <w:rPr>
          <w:rFonts w:ascii="Fira Code" w:cs="Fira Code" w:eastAsia="Fira Code" w:hAnsi="Fira Code"/>
          <w:rtl w:val="0"/>
        </w:rPr>
        <w:t xml:space="preserve">Google the error message from there</w:t>
      </w:r>
    </w:p>
    <w:p w:rsidR="00000000" w:rsidDel="00000000" w:rsidP="00000000" w:rsidRDefault="00000000" w:rsidRPr="00000000" w14:paraId="00000F9B">
      <w:pPr>
        <w:rPr>
          <w:rFonts w:ascii="Fira Code" w:cs="Fira Code" w:eastAsia="Fira Code" w:hAnsi="Fira Code"/>
        </w:rPr>
      </w:pPr>
      <w:r w:rsidDel="00000000" w:rsidR="00000000" w:rsidRPr="00000000">
        <w:rPr>
          <w:rtl w:val="0"/>
        </w:rPr>
      </w:r>
    </w:p>
    <w:p w:rsidR="00000000" w:rsidDel="00000000" w:rsidP="00000000" w:rsidRDefault="00000000" w:rsidRPr="00000000" w14:paraId="00000F9C">
      <w:pPr>
        <w:pStyle w:val="Heading2"/>
        <w:rPr>
          <w:rFonts w:ascii="Fira Code" w:cs="Fira Code" w:eastAsia="Fira Code" w:hAnsi="Fira Code"/>
        </w:rPr>
      </w:pPr>
      <w:bookmarkStart w:colFirst="0" w:colLast="0" w:name="_hp4vx780e0n1" w:id="444"/>
      <w:bookmarkEnd w:id="444"/>
      <w:r w:rsidDel="00000000" w:rsidR="00000000" w:rsidRPr="00000000">
        <w:rPr>
          <w:rFonts w:ascii="Fira Code" w:cs="Fira Code" w:eastAsia="Fira Code" w:hAnsi="Fira Code"/>
          <w:rtl w:val="0"/>
        </w:rPr>
        <w:t xml:space="preserve">Python Kafka: ./spark-submit.sh streaming.py Error: py4j.protocol.Py4JJavaError: An error occurred while calling None.org.apache.spark.api.java.JavaSparkContext.</w:t>
      </w:r>
    </w:p>
    <w:p w:rsidR="00000000" w:rsidDel="00000000" w:rsidP="00000000" w:rsidRDefault="00000000" w:rsidRPr="00000000" w14:paraId="00000F9D">
      <w:pPr>
        <w:rPr>
          <w:rFonts w:ascii="Fira Code" w:cs="Fira Code" w:eastAsia="Fira Code" w:hAnsi="Fira Code"/>
        </w:rPr>
      </w:pPr>
      <w:r w:rsidDel="00000000" w:rsidR="00000000" w:rsidRPr="00000000">
        <w:rPr>
          <w:rFonts w:ascii="Fira Code" w:cs="Fira Code" w:eastAsia="Fira Code" w:hAnsi="Fira Code"/>
          <w:rtl w:val="0"/>
        </w:rPr>
        <w:t xml:space="preserve">Make sure your java version is 11 or 8. </w:t>
      </w:r>
    </w:p>
    <w:p w:rsidR="00000000" w:rsidDel="00000000" w:rsidP="00000000" w:rsidRDefault="00000000" w:rsidRPr="00000000" w14:paraId="00000F9E">
      <w:pPr>
        <w:rPr>
          <w:rFonts w:ascii="Fira Code" w:cs="Fira Code" w:eastAsia="Fira Code" w:hAnsi="Fira Code"/>
        </w:rPr>
      </w:pPr>
      <w:r w:rsidDel="00000000" w:rsidR="00000000" w:rsidRPr="00000000">
        <w:rPr>
          <w:rFonts w:ascii="Fira Code" w:cs="Fira Code" w:eastAsia="Fira Code" w:hAnsi="Fira Code"/>
          <w:rtl w:val="0"/>
        </w:rPr>
        <w:t xml:space="preserve">Check your version by: </w:t>
      </w:r>
    </w:p>
    <w:p w:rsidR="00000000" w:rsidDel="00000000" w:rsidP="00000000" w:rsidRDefault="00000000" w:rsidRPr="00000000" w14:paraId="00000F9F">
      <w:pPr>
        <w:rPr>
          <w:rFonts w:ascii="Fira Code" w:cs="Fira Code" w:eastAsia="Fira Code" w:hAnsi="Fira Code"/>
          <w:b w:val="1"/>
        </w:rPr>
      </w:pPr>
      <w:r w:rsidDel="00000000" w:rsidR="00000000" w:rsidRPr="00000000">
        <w:rPr>
          <w:rFonts w:ascii="Fira Code" w:cs="Fira Code" w:eastAsia="Fira Code" w:hAnsi="Fira Code"/>
          <w:b w:val="1"/>
          <w:rtl w:val="0"/>
        </w:rPr>
        <w:t xml:space="preserve">java --version</w:t>
      </w:r>
    </w:p>
    <w:p w:rsidR="00000000" w:rsidDel="00000000" w:rsidP="00000000" w:rsidRDefault="00000000" w:rsidRPr="00000000" w14:paraId="00000FA0">
      <w:pPr>
        <w:rPr>
          <w:rFonts w:ascii="Fira Code" w:cs="Fira Code" w:eastAsia="Fira Code" w:hAnsi="Fira Code"/>
        </w:rPr>
      </w:pPr>
      <w:r w:rsidDel="00000000" w:rsidR="00000000" w:rsidRPr="00000000">
        <w:rPr>
          <w:rFonts w:ascii="Fira Code" w:cs="Fira Code" w:eastAsia="Fira Code" w:hAnsi="Fira Code"/>
          <w:rtl w:val="0"/>
        </w:rPr>
        <w:t xml:space="preserve">Check all your versions by:</w:t>
      </w:r>
    </w:p>
    <w:p w:rsidR="00000000" w:rsidDel="00000000" w:rsidP="00000000" w:rsidRDefault="00000000" w:rsidRPr="00000000" w14:paraId="00000FA1">
      <w:pPr>
        <w:rPr>
          <w:rFonts w:ascii="Fira Code" w:cs="Fira Code" w:eastAsia="Fira Code" w:hAnsi="Fira Code"/>
          <w:b w:val="1"/>
          <w:color w:val="0c0d0e"/>
        </w:rPr>
      </w:pPr>
      <w:r w:rsidDel="00000000" w:rsidR="00000000" w:rsidRPr="00000000">
        <w:rPr>
          <w:rFonts w:ascii="Fira Code" w:cs="Fira Code" w:eastAsia="Fira Code" w:hAnsi="Fira Code"/>
          <w:b w:val="1"/>
          <w:color w:val="0c0d0e"/>
          <w:rtl w:val="0"/>
        </w:rPr>
        <w:t xml:space="preserve">/usr/libexec/java_home -V</w:t>
      </w:r>
    </w:p>
    <w:p w:rsidR="00000000" w:rsidDel="00000000" w:rsidP="00000000" w:rsidRDefault="00000000" w:rsidRPr="00000000" w14:paraId="00000FA2">
      <w:pPr>
        <w:rPr>
          <w:rFonts w:ascii="Fira Code" w:cs="Fira Code" w:eastAsia="Fira Code" w:hAnsi="Fira Code"/>
        </w:rPr>
      </w:pPr>
      <w:r w:rsidDel="00000000" w:rsidR="00000000" w:rsidRPr="00000000">
        <w:rPr>
          <w:rFonts w:ascii="Fira Code" w:cs="Fira Code" w:eastAsia="Fira Code" w:hAnsi="Fira Code"/>
          <w:rtl w:val="0"/>
        </w:rPr>
        <w:t xml:space="preserve">If you already have got java 11 but just not selected as default, s</w:t>
      </w:r>
      <w:r w:rsidDel="00000000" w:rsidR="00000000" w:rsidRPr="00000000">
        <w:rPr>
          <w:rFonts w:ascii="Fira Code" w:cs="Fira Code" w:eastAsia="Fira Code" w:hAnsi="Fira Code"/>
          <w:rtl w:val="0"/>
        </w:rPr>
        <w:t xml:space="preserve">elect the specific version by: </w:t>
      </w:r>
    </w:p>
    <w:p w:rsidR="00000000" w:rsidDel="00000000" w:rsidP="00000000" w:rsidRDefault="00000000" w:rsidRPr="00000000" w14:paraId="00000FA3">
      <w:pPr>
        <w:rPr>
          <w:rFonts w:ascii="Fira Code" w:cs="Fira Code" w:eastAsia="Fira Code" w:hAnsi="Fira Code"/>
          <w:b w:val="1"/>
        </w:rPr>
      </w:pPr>
      <w:r w:rsidDel="00000000" w:rsidR="00000000" w:rsidRPr="00000000">
        <w:rPr>
          <w:rFonts w:ascii="Fira Code" w:cs="Fira Code" w:eastAsia="Fira Code" w:hAnsi="Fira Code"/>
          <w:b w:val="1"/>
          <w:rtl w:val="0"/>
        </w:rPr>
        <w:t xml:space="preserve">export JAVA_HOME=$(/usr/libexec/java_home -v 11.0.22)</w:t>
      </w:r>
    </w:p>
    <w:p w:rsidR="00000000" w:rsidDel="00000000" w:rsidP="00000000" w:rsidRDefault="00000000" w:rsidRPr="00000000" w14:paraId="00000FA4">
      <w:pPr>
        <w:rPr>
          <w:rFonts w:ascii="Fira Code" w:cs="Fira Code" w:eastAsia="Fira Code" w:hAnsi="Fira Code"/>
        </w:rPr>
      </w:pPr>
      <w:r w:rsidDel="00000000" w:rsidR="00000000" w:rsidRPr="00000000">
        <w:rPr>
          <w:rFonts w:ascii="Fira Code" w:cs="Fira Code" w:eastAsia="Fira Code" w:hAnsi="Fira Code"/>
          <w:rtl w:val="0"/>
        </w:rPr>
        <w:t xml:space="preserve">(or other version of 11)</w:t>
      </w:r>
      <w:r w:rsidDel="00000000" w:rsidR="00000000" w:rsidRPr="00000000">
        <w:rPr>
          <w:rtl w:val="0"/>
        </w:rPr>
      </w:r>
    </w:p>
    <w:p w:rsidR="00000000" w:rsidDel="00000000" w:rsidP="00000000" w:rsidRDefault="00000000" w:rsidRPr="00000000" w14:paraId="00000FA5">
      <w:pPr>
        <w:pStyle w:val="Heading2"/>
        <w:rPr>
          <w:rFonts w:ascii="Fira Code" w:cs="Fira Code" w:eastAsia="Fira Code" w:hAnsi="Fira Code"/>
        </w:rPr>
      </w:pPr>
      <w:bookmarkStart w:colFirst="0" w:colLast="0" w:name="_c60czygjhxnq" w:id="445"/>
      <w:bookmarkEnd w:id="445"/>
      <w:r w:rsidDel="00000000" w:rsidR="00000000" w:rsidRPr="00000000">
        <w:rPr>
          <w:rFonts w:ascii="Fira Code" w:cs="Fira Code" w:eastAsia="Fira Code" w:hAnsi="Fira Code"/>
          <w:rtl w:val="0"/>
        </w:rPr>
        <w:t xml:space="preserve">Java Kafka: &lt;project_name&gt;-1.0-SNAPSHOT.jar errors: package xxx does not exist even after gradle build</w:t>
      </w:r>
    </w:p>
    <w:p w:rsidR="00000000" w:rsidDel="00000000" w:rsidP="00000000" w:rsidRDefault="00000000" w:rsidRPr="00000000" w14:paraId="00000FA6">
      <w:pPr>
        <w:rPr>
          <w:rFonts w:ascii="Fira Code" w:cs="Fira Code" w:eastAsia="Fira Code" w:hAnsi="Fira Code"/>
        </w:rPr>
      </w:pPr>
      <w:r w:rsidDel="00000000" w:rsidR="00000000" w:rsidRPr="00000000">
        <w:rPr>
          <w:rFonts w:ascii="Fira Code" w:cs="Fira Code" w:eastAsia="Fira Code" w:hAnsi="Fira Code"/>
          <w:rtl w:val="0"/>
        </w:rPr>
        <w:t xml:space="preserve">In my set up, all of the dependencies listed in gradle.build were not installed in &lt;project_name&gt;-1.0-SNAPSHOT.jar.</w:t>
      </w:r>
    </w:p>
    <w:p w:rsidR="00000000" w:rsidDel="00000000" w:rsidP="00000000" w:rsidRDefault="00000000" w:rsidRPr="00000000" w14:paraId="00000FA7">
      <w:pPr>
        <w:rPr>
          <w:rFonts w:ascii="Fira Code" w:cs="Fira Code" w:eastAsia="Fira Code" w:hAnsi="Fira Code"/>
        </w:rPr>
      </w:pPr>
      <w:r w:rsidDel="00000000" w:rsidR="00000000" w:rsidRPr="00000000">
        <w:rPr>
          <w:rtl w:val="0"/>
        </w:rPr>
      </w:r>
    </w:p>
    <w:p w:rsidR="00000000" w:rsidDel="00000000" w:rsidP="00000000" w:rsidRDefault="00000000" w:rsidRPr="00000000" w14:paraId="00000FA8">
      <w:pPr>
        <w:rPr>
          <w:rFonts w:ascii="Fira Code" w:cs="Fira Code" w:eastAsia="Fira Code" w:hAnsi="Fira Code"/>
        </w:rPr>
      </w:pPr>
      <w:r w:rsidDel="00000000" w:rsidR="00000000" w:rsidRPr="00000000">
        <w:rPr>
          <w:rFonts w:ascii="Fira Code" w:cs="Fira Code" w:eastAsia="Fira Code" w:hAnsi="Fira Code"/>
          <w:rtl w:val="0"/>
        </w:rPr>
        <w:t xml:space="preserve">Solution:</w:t>
      </w:r>
    </w:p>
    <w:p w:rsidR="00000000" w:rsidDel="00000000" w:rsidP="00000000" w:rsidRDefault="00000000" w:rsidRPr="00000000" w14:paraId="00000FA9">
      <w:pPr>
        <w:rPr>
          <w:rFonts w:ascii="Fira Code" w:cs="Fira Code" w:eastAsia="Fira Code" w:hAnsi="Fira Code"/>
        </w:rPr>
      </w:pPr>
      <w:r w:rsidDel="00000000" w:rsidR="00000000" w:rsidRPr="00000000">
        <w:rPr>
          <w:rFonts w:ascii="Fira Code" w:cs="Fira Code" w:eastAsia="Fira Code" w:hAnsi="Fira Code"/>
          <w:rtl w:val="0"/>
        </w:rPr>
        <w:t xml:space="preserve">In build.gradle file, I added the following at the end: </w:t>
      </w:r>
    </w:p>
    <w:p w:rsidR="00000000" w:rsidDel="00000000" w:rsidP="00000000" w:rsidRDefault="00000000" w:rsidRPr="00000000" w14:paraId="00000FAA">
      <w:pPr>
        <w:rPr>
          <w:rFonts w:ascii="Fira Code" w:cs="Fira Code" w:eastAsia="Fira Code" w:hAnsi="Fira Code"/>
        </w:rPr>
      </w:pPr>
      <w:r w:rsidDel="00000000" w:rsidR="00000000" w:rsidRPr="00000000">
        <w:rPr>
          <w:rFonts w:ascii="Fira Code" w:cs="Fira Code" w:eastAsia="Fira Code" w:hAnsi="Fira Code"/>
          <w:rtl w:val="0"/>
        </w:rPr>
        <w:t xml:space="preserve">shadowJar { </w:t>
      </w:r>
    </w:p>
    <w:p w:rsidR="00000000" w:rsidDel="00000000" w:rsidP="00000000" w:rsidRDefault="00000000" w:rsidRPr="00000000" w14:paraId="00000FAB">
      <w:pPr>
        <w:ind w:firstLine="720"/>
        <w:rPr>
          <w:rFonts w:ascii="Fira Code" w:cs="Fira Code" w:eastAsia="Fira Code" w:hAnsi="Fira Code"/>
        </w:rPr>
      </w:pPr>
      <w:r w:rsidDel="00000000" w:rsidR="00000000" w:rsidRPr="00000000">
        <w:rPr>
          <w:rFonts w:ascii="Fira Code" w:cs="Fira Code" w:eastAsia="Fira Code" w:hAnsi="Fira Code"/>
          <w:rtl w:val="0"/>
        </w:rPr>
        <w:t xml:space="preserve">archiveBaseName = "java-kafka-rides"</w:t>
      </w:r>
    </w:p>
    <w:p w:rsidR="00000000" w:rsidDel="00000000" w:rsidP="00000000" w:rsidRDefault="00000000" w:rsidRPr="00000000" w14:paraId="00000FAC">
      <w:pPr>
        <w:ind w:firstLine="720"/>
        <w:rPr>
          <w:rFonts w:ascii="Fira Code" w:cs="Fira Code" w:eastAsia="Fira Code" w:hAnsi="Fira Code"/>
        </w:rPr>
      </w:pPr>
      <w:r w:rsidDel="00000000" w:rsidR="00000000" w:rsidRPr="00000000">
        <w:rPr>
          <w:rFonts w:ascii="Fira Code" w:cs="Fira Code" w:eastAsia="Fira Code" w:hAnsi="Fira Code"/>
          <w:rtl w:val="0"/>
        </w:rPr>
        <w:t xml:space="preserve">archiveClassifier = ''</w:t>
      </w:r>
    </w:p>
    <w:p w:rsidR="00000000" w:rsidDel="00000000" w:rsidP="00000000" w:rsidRDefault="00000000" w:rsidRPr="00000000" w14:paraId="00000FAD">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 }</w:t>
      </w:r>
      <w:r w:rsidDel="00000000" w:rsidR="00000000" w:rsidRPr="00000000">
        <w:rPr>
          <w:rtl w:val="0"/>
        </w:rPr>
      </w:r>
    </w:p>
    <w:p w:rsidR="00000000" w:rsidDel="00000000" w:rsidP="00000000" w:rsidRDefault="00000000" w:rsidRPr="00000000" w14:paraId="00000FAE">
      <w:pPr>
        <w:rPr>
          <w:rFonts w:ascii="Fira Code" w:cs="Fira Code" w:eastAsia="Fira Code" w:hAnsi="Fira Code"/>
        </w:rPr>
      </w:pPr>
      <w:r w:rsidDel="00000000" w:rsidR="00000000" w:rsidRPr="00000000">
        <w:rPr>
          <w:rFonts w:ascii="Fira Code" w:cs="Fira Code" w:eastAsia="Fira Code" w:hAnsi="Fira Code"/>
          <w:rtl w:val="0"/>
        </w:rPr>
        <w:t xml:space="preserve">And then in the command line ran ‘gradle shadowjar’, and run the script from java-kafka-rides-1.0-SNAPSHOT.jar created by the shadowjar</w:t>
      </w:r>
    </w:p>
    <w:p w:rsidR="00000000" w:rsidDel="00000000" w:rsidP="00000000" w:rsidRDefault="00000000" w:rsidRPr="00000000" w14:paraId="00000FAF">
      <w:pPr>
        <w:rPr>
          <w:rFonts w:ascii="Fira Code" w:cs="Fira Code" w:eastAsia="Fira Code" w:hAnsi="Fira Code"/>
        </w:rPr>
      </w:pPr>
      <w:r w:rsidDel="00000000" w:rsidR="00000000" w:rsidRPr="00000000">
        <w:rPr>
          <w:rtl w:val="0"/>
        </w:rPr>
      </w:r>
    </w:p>
    <w:p w:rsidR="00000000" w:rsidDel="00000000" w:rsidP="00000000" w:rsidRDefault="00000000" w:rsidRPr="00000000" w14:paraId="00000FB0">
      <w:pPr>
        <w:pStyle w:val="Heading2"/>
        <w:rPr>
          <w:rFonts w:ascii="Fira Code" w:cs="Fira Code" w:eastAsia="Fira Code" w:hAnsi="Fira Code"/>
        </w:rPr>
      </w:pPr>
      <w:bookmarkStart w:colFirst="0" w:colLast="0" w:name="_glpfwuq1nkpx" w:id="446"/>
      <w:bookmarkEnd w:id="446"/>
      <w:r w:rsidDel="00000000" w:rsidR="00000000" w:rsidRPr="00000000">
        <w:rPr>
          <w:rFonts w:ascii="Fira Code" w:cs="Fira Code" w:eastAsia="Fira Code" w:hAnsi="Fira Code"/>
          <w:rtl w:val="0"/>
        </w:rPr>
        <w:t xml:space="preserve">Python Kafka: Installing dependencies for python3 06-streaming/python/avro_example/producer.py</w:t>
      </w:r>
    </w:p>
    <w:p w:rsidR="00000000" w:rsidDel="00000000" w:rsidP="00000000" w:rsidRDefault="00000000" w:rsidRPr="00000000" w14:paraId="00000FB1">
      <w:pPr>
        <w:rPr>
          <w:rFonts w:ascii="Fira Code" w:cs="Fira Code" w:eastAsia="Fira Code" w:hAnsi="Fira Code"/>
        </w:rPr>
      </w:pPr>
      <w:r w:rsidDel="00000000" w:rsidR="00000000" w:rsidRPr="00000000">
        <w:rPr>
          <w:rtl w:val="0"/>
        </w:rPr>
      </w:r>
    </w:p>
    <w:p w:rsidR="00000000" w:rsidDel="00000000" w:rsidP="00000000" w:rsidRDefault="00000000" w:rsidRPr="00000000" w14:paraId="00000FB2">
      <w:pPr>
        <w:rPr>
          <w:rFonts w:ascii="Fira Code" w:cs="Fira Code" w:eastAsia="Fira Code" w:hAnsi="Fira Code"/>
        </w:rPr>
      </w:pPr>
      <w:r w:rsidDel="00000000" w:rsidR="00000000" w:rsidRPr="00000000">
        <w:rPr>
          <w:rFonts w:ascii="Fira Code" w:cs="Fira Code" w:eastAsia="Fira Code" w:hAnsi="Fira Code"/>
          <w:b w:val="1"/>
          <w:rtl w:val="0"/>
        </w:rPr>
        <w:t xml:space="preserve">confluent-kafka: `</w:t>
      </w:r>
      <w:r w:rsidDel="00000000" w:rsidR="00000000" w:rsidRPr="00000000">
        <w:rPr>
          <w:rFonts w:ascii="Fira Code" w:cs="Fira Code" w:eastAsia="Fira Code" w:hAnsi="Fira Code"/>
          <w:color w:val="6aa84f"/>
          <w:rtl w:val="0"/>
        </w:rPr>
        <w:t xml:space="preserve">pip install confluent-kafka</w:t>
      </w:r>
      <w:r w:rsidDel="00000000" w:rsidR="00000000" w:rsidRPr="00000000">
        <w:rPr>
          <w:rFonts w:ascii="Fira Code" w:cs="Fira Code" w:eastAsia="Fira Code" w:hAnsi="Fira Code"/>
          <w:rtl w:val="0"/>
        </w:rPr>
        <w:t xml:space="preserve">` or `</w:t>
      </w:r>
      <w:r w:rsidDel="00000000" w:rsidR="00000000" w:rsidRPr="00000000">
        <w:rPr>
          <w:rFonts w:ascii="Fira Code" w:cs="Fira Code" w:eastAsia="Fira Code" w:hAnsi="Fira Code"/>
          <w:color w:val="6aa84f"/>
          <w:rtl w:val="0"/>
        </w:rPr>
        <w:t xml:space="preserve">conda install conda-forge::python-confluent-kafka</w:t>
      </w:r>
      <w:r w:rsidDel="00000000" w:rsidR="00000000" w:rsidRPr="00000000">
        <w:rPr>
          <w:rFonts w:ascii="Fira Code" w:cs="Fira Code" w:eastAsia="Fira Code" w:hAnsi="Fira Code"/>
          <w:rtl w:val="0"/>
        </w:rPr>
        <w:t xml:space="preserve">`</w:t>
      </w:r>
    </w:p>
    <w:p w:rsidR="00000000" w:rsidDel="00000000" w:rsidP="00000000" w:rsidRDefault="00000000" w:rsidRPr="00000000" w14:paraId="00000FB3">
      <w:pPr>
        <w:rPr>
          <w:rFonts w:ascii="Fira Code" w:cs="Fira Code" w:eastAsia="Fira Code" w:hAnsi="Fira Code"/>
          <w:color w:val="6aa84f"/>
        </w:rPr>
      </w:pPr>
      <w:r w:rsidDel="00000000" w:rsidR="00000000" w:rsidRPr="00000000">
        <w:rPr>
          <w:rFonts w:ascii="Fira Code" w:cs="Fira Code" w:eastAsia="Fira Code" w:hAnsi="Fira Code"/>
          <w:b w:val="1"/>
          <w:rtl w:val="0"/>
        </w:rPr>
        <w:t xml:space="preserve">fastavro:</w:t>
      </w: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color w:val="6aa84f"/>
          <w:rtl w:val="0"/>
        </w:rPr>
        <w:t xml:space="preserve">pip install fastavro</w:t>
      </w:r>
    </w:p>
    <w:p w:rsidR="00000000" w:rsidDel="00000000" w:rsidP="00000000" w:rsidRDefault="00000000" w:rsidRPr="00000000" w14:paraId="00000FB4">
      <w:pPr>
        <w:jc w:val="right"/>
        <w:rPr>
          <w:rFonts w:ascii="Fira Code" w:cs="Fira Code" w:eastAsia="Fira Code" w:hAnsi="Fira Code"/>
        </w:rPr>
      </w:pPr>
      <w:r w:rsidDel="00000000" w:rsidR="00000000" w:rsidRPr="00000000">
        <w:rPr>
          <w:rFonts w:ascii="Fira Code" w:cs="Fira Code" w:eastAsia="Fira Code" w:hAnsi="Fira Code"/>
          <w:rtl w:val="0"/>
        </w:rPr>
        <w:t xml:space="preserve">Abhirup Ghosh</w:t>
      </w:r>
    </w:p>
    <w:p w:rsidR="00000000" w:rsidDel="00000000" w:rsidP="00000000" w:rsidRDefault="00000000" w:rsidRPr="00000000" w14:paraId="00000FB5">
      <w:pPr>
        <w:jc w:val="right"/>
        <w:rPr>
          <w:rFonts w:ascii="Fira Code" w:cs="Fira Code" w:eastAsia="Fira Code" w:hAnsi="Fira Code"/>
        </w:rPr>
      </w:pPr>
      <w:r w:rsidDel="00000000" w:rsidR="00000000" w:rsidRPr="00000000">
        <w:rPr>
          <w:rtl w:val="0"/>
        </w:rPr>
      </w:r>
    </w:p>
    <w:p w:rsidR="00000000" w:rsidDel="00000000" w:rsidP="00000000" w:rsidRDefault="00000000" w:rsidRPr="00000000" w14:paraId="00000FB6">
      <w:pPr>
        <w:rPr>
          <w:rFonts w:ascii="Fira Code" w:cs="Fira Code" w:eastAsia="Fira Code" w:hAnsi="Fira Code"/>
          <w:b w:val="1"/>
          <w:sz w:val="28"/>
          <w:szCs w:val="28"/>
        </w:rPr>
      </w:pPr>
      <w:r w:rsidDel="00000000" w:rsidR="00000000" w:rsidRPr="00000000">
        <w:rPr>
          <w:rFonts w:ascii="Fira Code" w:cs="Fira Code" w:eastAsia="Fira Code" w:hAnsi="Fira Code"/>
          <w:b w:val="1"/>
          <w:sz w:val="28"/>
          <w:szCs w:val="28"/>
          <w:rtl w:val="0"/>
        </w:rPr>
        <w:t xml:space="preserve">Can install Faust Library for Module 6 Python Version due to dependency conflicts? </w:t>
      </w:r>
    </w:p>
    <w:p w:rsidR="00000000" w:rsidDel="00000000" w:rsidP="00000000" w:rsidRDefault="00000000" w:rsidRPr="00000000" w14:paraId="00000FB7">
      <w:pPr>
        <w:rPr>
          <w:rFonts w:ascii="Fira Code" w:cs="Fira Code" w:eastAsia="Fira Code" w:hAnsi="Fira Code"/>
        </w:rPr>
      </w:pPr>
      <w:r w:rsidDel="00000000" w:rsidR="00000000" w:rsidRPr="00000000">
        <w:rPr>
          <w:rFonts w:ascii="Fira Code" w:cs="Fira Code" w:eastAsia="Fira Code" w:hAnsi="Fira Code"/>
          <w:rtl w:val="0"/>
        </w:rPr>
        <w:t xml:space="preserve">The Faust repository and library is no longer maintained - </w:t>
      </w:r>
      <w:hyperlink r:id="rId257">
        <w:r w:rsidDel="00000000" w:rsidR="00000000" w:rsidRPr="00000000">
          <w:rPr>
            <w:rFonts w:ascii="Fira Code" w:cs="Fira Code" w:eastAsia="Fira Code" w:hAnsi="Fira Code"/>
            <w:color w:val="1155cc"/>
            <w:u w:val="single"/>
            <w:rtl w:val="0"/>
          </w:rPr>
          <w:t xml:space="preserve">https://github.com/robinhood/faust</w:t>
        </w:r>
      </w:hyperlink>
      <w:r w:rsidDel="00000000" w:rsidR="00000000" w:rsidRPr="00000000">
        <w:rPr>
          <w:rFonts w:ascii="Fira Code" w:cs="Fira Code" w:eastAsia="Fira Code" w:hAnsi="Fira Code"/>
          <w:rtl w:val="0"/>
        </w:rPr>
        <w:t xml:space="preserve"> </w:t>
      </w:r>
    </w:p>
    <w:p w:rsidR="00000000" w:rsidDel="00000000" w:rsidP="00000000" w:rsidRDefault="00000000" w:rsidRPr="00000000" w14:paraId="00000FB8">
      <w:pPr>
        <w:rPr>
          <w:rFonts w:ascii="Fira Code" w:cs="Fira Code" w:eastAsia="Fira Code" w:hAnsi="Fira Code"/>
        </w:rPr>
      </w:pPr>
      <w:r w:rsidDel="00000000" w:rsidR="00000000" w:rsidRPr="00000000">
        <w:rPr>
          <w:rFonts w:ascii="Fira Code" w:cs="Fira Code" w:eastAsia="Fira Code" w:hAnsi="Fira Code"/>
          <w:rtl w:val="0"/>
        </w:rPr>
        <w:t xml:space="preserve">If you do not know Java, you now have the option to follow the Python Videos 6.13 &amp; 6.14 here </w:t>
      </w:r>
      <w:hyperlink r:id="rId258">
        <w:r w:rsidDel="00000000" w:rsidR="00000000" w:rsidRPr="00000000">
          <w:rPr>
            <w:rFonts w:ascii="Fira Code" w:cs="Fira Code" w:eastAsia="Fira Code" w:hAnsi="Fira Code"/>
            <w:color w:val="1155cc"/>
            <w:u w:val="single"/>
            <w:rtl w:val="0"/>
          </w:rPr>
          <w:t xml:space="preserve">https://www.youtube.com/watch?v=BgAlVknDFlQ&amp;list=PL3MmuxUbc_hJed7dXYoJw8DoCuVHhGEQb&amp;index=80</w:t>
        </w:r>
      </w:hyperlink>
      <w:r w:rsidDel="00000000" w:rsidR="00000000" w:rsidRPr="00000000">
        <w:rPr>
          <w:rFonts w:ascii="Fira Code" w:cs="Fira Code" w:eastAsia="Fira Code" w:hAnsi="Fira Code"/>
          <w:rtl w:val="0"/>
        </w:rPr>
        <w:t xml:space="preserve">  and follow the RedPanda Python version here </w:t>
      </w:r>
      <w:hyperlink r:id="rId259">
        <w:r w:rsidDel="00000000" w:rsidR="00000000" w:rsidRPr="00000000">
          <w:rPr>
            <w:rFonts w:ascii="Fira Code" w:cs="Fira Code" w:eastAsia="Fira Code" w:hAnsi="Fira Code"/>
            <w:color w:val="1155cc"/>
            <w:u w:val="single"/>
            <w:rtl w:val="0"/>
          </w:rPr>
          <w:t xml:space="preserve">https://github.com/DataTalksClub/data-engineering-zoomcamp/tree/main/06-streaming/python/redpanda_example</w:t>
        </w:r>
      </w:hyperlink>
      <w:r w:rsidDel="00000000" w:rsidR="00000000" w:rsidRPr="00000000">
        <w:rPr>
          <w:rFonts w:ascii="Fira Code" w:cs="Fira Code" w:eastAsia="Fira Code" w:hAnsi="Fira Code"/>
          <w:rtl w:val="0"/>
        </w:rPr>
        <w:t xml:space="preserve"> - NOTE: I highly recommend watching the Java videos to understand the concept of streaming but you can skip the coding parts - all will become clear when you get to the Python videos and RedPanda files. </w:t>
      </w:r>
      <w:r w:rsidDel="00000000" w:rsidR="00000000" w:rsidRPr="00000000">
        <w:rPr>
          <w:rtl w:val="0"/>
        </w:rPr>
      </w:r>
    </w:p>
    <w:p w:rsidR="00000000" w:rsidDel="00000000" w:rsidP="00000000" w:rsidRDefault="00000000" w:rsidRPr="00000000" w14:paraId="00000FB9">
      <w:pPr>
        <w:pStyle w:val="Heading2"/>
        <w:rPr>
          <w:rFonts w:ascii="Fira Code" w:cs="Fira Code" w:eastAsia="Fira Code" w:hAnsi="Fira Code"/>
        </w:rPr>
      </w:pPr>
      <w:bookmarkStart w:colFirst="0" w:colLast="0" w:name="_iw0cda8fvcsg" w:id="447"/>
      <w:bookmarkEnd w:id="447"/>
      <w:r w:rsidDel="00000000" w:rsidR="00000000" w:rsidRPr="00000000">
        <w:rPr>
          <w:rFonts w:ascii="Fira Code" w:cs="Fira Code" w:eastAsia="Fira Code" w:hAnsi="Fira Code"/>
          <w:rtl w:val="0"/>
        </w:rPr>
        <w:t xml:space="preserve">Java Kafka: How to run producer/consumer/kstreams/etc in terminal</w:t>
      </w:r>
    </w:p>
    <w:p w:rsidR="00000000" w:rsidDel="00000000" w:rsidP="00000000" w:rsidRDefault="00000000" w:rsidRPr="00000000" w14:paraId="00000FBA">
      <w:pPr>
        <w:rPr>
          <w:rFonts w:ascii="Fira Code" w:cs="Fira Code" w:eastAsia="Fira Code" w:hAnsi="Fira Code"/>
        </w:rPr>
      </w:pPr>
      <w:r w:rsidDel="00000000" w:rsidR="00000000" w:rsidRPr="00000000">
        <w:rPr>
          <w:rFonts w:ascii="Fira Code" w:cs="Fira Code" w:eastAsia="Fira Code" w:hAnsi="Fira Code"/>
          <w:rtl w:val="0"/>
        </w:rPr>
        <w:t xml:space="preserve">In the project directory, run: </w:t>
      </w:r>
    </w:p>
    <w:p w:rsidR="00000000" w:rsidDel="00000000" w:rsidP="00000000" w:rsidRDefault="00000000" w:rsidRPr="00000000" w14:paraId="00000FBB">
      <w:pPr>
        <w:rPr>
          <w:rFonts w:ascii="Fira Code" w:cs="Fira Code" w:eastAsia="Fira Code" w:hAnsi="Fira Code"/>
        </w:rPr>
      </w:pPr>
      <w:r w:rsidDel="00000000" w:rsidR="00000000" w:rsidRPr="00000000">
        <w:rPr>
          <w:rFonts w:ascii="Fira Code" w:cs="Fira Code" w:eastAsia="Fira Code" w:hAnsi="Fira Code"/>
          <w:rtl w:val="0"/>
        </w:rPr>
        <w:t xml:space="preserve">java -cp build/libs/&lt;jar_name&gt;-1.0-SNAPSHOT.jar:out src/main/java/org/example/JsonProducer.java</w:t>
      </w:r>
    </w:p>
    <w:p w:rsidR="00000000" w:rsidDel="00000000" w:rsidP="00000000" w:rsidRDefault="00000000" w:rsidRPr="00000000" w14:paraId="00000FBC">
      <w:pPr>
        <w:rPr>
          <w:rFonts w:ascii="Fira Code" w:cs="Fira Code" w:eastAsia="Fira Code" w:hAnsi="Fira Code"/>
        </w:rPr>
      </w:pPr>
      <w:r w:rsidDel="00000000" w:rsidR="00000000" w:rsidRPr="00000000">
        <w:rPr>
          <w:rtl w:val="0"/>
        </w:rPr>
      </w:r>
    </w:p>
    <w:p w:rsidR="00000000" w:rsidDel="00000000" w:rsidP="00000000" w:rsidRDefault="00000000" w:rsidRPr="00000000" w14:paraId="00000FBD">
      <w:pPr>
        <w:pStyle w:val="Heading2"/>
        <w:rPr>
          <w:rFonts w:ascii="Fira Code" w:cs="Fira Code" w:eastAsia="Fira Code" w:hAnsi="Fira Code"/>
        </w:rPr>
      </w:pPr>
      <w:bookmarkStart w:colFirst="0" w:colLast="0" w:name="_2pdhayo31kq0" w:id="448"/>
      <w:bookmarkEnd w:id="448"/>
      <w:r w:rsidDel="00000000" w:rsidR="00000000" w:rsidRPr="00000000">
        <w:rPr>
          <w:rFonts w:ascii="Fira Code" w:cs="Fira Code" w:eastAsia="Fira Code" w:hAnsi="Fira Code"/>
          <w:rtl w:val="0"/>
        </w:rPr>
        <w:t xml:space="preserve">Java Kafka: When running the producer/consumer/etc java scripts, no results retrieved or no message sent</w:t>
      </w:r>
    </w:p>
    <w:p w:rsidR="00000000" w:rsidDel="00000000" w:rsidP="00000000" w:rsidRDefault="00000000" w:rsidRPr="00000000" w14:paraId="00000FBE">
      <w:pPr>
        <w:rPr>
          <w:rFonts w:ascii="Fira Code" w:cs="Fira Code" w:eastAsia="Fira Code" w:hAnsi="Fira Code"/>
        </w:rPr>
      </w:pPr>
      <w:r w:rsidDel="00000000" w:rsidR="00000000" w:rsidRPr="00000000">
        <w:rPr>
          <w:rFonts w:ascii="Fira Code" w:cs="Fira Code" w:eastAsia="Fira Code" w:hAnsi="Fira Code"/>
          <w:rtl w:val="0"/>
        </w:rPr>
        <w:t xml:space="preserve">For example, when running JsonConsumer.java, got:</w:t>
      </w:r>
    </w:p>
    <w:p w:rsidR="00000000" w:rsidDel="00000000" w:rsidP="00000000" w:rsidRDefault="00000000" w:rsidRPr="00000000" w14:paraId="00000FBF">
      <w:pPr>
        <w:rPr>
          <w:rFonts w:ascii="Fira Code" w:cs="Fira Code" w:eastAsia="Fira Code" w:hAnsi="Fira Code"/>
        </w:rPr>
      </w:pPr>
      <w:r w:rsidDel="00000000" w:rsidR="00000000" w:rsidRPr="00000000">
        <w:rPr>
          <w:rFonts w:ascii="Fira Code" w:cs="Fira Code" w:eastAsia="Fira Code" w:hAnsi="Fira Code"/>
          <w:rtl w:val="0"/>
        </w:rPr>
        <w:t xml:space="preserve">Consuming form kafka started</w:t>
      </w:r>
    </w:p>
    <w:p w:rsidR="00000000" w:rsidDel="00000000" w:rsidP="00000000" w:rsidRDefault="00000000" w:rsidRPr="00000000" w14:paraId="00000FC0">
      <w:pPr>
        <w:rPr>
          <w:rFonts w:ascii="Fira Code" w:cs="Fira Code" w:eastAsia="Fira Code" w:hAnsi="Fira Code"/>
        </w:rPr>
      </w:pPr>
      <w:r w:rsidDel="00000000" w:rsidR="00000000" w:rsidRPr="00000000">
        <w:rPr>
          <w:rFonts w:ascii="Fira Code" w:cs="Fira Code" w:eastAsia="Fira Code" w:hAnsi="Fira Code"/>
          <w:rtl w:val="0"/>
        </w:rPr>
        <w:t xml:space="preserve">RESULTS:::0</w:t>
      </w:r>
    </w:p>
    <w:p w:rsidR="00000000" w:rsidDel="00000000" w:rsidP="00000000" w:rsidRDefault="00000000" w:rsidRPr="00000000" w14:paraId="00000FC1">
      <w:pPr>
        <w:rPr>
          <w:rFonts w:ascii="Fira Code" w:cs="Fira Code" w:eastAsia="Fira Code" w:hAnsi="Fira Code"/>
        </w:rPr>
      </w:pPr>
      <w:r w:rsidDel="00000000" w:rsidR="00000000" w:rsidRPr="00000000">
        <w:rPr>
          <w:rFonts w:ascii="Fira Code" w:cs="Fira Code" w:eastAsia="Fira Code" w:hAnsi="Fira Code"/>
          <w:rtl w:val="0"/>
        </w:rPr>
        <w:t xml:space="preserve">RESULTS:::0</w:t>
      </w:r>
    </w:p>
    <w:p w:rsidR="00000000" w:rsidDel="00000000" w:rsidP="00000000" w:rsidRDefault="00000000" w:rsidRPr="00000000" w14:paraId="00000FC2">
      <w:pPr>
        <w:rPr>
          <w:rFonts w:ascii="Fira Code" w:cs="Fira Code" w:eastAsia="Fira Code" w:hAnsi="Fira Code"/>
        </w:rPr>
      </w:pPr>
      <w:r w:rsidDel="00000000" w:rsidR="00000000" w:rsidRPr="00000000">
        <w:rPr>
          <w:rFonts w:ascii="Fira Code" w:cs="Fira Code" w:eastAsia="Fira Code" w:hAnsi="Fira Code"/>
          <w:rtl w:val="0"/>
        </w:rPr>
        <w:t xml:space="preserve">RESULTS:::0</w:t>
        <w:br w:type="textWrapping"/>
      </w:r>
    </w:p>
    <w:p w:rsidR="00000000" w:rsidDel="00000000" w:rsidP="00000000" w:rsidRDefault="00000000" w:rsidRPr="00000000" w14:paraId="00000FC3">
      <w:pPr>
        <w:rPr>
          <w:rFonts w:ascii="Fira Code" w:cs="Fira Code" w:eastAsia="Fira Code" w:hAnsi="Fira Code"/>
        </w:rPr>
      </w:pPr>
      <w:r w:rsidDel="00000000" w:rsidR="00000000" w:rsidRPr="00000000">
        <w:rPr>
          <w:rFonts w:ascii="Fira Code" w:cs="Fira Code" w:eastAsia="Fira Code" w:hAnsi="Fira Code"/>
          <w:rtl w:val="0"/>
        </w:rPr>
        <w:t xml:space="preserve">Or when running JsonProducer.java, got:</w:t>
      </w:r>
    </w:p>
    <w:p w:rsidR="00000000" w:rsidDel="00000000" w:rsidP="00000000" w:rsidRDefault="00000000" w:rsidRPr="00000000" w14:paraId="00000FC4">
      <w:pPr>
        <w:rPr>
          <w:rFonts w:ascii="Fira Code" w:cs="Fira Code" w:eastAsia="Fira Code" w:hAnsi="Fira Code"/>
        </w:rPr>
      </w:pPr>
      <w:r w:rsidDel="00000000" w:rsidR="00000000" w:rsidRPr="00000000">
        <w:rPr>
          <w:rFonts w:ascii="Fira Code" w:cs="Fira Code" w:eastAsia="Fira Code" w:hAnsi="Fira Code"/>
          <w:rtl w:val="0"/>
        </w:rPr>
        <w:t xml:space="preserve">Exception in thread "main" java.util.concurrent.ExecutionException: org.apache.kafka.common.errors.SaslAuthenticationException: Authentication failed</w:t>
      </w:r>
    </w:p>
    <w:p w:rsidR="00000000" w:rsidDel="00000000" w:rsidP="00000000" w:rsidRDefault="00000000" w:rsidRPr="00000000" w14:paraId="00000FC5">
      <w:pPr>
        <w:rPr>
          <w:rFonts w:ascii="Fira Code" w:cs="Fira Code" w:eastAsia="Fira Code" w:hAnsi="Fira Code"/>
        </w:rPr>
      </w:pPr>
      <w:r w:rsidDel="00000000" w:rsidR="00000000" w:rsidRPr="00000000">
        <w:rPr>
          <w:rFonts w:ascii="Fira Code" w:cs="Fira Code" w:eastAsia="Fira Code" w:hAnsi="Fira Code"/>
          <w:rtl w:val="0"/>
        </w:rPr>
        <w:t xml:space="preserve">Solution:</w:t>
      </w:r>
    </w:p>
    <w:p w:rsidR="00000000" w:rsidDel="00000000" w:rsidP="00000000" w:rsidRDefault="00000000" w:rsidRPr="00000000" w14:paraId="00000FC6">
      <w:pPr>
        <w:rPr>
          <w:rFonts w:ascii="Fira Code" w:cs="Fira Code" w:eastAsia="Fira Code" w:hAnsi="Fira Code"/>
        </w:rPr>
      </w:pPr>
      <w:r w:rsidDel="00000000" w:rsidR="00000000" w:rsidRPr="00000000">
        <w:rPr>
          <w:rFonts w:ascii="Fira Code" w:cs="Fira Code" w:eastAsia="Fira Code" w:hAnsi="Fira Code"/>
          <w:rtl w:val="0"/>
        </w:rPr>
        <w:t xml:space="preserve">Make sure in the scripts in src/main/java/org/example/ that you are running (e.g. JsonConsumer.java, JsonProducer.java), the StreamsConfig.BOOTSTRAP_SERVERS_CONFIG is the correct server url (e.g. europe-west3 from example vs europe-west2)</w:t>
      </w:r>
    </w:p>
    <w:p w:rsidR="00000000" w:rsidDel="00000000" w:rsidP="00000000" w:rsidRDefault="00000000" w:rsidRPr="00000000" w14:paraId="00000FC7">
      <w:pPr>
        <w:rPr>
          <w:rFonts w:ascii="Fira Code" w:cs="Fira Code" w:eastAsia="Fira Code" w:hAnsi="Fira Code"/>
        </w:rPr>
      </w:pPr>
      <w:r w:rsidDel="00000000" w:rsidR="00000000" w:rsidRPr="00000000">
        <w:rPr>
          <w:rFonts w:ascii="Fira Code" w:cs="Fira Code" w:eastAsia="Fira Code" w:hAnsi="Fira Code"/>
          <w:rtl w:val="0"/>
        </w:rPr>
        <w:t xml:space="preserve">Make sure cluster key and secrets are updated in src/main/java/org/example/Secrets.java (KAFKA_CLUSTER_KEY</w:t>
      </w:r>
      <w:r w:rsidDel="00000000" w:rsidR="00000000" w:rsidRPr="00000000">
        <w:rPr>
          <w:rFonts w:ascii="Fira Code" w:cs="Fira Code" w:eastAsia="Fira Code" w:hAnsi="Fira Code"/>
          <w:rtl w:val="0"/>
        </w:rPr>
        <w:t xml:space="preserve"> and KAFKA_CLUSTER_SECRET)</w:t>
      </w:r>
    </w:p>
    <w:p w:rsidR="00000000" w:rsidDel="00000000" w:rsidP="00000000" w:rsidRDefault="00000000" w:rsidRPr="00000000" w14:paraId="00000FC8">
      <w:pPr>
        <w:rPr>
          <w:rFonts w:ascii="Fira Code" w:cs="Fira Code" w:eastAsia="Fira Code" w:hAnsi="Fira Code"/>
        </w:rPr>
      </w:pPr>
      <w:r w:rsidDel="00000000" w:rsidR="00000000" w:rsidRPr="00000000">
        <w:rPr>
          <w:rtl w:val="0"/>
        </w:rPr>
      </w:r>
    </w:p>
    <w:p w:rsidR="00000000" w:rsidDel="00000000" w:rsidP="00000000" w:rsidRDefault="00000000" w:rsidRPr="00000000" w14:paraId="00000FC9">
      <w:pPr>
        <w:pStyle w:val="Heading2"/>
        <w:rPr>
          <w:rFonts w:ascii="Fira Code" w:cs="Fira Code" w:eastAsia="Fira Code" w:hAnsi="Fira Code"/>
        </w:rPr>
      </w:pPr>
      <w:bookmarkStart w:colFirst="0" w:colLast="0" w:name="_rgoxfkbl5yep" w:id="449"/>
      <w:bookmarkEnd w:id="449"/>
      <w:r w:rsidDel="00000000" w:rsidR="00000000" w:rsidRPr="00000000">
        <w:rPr>
          <w:rFonts w:ascii="Fira Code" w:cs="Fira Code" w:eastAsia="Fira Code" w:hAnsi="Fira Code"/>
          <w:rtl w:val="0"/>
        </w:rPr>
        <w:t xml:space="preserve">Java Kafka: </w:t>
      </w:r>
      <w:r w:rsidDel="00000000" w:rsidR="00000000" w:rsidRPr="00000000">
        <w:rPr>
          <w:rFonts w:ascii="Fira Code" w:cs="Fira Code" w:eastAsia="Fira Code" w:hAnsi="Fira Code"/>
          <w:rtl w:val="0"/>
        </w:rPr>
        <w:t xml:space="preserve">Tests are not picked up in VSCode</w:t>
      </w:r>
    </w:p>
    <w:p w:rsidR="00000000" w:rsidDel="00000000" w:rsidP="00000000" w:rsidRDefault="00000000" w:rsidRPr="00000000" w14:paraId="00000FCA">
      <w:pPr>
        <w:rPr>
          <w:rFonts w:ascii="Fira Code" w:cs="Fira Code" w:eastAsia="Fira Code" w:hAnsi="Fira Code"/>
        </w:rPr>
      </w:pPr>
      <w:r w:rsidDel="00000000" w:rsidR="00000000" w:rsidRPr="00000000">
        <w:rPr>
          <w:rFonts w:ascii="Fira Code" w:cs="Fira Code" w:eastAsia="Fira Code" w:hAnsi="Fira Code"/>
          <w:rtl w:val="0"/>
        </w:rPr>
        <w:t xml:space="preserve">Situation: in VS Code, usually there will be a triangle icon next to each test. I couldn’t see it at first and had to do some fixes. </w:t>
      </w:r>
    </w:p>
    <w:p w:rsidR="00000000" w:rsidDel="00000000" w:rsidP="00000000" w:rsidRDefault="00000000" w:rsidRPr="00000000" w14:paraId="00000FCB">
      <w:pPr>
        <w:rPr>
          <w:rFonts w:ascii="Fira Code" w:cs="Fira Code" w:eastAsia="Fira Code" w:hAnsi="Fira Code"/>
        </w:rPr>
      </w:pPr>
      <w:r w:rsidDel="00000000" w:rsidR="00000000" w:rsidRPr="00000000">
        <w:rPr>
          <w:rFonts w:ascii="Fira Code" w:cs="Fira Code" w:eastAsia="Fira Code" w:hAnsi="Fira Code"/>
          <w:rtl w:val="0"/>
        </w:rPr>
        <w:t xml:space="preserve">Solution: </w:t>
      </w:r>
    </w:p>
    <w:p w:rsidR="00000000" w:rsidDel="00000000" w:rsidP="00000000" w:rsidRDefault="00000000" w:rsidRPr="00000000" w14:paraId="00000FCC">
      <w:pPr>
        <w:rPr>
          <w:rFonts w:ascii="Fira Code" w:cs="Fira Code" w:eastAsia="Fira Code" w:hAnsi="Fira Code"/>
        </w:rPr>
      </w:pPr>
      <w:r w:rsidDel="00000000" w:rsidR="00000000" w:rsidRPr="00000000">
        <w:rPr>
          <w:rFonts w:ascii="Fira Code" w:cs="Fira Code" w:eastAsia="Fira Code" w:hAnsi="Fira Code"/>
          <w:rtl w:val="0"/>
        </w:rPr>
        <w:t xml:space="preserve">(</w:t>
      </w:r>
      <w:hyperlink r:id="rId260">
        <w:r w:rsidDel="00000000" w:rsidR="00000000" w:rsidRPr="00000000">
          <w:rPr>
            <w:rFonts w:ascii="Fira Code" w:cs="Fira Code" w:eastAsia="Fira Code" w:hAnsi="Fira Code"/>
            <w:color w:val="1155cc"/>
            <w:u w:val="single"/>
            <w:rtl w:val="0"/>
          </w:rPr>
          <w:t xml:space="preserve">Source</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0FCD">
      <w:pPr>
        <w:rPr>
          <w:rFonts w:ascii="Fira Code" w:cs="Fira Code" w:eastAsia="Fira Code" w:hAnsi="Fira Code"/>
        </w:rPr>
      </w:pPr>
      <w:r w:rsidDel="00000000" w:rsidR="00000000" w:rsidRPr="00000000">
        <w:rPr>
          <w:rFonts w:ascii="Fira Code" w:cs="Fira Code" w:eastAsia="Fira Code" w:hAnsi="Fira Code"/>
          <w:rtl w:val="0"/>
        </w:rPr>
        <w:t xml:space="preserve">VS Code </w:t>
      </w:r>
    </w:p>
    <w:p w:rsidR="00000000" w:rsidDel="00000000" w:rsidP="00000000" w:rsidRDefault="00000000" w:rsidRPr="00000000" w14:paraId="00000FCE">
      <w:pPr>
        <w:rPr>
          <w:rFonts w:ascii="Fira Code" w:cs="Fira Code" w:eastAsia="Fira Code" w:hAnsi="Fira Code"/>
        </w:rPr>
      </w:pPr>
      <w:r w:rsidDel="00000000" w:rsidR="00000000" w:rsidRPr="00000000">
        <w:rPr>
          <w:rFonts w:ascii="Fira Code" w:cs="Fira Code" w:eastAsia="Fira Code" w:hAnsi="Fira Code"/>
          <w:rtl w:val="0"/>
        </w:rPr>
        <w:t xml:space="preserve">→ E</w:t>
      </w:r>
      <w:r w:rsidDel="00000000" w:rsidR="00000000" w:rsidRPr="00000000">
        <w:rPr>
          <w:rFonts w:ascii="Fira Code" w:cs="Fira Code" w:eastAsia="Fira Code" w:hAnsi="Fira Code"/>
          <w:rtl w:val="0"/>
        </w:rPr>
        <w:t xml:space="preserve">xplorer (first icon on the left navigation bar)</w:t>
      </w:r>
    </w:p>
    <w:p w:rsidR="00000000" w:rsidDel="00000000" w:rsidP="00000000" w:rsidRDefault="00000000" w:rsidRPr="00000000" w14:paraId="00000FCF">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2986088" cy="642259"/>
            <wp:effectExtent b="0" l="0" r="0" t="0"/>
            <wp:docPr id="77" name="image75.png"/>
            <a:graphic>
              <a:graphicData uri="http://schemas.openxmlformats.org/drawingml/2006/picture">
                <pic:pic>
                  <pic:nvPicPr>
                    <pic:cNvPr id="0" name="image75.png"/>
                    <pic:cNvPicPr preferRelativeResize="0"/>
                  </pic:nvPicPr>
                  <pic:blipFill>
                    <a:blip r:embed="rId261"/>
                    <a:srcRect b="0" l="0" r="0" t="0"/>
                    <a:stretch>
                      <a:fillRect/>
                    </a:stretch>
                  </pic:blipFill>
                  <pic:spPr>
                    <a:xfrm>
                      <a:off x="0" y="0"/>
                      <a:ext cx="2986088" cy="642259"/>
                    </a:xfrm>
                    <a:prstGeom prst="rect"/>
                    <a:ln/>
                  </pic:spPr>
                </pic:pic>
              </a:graphicData>
            </a:graphic>
          </wp:inline>
        </w:drawing>
      </w:r>
      <w:r w:rsidDel="00000000" w:rsidR="00000000" w:rsidRPr="00000000">
        <w:rPr>
          <w:rFonts w:ascii="Fira Code" w:cs="Fira Code" w:eastAsia="Fira Code" w:hAnsi="Fira Code"/>
          <w:rtl w:val="0"/>
        </w:rPr>
        <w:t xml:space="preserve">  </w:t>
      </w:r>
    </w:p>
    <w:p w:rsidR="00000000" w:rsidDel="00000000" w:rsidP="00000000" w:rsidRDefault="00000000" w:rsidRPr="00000000" w14:paraId="00000FD0">
      <w:pPr>
        <w:rPr>
          <w:rFonts w:ascii="Fira Code" w:cs="Fira Code" w:eastAsia="Fira Code" w:hAnsi="Fira Code"/>
        </w:rPr>
      </w:pPr>
      <w:r w:rsidDel="00000000" w:rsidR="00000000" w:rsidRPr="00000000">
        <w:rPr>
          <w:rFonts w:ascii="Fira Code" w:cs="Fira Code" w:eastAsia="Fira Code" w:hAnsi="Fira Code"/>
          <w:rtl w:val="0"/>
        </w:rPr>
        <w:t xml:space="preserve">→ JAVA PROJECTS (bottom collapsable)</w:t>
      </w:r>
    </w:p>
    <w:p w:rsidR="00000000" w:rsidDel="00000000" w:rsidP="00000000" w:rsidRDefault="00000000" w:rsidRPr="00000000" w14:paraId="00000FD1">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2452688" cy="1839516"/>
            <wp:effectExtent b="0" l="0" r="0" t="0"/>
            <wp:docPr id="19" name="image21.png"/>
            <a:graphic>
              <a:graphicData uri="http://schemas.openxmlformats.org/drawingml/2006/picture">
                <pic:pic>
                  <pic:nvPicPr>
                    <pic:cNvPr id="0" name="image21.png"/>
                    <pic:cNvPicPr preferRelativeResize="0"/>
                  </pic:nvPicPr>
                  <pic:blipFill>
                    <a:blip r:embed="rId262"/>
                    <a:srcRect b="0" l="0" r="0" t="0"/>
                    <a:stretch>
                      <a:fillRect/>
                    </a:stretch>
                  </pic:blipFill>
                  <pic:spPr>
                    <a:xfrm>
                      <a:off x="0" y="0"/>
                      <a:ext cx="2452688" cy="1839516"/>
                    </a:xfrm>
                    <a:prstGeom prst="rect"/>
                    <a:ln/>
                  </pic:spPr>
                </pic:pic>
              </a:graphicData>
            </a:graphic>
          </wp:inline>
        </w:drawing>
      </w:r>
      <w:r w:rsidDel="00000000" w:rsidR="00000000" w:rsidRPr="00000000">
        <w:rPr>
          <w:rFonts w:ascii="Fira Code" w:cs="Fira Code" w:eastAsia="Fira Code" w:hAnsi="Fira Code"/>
          <w:rtl w:val="0"/>
        </w:rPr>
        <w:br w:type="textWrapping"/>
        <w:t xml:space="preserve">→  </w:t>
      </w:r>
      <w:r w:rsidDel="00000000" w:rsidR="00000000" w:rsidRPr="00000000">
        <w:rPr>
          <w:rFonts w:ascii="Fira Code" w:cs="Fira Code" w:eastAsia="Fira Code" w:hAnsi="Fira Code"/>
        </w:rPr>
        <w:drawing>
          <wp:inline distB="114300" distT="114300" distL="114300" distR="114300">
            <wp:extent cx="240655" cy="240655"/>
            <wp:effectExtent b="0" l="0" r="0" t="0"/>
            <wp:docPr id="64" name="image66.png"/>
            <a:graphic>
              <a:graphicData uri="http://schemas.openxmlformats.org/drawingml/2006/picture">
                <pic:pic>
                  <pic:nvPicPr>
                    <pic:cNvPr id="0" name="image66.png"/>
                    <pic:cNvPicPr preferRelativeResize="0"/>
                  </pic:nvPicPr>
                  <pic:blipFill>
                    <a:blip r:embed="rId263"/>
                    <a:srcRect b="0" l="0" r="0" t="0"/>
                    <a:stretch>
                      <a:fillRect/>
                    </a:stretch>
                  </pic:blipFill>
                  <pic:spPr>
                    <a:xfrm>
                      <a:off x="0" y="0"/>
                      <a:ext cx="240655" cy="240655"/>
                    </a:xfrm>
                    <a:prstGeom prst="rect"/>
                    <a:ln/>
                  </pic:spPr>
                </pic:pic>
              </a:graphicData>
            </a:graphic>
          </wp:inline>
        </w:drawing>
      </w:r>
      <w:r w:rsidDel="00000000" w:rsidR="00000000" w:rsidRPr="00000000">
        <w:rPr>
          <w:rFonts w:ascii="Fira Code" w:cs="Fira Code" w:eastAsia="Fira Code" w:hAnsi="Fira Code"/>
          <w:rtl w:val="0"/>
        </w:rPr>
        <w:t xml:space="preserve">icon next in the rightmost position to JAVA PROJECTS</w:t>
      </w:r>
    </w:p>
    <w:p w:rsidR="00000000" w:rsidDel="00000000" w:rsidP="00000000" w:rsidRDefault="00000000" w:rsidRPr="00000000" w14:paraId="00000FD2">
      <w:pPr>
        <w:rPr>
          <w:rFonts w:ascii="Fira Code" w:cs="Fira Code" w:eastAsia="Fira Code" w:hAnsi="Fira Code"/>
        </w:rPr>
      </w:pPr>
      <w:r w:rsidDel="00000000" w:rsidR="00000000" w:rsidRPr="00000000">
        <w:rPr>
          <w:rFonts w:ascii="Fira Code" w:cs="Fira Code" w:eastAsia="Fira Code" w:hAnsi="Fira Code"/>
          <w:rtl w:val="0"/>
        </w:rPr>
        <w:t xml:space="preserve">→  clean Workspace </w:t>
      </w:r>
    </w:p>
    <w:p w:rsidR="00000000" w:rsidDel="00000000" w:rsidP="00000000" w:rsidRDefault="00000000" w:rsidRPr="00000000" w14:paraId="00000FD3">
      <w:pPr>
        <w:rPr>
          <w:rFonts w:ascii="Fira Code" w:cs="Fira Code" w:eastAsia="Fira Code" w:hAnsi="Fira Code"/>
        </w:rPr>
      </w:pPr>
      <w:r w:rsidDel="00000000" w:rsidR="00000000" w:rsidRPr="00000000">
        <w:rPr>
          <w:rFonts w:ascii="Fira Code" w:cs="Fira Code" w:eastAsia="Fira Code" w:hAnsi="Fira Code"/>
          <w:rtl w:val="0"/>
        </w:rPr>
        <w:t xml:space="preserve">→ Confirm by clicking Reload and Delete</w:t>
      </w:r>
    </w:p>
    <w:p w:rsidR="00000000" w:rsidDel="00000000" w:rsidP="00000000" w:rsidRDefault="00000000" w:rsidRPr="00000000" w14:paraId="00000FD4">
      <w:pPr>
        <w:rPr>
          <w:rFonts w:ascii="Fira Code" w:cs="Fira Code" w:eastAsia="Fira Code" w:hAnsi="Fira Code"/>
        </w:rPr>
      </w:pPr>
      <w:r w:rsidDel="00000000" w:rsidR="00000000" w:rsidRPr="00000000">
        <w:rPr>
          <w:rFonts w:ascii="Fira Code" w:cs="Fira Code" w:eastAsia="Fira Code" w:hAnsi="Fira Code"/>
          <w:rtl w:val="0"/>
        </w:rPr>
        <w:t xml:space="preserve">Now you will be able to see the triangle icon next to each test like what you normally see in python tests.</w:t>
      </w:r>
    </w:p>
    <w:p w:rsidR="00000000" w:rsidDel="00000000" w:rsidP="00000000" w:rsidRDefault="00000000" w:rsidRPr="00000000" w14:paraId="00000FD5">
      <w:pPr>
        <w:rPr>
          <w:rFonts w:ascii="Fira Code" w:cs="Fira Code" w:eastAsia="Fira Code" w:hAnsi="Fira Code"/>
        </w:rPr>
      </w:pPr>
      <w:r w:rsidDel="00000000" w:rsidR="00000000" w:rsidRPr="00000000">
        <w:rPr>
          <w:rFonts w:ascii="Fira Code" w:cs="Fira Code" w:eastAsia="Fira Code" w:hAnsi="Fira Code"/>
          <w:rtl w:val="0"/>
        </w:rPr>
        <w:t xml:space="preserve">E.g.: </w:t>
      </w:r>
    </w:p>
    <w:p w:rsidR="00000000" w:rsidDel="00000000" w:rsidP="00000000" w:rsidRDefault="00000000" w:rsidRPr="00000000" w14:paraId="00000FD6">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3890963" cy="685488"/>
            <wp:effectExtent b="0" l="0" r="0" t="0"/>
            <wp:docPr id="9" name="image23.png"/>
            <a:graphic>
              <a:graphicData uri="http://schemas.openxmlformats.org/drawingml/2006/picture">
                <pic:pic>
                  <pic:nvPicPr>
                    <pic:cNvPr id="0" name="image23.png"/>
                    <pic:cNvPicPr preferRelativeResize="0"/>
                  </pic:nvPicPr>
                  <pic:blipFill>
                    <a:blip r:embed="rId264"/>
                    <a:srcRect b="0" l="0" r="0" t="0"/>
                    <a:stretch>
                      <a:fillRect/>
                    </a:stretch>
                  </pic:blipFill>
                  <pic:spPr>
                    <a:xfrm>
                      <a:off x="0" y="0"/>
                      <a:ext cx="3890963" cy="685488"/>
                    </a:xfrm>
                    <a:prstGeom prst="rect"/>
                    <a:ln/>
                  </pic:spPr>
                </pic:pic>
              </a:graphicData>
            </a:graphic>
          </wp:inline>
        </w:drawing>
      </w:r>
      <w:r w:rsidDel="00000000" w:rsidR="00000000" w:rsidRPr="00000000">
        <w:rPr>
          <w:rtl w:val="0"/>
        </w:rPr>
      </w:r>
    </w:p>
    <w:p w:rsidR="00000000" w:rsidDel="00000000" w:rsidP="00000000" w:rsidRDefault="00000000" w:rsidRPr="00000000" w14:paraId="00000FD7">
      <w:pPr>
        <w:rPr>
          <w:rFonts w:ascii="Fira Code" w:cs="Fira Code" w:eastAsia="Fira Code" w:hAnsi="Fira Code"/>
        </w:rPr>
      </w:pPr>
      <w:r w:rsidDel="00000000" w:rsidR="00000000" w:rsidRPr="00000000">
        <w:rPr>
          <w:rFonts w:ascii="Fira Code" w:cs="Fira Code" w:eastAsia="Fira Code" w:hAnsi="Fira Code"/>
          <w:rtl w:val="0"/>
        </w:rPr>
        <w:t xml:space="preserve">You can also add classes and packages in this window instead of creating files in the project directory</w:t>
      </w:r>
    </w:p>
    <w:p w:rsidR="00000000" w:rsidDel="00000000" w:rsidP="00000000" w:rsidRDefault="00000000" w:rsidRPr="00000000" w14:paraId="00000FD8">
      <w:pPr>
        <w:pStyle w:val="Heading2"/>
        <w:rPr>
          <w:rFonts w:ascii="Fira Code" w:cs="Fira Code" w:eastAsia="Fira Code" w:hAnsi="Fira Code"/>
        </w:rPr>
      </w:pPr>
      <w:bookmarkStart w:colFirst="0" w:colLast="0" w:name="_6z6elxv64kt7" w:id="450"/>
      <w:bookmarkEnd w:id="450"/>
      <w:r w:rsidDel="00000000" w:rsidR="00000000" w:rsidRPr="00000000">
        <w:rPr>
          <w:rFonts w:ascii="Fira Code" w:cs="Fira Code" w:eastAsia="Fira Code" w:hAnsi="Fira Code"/>
          <w:rtl w:val="0"/>
        </w:rPr>
        <w:t xml:space="preserve">Confluent Kafka: Where can I find schema registry URL?</w:t>
      </w:r>
    </w:p>
    <w:p w:rsidR="00000000" w:rsidDel="00000000" w:rsidP="00000000" w:rsidRDefault="00000000" w:rsidRPr="00000000" w14:paraId="00000FD9">
      <w:pPr>
        <w:rPr>
          <w:rFonts w:ascii="Fira Code" w:cs="Fira Code" w:eastAsia="Fira Code" w:hAnsi="Fira Code"/>
        </w:rPr>
      </w:pPr>
      <w:r w:rsidDel="00000000" w:rsidR="00000000" w:rsidRPr="00000000">
        <w:rPr>
          <w:rFonts w:ascii="Fira Code" w:cs="Fira Code" w:eastAsia="Fira Code" w:hAnsi="Fira Code"/>
          <w:rtl w:val="0"/>
        </w:rPr>
        <w:t xml:space="preserve">In </w:t>
      </w:r>
      <w:hyperlink r:id="rId265">
        <w:r w:rsidDel="00000000" w:rsidR="00000000" w:rsidRPr="00000000">
          <w:rPr>
            <w:rFonts w:ascii="Fira Code" w:cs="Fira Code" w:eastAsia="Fira Code" w:hAnsi="Fira Code"/>
            <w:color w:val="1155cc"/>
            <w:u w:val="single"/>
            <w:rtl w:val="0"/>
          </w:rPr>
          <w:t xml:space="preserve">Confluent Cloud</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0FDA">
      <w:pPr>
        <w:rPr>
          <w:rFonts w:ascii="Fira Code" w:cs="Fira Code" w:eastAsia="Fira Code" w:hAnsi="Fira Code"/>
        </w:rPr>
      </w:pPr>
      <w:r w:rsidDel="00000000" w:rsidR="00000000" w:rsidRPr="00000000">
        <w:rPr>
          <w:rFonts w:ascii="Fira Code" w:cs="Fira Code" w:eastAsia="Fira Code" w:hAnsi="Fira Code"/>
          <w:rtl w:val="0"/>
        </w:rPr>
        <w:t xml:space="preserve">Environment → default (or whatever you named your environment as) → The right navigation bar →  “Stream Governance API” →  The URL under “Endpoint” </w:t>
      </w:r>
    </w:p>
    <w:p w:rsidR="00000000" w:rsidDel="00000000" w:rsidP="00000000" w:rsidRDefault="00000000" w:rsidRPr="00000000" w14:paraId="00000FDB">
      <w:pPr>
        <w:rPr>
          <w:rFonts w:ascii="Fira Code" w:cs="Fira Code" w:eastAsia="Fira Code" w:hAnsi="Fira Code"/>
        </w:rPr>
      </w:pPr>
      <w:r w:rsidDel="00000000" w:rsidR="00000000" w:rsidRPr="00000000">
        <w:rPr>
          <w:rFonts w:ascii="Fira Code" w:cs="Fira Code" w:eastAsia="Fira Code" w:hAnsi="Fira Code"/>
          <w:rtl w:val="0"/>
        </w:rPr>
        <w:t xml:space="preserve">And create credentials from Credentials section below it</w:t>
      </w:r>
    </w:p>
    <w:p w:rsidR="00000000" w:rsidDel="00000000" w:rsidP="00000000" w:rsidRDefault="00000000" w:rsidRPr="00000000" w14:paraId="00000FDC">
      <w:pPr>
        <w:rPr>
          <w:rFonts w:ascii="Fira Code" w:cs="Fira Code" w:eastAsia="Fira Code" w:hAnsi="Fira Code"/>
        </w:rPr>
      </w:pPr>
      <w:r w:rsidDel="00000000" w:rsidR="00000000" w:rsidRPr="00000000">
        <w:rPr>
          <w:rtl w:val="0"/>
        </w:rPr>
      </w:r>
    </w:p>
    <w:p w:rsidR="00000000" w:rsidDel="00000000" w:rsidP="00000000" w:rsidRDefault="00000000" w:rsidRPr="00000000" w14:paraId="00000FDD">
      <w:pPr>
        <w:pStyle w:val="Heading2"/>
        <w:rPr>
          <w:rFonts w:ascii="Fira Code" w:cs="Fira Code" w:eastAsia="Fira Code" w:hAnsi="Fira Code"/>
        </w:rPr>
      </w:pPr>
      <w:bookmarkStart w:colFirst="0" w:colLast="0" w:name="_z3c3myook3zy" w:id="451"/>
      <w:bookmarkEnd w:id="451"/>
      <w:r w:rsidDel="00000000" w:rsidR="00000000" w:rsidRPr="00000000">
        <w:rPr>
          <w:rFonts w:ascii="Fira Code" w:cs="Fira Code" w:eastAsia="Fira Code" w:hAnsi="Fira Code"/>
          <w:rtl w:val="0"/>
        </w:rPr>
        <w:t xml:space="preserve">How do I check compatibility of local and container Spark versions?</w:t>
      </w:r>
    </w:p>
    <w:p w:rsidR="00000000" w:rsidDel="00000000" w:rsidP="00000000" w:rsidRDefault="00000000" w:rsidRPr="00000000" w14:paraId="00000FDE">
      <w:pPr>
        <w:rPr>
          <w:rFonts w:ascii="Fira Code" w:cs="Fira Code" w:eastAsia="Fira Code" w:hAnsi="Fira Code"/>
        </w:rPr>
      </w:pPr>
      <w:r w:rsidDel="00000000" w:rsidR="00000000" w:rsidRPr="00000000">
        <w:rPr>
          <w:rFonts w:ascii="Fira Code" w:cs="Fira Code" w:eastAsia="Fira Code" w:hAnsi="Fira Code"/>
          <w:rtl w:val="0"/>
        </w:rPr>
        <w:t xml:space="preserve">You can check the version of your local spark using</w:t>
      </w:r>
      <w:r w:rsidDel="00000000" w:rsidR="00000000" w:rsidRPr="00000000">
        <w:rPr>
          <w:rFonts w:ascii="Fira Code" w:cs="Fira Code" w:eastAsia="Fira Code" w:hAnsi="Fira Code"/>
          <w:shd w:fill="f3f3f3" w:val="clear"/>
          <w:rtl w:val="0"/>
        </w:rPr>
        <w:t xml:space="preserve"> spark-submit --version</w:t>
      </w:r>
      <w:r w:rsidDel="00000000" w:rsidR="00000000" w:rsidRPr="00000000">
        <w:rPr>
          <w:rFonts w:ascii="Fira Code" w:cs="Fira Code" w:eastAsia="Fira Code" w:hAnsi="Fira Code"/>
          <w:rtl w:val="0"/>
        </w:rPr>
        <w:t xml:space="preserve">. In the build.sh file of the Python folder, make sure that </w:t>
      </w:r>
      <w:r w:rsidDel="00000000" w:rsidR="00000000" w:rsidRPr="00000000">
        <w:rPr>
          <w:rFonts w:ascii="Fira Code" w:cs="Fira Code" w:eastAsia="Fira Code" w:hAnsi="Fira Code"/>
          <w:shd w:fill="f3f3f3" w:val="clear"/>
          <w:rtl w:val="0"/>
        </w:rPr>
        <w:t xml:space="preserve">SPARK_VERSION</w:t>
      </w:r>
      <w:r w:rsidDel="00000000" w:rsidR="00000000" w:rsidRPr="00000000">
        <w:rPr>
          <w:rFonts w:ascii="Fira Code" w:cs="Fira Code" w:eastAsia="Fira Code" w:hAnsi="Fira Code"/>
          <w:rtl w:val="0"/>
        </w:rPr>
        <w:t xml:space="preserve"> matches your local version. Similarly, make sure the pyspark you pip installed also matches this version. </w:t>
      </w:r>
    </w:p>
    <w:p w:rsidR="00000000" w:rsidDel="00000000" w:rsidP="00000000" w:rsidRDefault="00000000" w:rsidRPr="00000000" w14:paraId="00000FDF">
      <w:pPr>
        <w:pStyle w:val="Heading2"/>
        <w:rPr>
          <w:rFonts w:ascii="Fira Code" w:cs="Fira Code" w:eastAsia="Fira Code" w:hAnsi="Fira Code"/>
        </w:rPr>
      </w:pPr>
      <w:bookmarkStart w:colFirst="0" w:colLast="0" w:name="_ggd820ixrenp" w:id="452"/>
      <w:bookmarkEnd w:id="452"/>
      <w:r w:rsidDel="00000000" w:rsidR="00000000" w:rsidRPr="00000000">
        <w:rPr>
          <w:rFonts w:ascii="Fira Code" w:cs="Fira Code" w:eastAsia="Fira Code" w:hAnsi="Fira Code"/>
          <w:rtl w:val="0"/>
        </w:rPr>
        <w:t xml:space="preserve">How to fix the error "ModuleNotFoundError: No module named 'kafka.vendor.six.moves'"?</w:t>
      </w:r>
    </w:p>
    <w:p w:rsidR="00000000" w:rsidDel="00000000" w:rsidP="00000000" w:rsidRDefault="00000000" w:rsidRPr="00000000" w14:paraId="00000FE0">
      <w:pPr>
        <w:rPr>
          <w:rFonts w:ascii="Fira Code" w:cs="Fira Code" w:eastAsia="Fira Code" w:hAnsi="Fira Code"/>
        </w:rPr>
      </w:pPr>
      <w:r w:rsidDel="00000000" w:rsidR="00000000" w:rsidRPr="00000000">
        <w:rPr>
          <w:rFonts w:ascii="Fira Code" w:cs="Fira Code" w:eastAsia="Fira Code" w:hAnsi="Fira Code"/>
          <w:rtl w:val="0"/>
        </w:rPr>
        <w:t xml:space="preserve">According to https://github.com/dpkp/kafka-python/</w:t>
      </w:r>
    </w:p>
    <w:p w:rsidR="00000000" w:rsidDel="00000000" w:rsidP="00000000" w:rsidRDefault="00000000" w:rsidRPr="00000000" w14:paraId="00000FE1">
      <w:pPr>
        <w:rPr>
          <w:rFonts w:ascii="Fira Code" w:cs="Fira Code" w:eastAsia="Fira Code" w:hAnsi="Fira Code"/>
        </w:rPr>
      </w:pPr>
      <w:r w:rsidDel="00000000" w:rsidR="00000000" w:rsidRPr="00000000">
        <w:rPr>
          <w:rFonts w:ascii="Fira Code" w:cs="Fira Code" w:eastAsia="Fira Code" w:hAnsi="Fira Code"/>
          <w:rtl w:val="0"/>
        </w:rPr>
        <w:t xml:space="preserve">“DUE TO ISSUES WITH RELEASES, IT IS SUGGESTED TO USE https://github.com/wbarnha/kafka-python-ng FOR THE TIME BEING”</w:t>
      </w:r>
    </w:p>
    <w:p w:rsidR="00000000" w:rsidDel="00000000" w:rsidP="00000000" w:rsidRDefault="00000000" w:rsidRPr="00000000" w14:paraId="00000FE2">
      <w:pPr>
        <w:rPr>
          <w:rFonts w:ascii="Fira Code" w:cs="Fira Code" w:eastAsia="Fira Code" w:hAnsi="Fira Code"/>
        </w:rPr>
      </w:pPr>
      <w:r w:rsidDel="00000000" w:rsidR="00000000" w:rsidRPr="00000000">
        <w:rPr>
          <w:rFonts w:ascii="Fira Code" w:cs="Fira Code" w:eastAsia="Fira Code" w:hAnsi="Fira Code"/>
          <w:rtl w:val="0"/>
        </w:rPr>
        <w:t xml:space="preserve">Use pip install kafka-python-ng instead</w:t>
      </w:r>
      <w:r w:rsidDel="00000000" w:rsidR="00000000" w:rsidRPr="00000000">
        <w:rPr>
          <w:rtl w:val="0"/>
        </w:rPr>
      </w:r>
    </w:p>
    <w:p w:rsidR="00000000" w:rsidDel="00000000" w:rsidP="00000000" w:rsidRDefault="00000000" w:rsidRPr="00000000" w14:paraId="00000FE3">
      <w:pPr>
        <w:pStyle w:val="Heading1"/>
        <w:spacing w:after="200" w:line="276" w:lineRule="auto"/>
        <w:rPr>
          <w:rFonts w:ascii="Fira Code" w:cs="Fira Code" w:eastAsia="Fira Code" w:hAnsi="Fira Code"/>
          <w:sz w:val="42"/>
          <w:szCs w:val="42"/>
        </w:rPr>
      </w:pPr>
      <w:bookmarkStart w:colFirst="0" w:colLast="0" w:name="_kmtalx1xnfbu" w:id="453"/>
      <w:bookmarkEnd w:id="453"/>
      <w:r w:rsidDel="00000000" w:rsidR="00000000" w:rsidRPr="00000000">
        <w:rPr>
          <w:rFonts w:ascii="Fira Code" w:cs="Fira Code" w:eastAsia="Fira Code" w:hAnsi="Fira Code"/>
          <w:sz w:val="42"/>
          <w:szCs w:val="42"/>
          <w:rtl w:val="0"/>
        </w:rPr>
        <w:t xml:space="preserve">Project</w:t>
      </w:r>
    </w:p>
    <w:p w:rsidR="00000000" w:rsidDel="00000000" w:rsidP="00000000" w:rsidRDefault="00000000" w:rsidRPr="00000000" w14:paraId="00000FE4">
      <w:pPr>
        <w:rPr>
          <w:rFonts w:ascii="Fira Code" w:cs="Fira Code" w:eastAsia="Fira Code" w:hAnsi="Fira Code"/>
          <w:sz w:val="24"/>
          <w:szCs w:val="24"/>
        </w:rPr>
      </w:pPr>
      <w:r w:rsidDel="00000000" w:rsidR="00000000" w:rsidRPr="00000000">
        <w:pict>
          <v:rect style="width:0.0pt;height:1.5pt" o:hr="t" o:hrstd="t" o:hralign="center" fillcolor="#A0A0A0" stroked="f"/>
        </w:pict>
      </w: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FE5">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E6">
      <w:pPr>
        <w:pStyle w:val="Heading2"/>
        <w:spacing w:after="200" w:line="276" w:lineRule="auto"/>
        <w:rPr>
          <w:rFonts w:ascii="Fira Code" w:cs="Fira Code" w:eastAsia="Fira Code" w:hAnsi="Fira Code"/>
          <w:sz w:val="34"/>
          <w:szCs w:val="34"/>
        </w:rPr>
      </w:pPr>
      <w:bookmarkStart w:colFirst="0" w:colLast="0" w:name="_9ntx6of573w4" w:id="454"/>
      <w:bookmarkEnd w:id="454"/>
      <w:r w:rsidDel="00000000" w:rsidR="00000000" w:rsidRPr="00000000">
        <w:rPr>
          <w:rFonts w:ascii="Fira Code" w:cs="Fira Code" w:eastAsia="Fira Code" w:hAnsi="Fira Code"/>
          <w:sz w:val="34"/>
          <w:szCs w:val="34"/>
          <w:rtl w:val="0"/>
        </w:rPr>
        <w:t xml:space="preserve">How is my capstone project going to be evaluated?</w:t>
      </w:r>
    </w:p>
    <w:p w:rsidR="00000000" w:rsidDel="00000000" w:rsidP="00000000" w:rsidRDefault="00000000" w:rsidRPr="00000000" w14:paraId="00000FE7">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E8">
      <w:pPr>
        <w:numPr>
          <w:ilvl w:val="0"/>
          <w:numId w:val="87"/>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Each submitted project will be evaluated by 3 (three) randomly assigned students that have also submitted the project. </w:t>
      </w:r>
    </w:p>
    <w:p w:rsidR="00000000" w:rsidDel="00000000" w:rsidP="00000000" w:rsidRDefault="00000000" w:rsidRPr="00000000" w14:paraId="00000FE9">
      <w:pPr>
        <w:ind w:left="72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EA">
      <w:pPr>
        <w:numPr>
          <w:ilvl w:val="0"/>
          <w:numId w:val="87"/>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You will also be responsible for grading the projects from 3 fellow students yourself. Please be aware that: not complying to this rule also implies you failing to achieve the Certificate at the end of the course.</w:t>
      </w:r>
    </w:p>
    <w:p w:rsidR="00000000" w:rsidDel="00000000" w:rsidP="00000000" w:rsidRDefault="00000000" w:rsidRPr="00000000" w14:paraId="00000FEB">
      <w:pPr>
        <w:ind w:left="72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EC">
      <w:pPr>
        <w:numPr>
          <w:ilvl w:val="0"/>
          <w:numId w:val="87"/>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final grade you get will be the median score of the grades you get from the peer reviewers. </w:t>
        <w:br w:type="textWrapping"/>
      </w:r>
    </w:p>
    <w:p w:rsidR="00000000" w:rsidDel="00000000" w:rsidP="00000000" w:rsidRDefault="00000000" w:rsidRPr="00000000" w14:paraId="00000FED">
      <w:pPr>
        <w:numPr>
          <w:ilvl w:val="0"/>
          <w:numId w:val="87"/>
        </w:numPr>
        <w:ind w:left="720" w:hanging="360"/>
        <w:rPr>
          <w:sz w:val="24"/>
          <w:szCs w:val="24"/>
        </w:rPr>
      </w:pPr>
      <w:r w:rsidDel="00000000" w:rsidR="00000000" w:rsidRPr="00000000">
        <w:rPr>
          <w:rFonts w:ascii="Fira Code" w:cs="Fira Code" w:eastAsia="Fira Code" w:hAnsi="Fira Code"/>
          <w:sz w:val="24"/>
          <w:szCs w:val="24"/>
          <w:rtl w:val="0"/>
        </w:rPr>
        <w:t xml:space="preserve">And of course, the peer review criteria for evaluating or being evaluated must follow the guidelines defined </w:t>
      </w:r>
      <w:hyperlink r:id="rId266">
        <w:r w:rsidDel="00000000" w:rsidR="00000000" w:rsidRPr="00000000">
          <w:rPr>
            <w:rFonts w:ascii="Fira Code" w:cs="Fira Code" w:eastAsia="Fira Code" w:hAnsi="Fira Code"/>
            <w:b w:val="1"/>
            <w:sz w:val="24"/>
            <w:szCs w:val="24"/>
            <w:u w:val="single"/>
            <w:rtl w:val="0"/>
          </w:rPr>
          <w:t xml:space="preserve">here</w:t>
        </w:r>
      </w:hyperlink>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FEE">
      <w:pPr>
        <w:pStyle w:val="Heading2"/>
        <w:spacing w:after="200" w:lineRule="auto"/>
        <w:rPr>
          <w:rFonts w:ascii="Fira Code" w:cs="Fira Code" w:eastAsia="Fira Code" w:hAnsi="Fira Code"/>
          <w:sz w:val="34"/>
          <w:szCs w:val="34"/>
        </w:rPr>
      </w:pPr>
      <w:bookmarkStart w:colFirst="0" w:colLast="0" w:name="_z0jjipr2iv49" w:id="455"/>
      <w:bookmarkEnd w:id="455"/>
      <w:r w:rsidDel="00000000" w:rsidR="00000000" w:rsidRPr="00000000">
        <w:rPr>
          <w:rtl w:val="0"/>
        </w:rPr>
      </w:r>
    </w:p>
    <w:p w:rsidR="00000000" w:rsidDel="00000000" w:rsidP="00000000" w:rsidRDefault="00000000" w:rsidRPr="00000000" w14:paraId="00000FEF">
      <w:pPr>
        <w:pStyle w:val="Heading2"/>
        <w:rPr>
          <w:rFonts w:ascii="Fira Code" w:cs="Fira Code" w:eastAsia="Fira Code" w:hAnsi="Fira Code"/>
          <w:sz w:val="34"/>
          <w:szCs w:val="34"/>
        </w:rPr>
      </w:pPr>
      <w:bookmarkStart w:colFirst="0" w:colLast="0" w:name="_9zz69anbu5ua" w:id="456"/>
      <w:bookmarkEnd w:id="456"/>
      <w:r w:rsidDel="00000000" w:rsidR="00000000" w:rsidRPr="00000000">
        <w:rPr>
          <w:rFonts w:ascii="Fira Code" w:cs="Fira Code" w:eastAsia="Fira Code" w:hAnsi="Fira Code"/>
          <w:sz w:val="34"/>
          <w:szCs w:val="34"/>
          <w:rtl w:val="0"/>
        </w:rPr>
        <w:t xml:space="preserve">Project 1 &amp; Project 2 </w:t>
      </w:r>
    </w:p>
    <w:p w:rsidR="00000000" w:rsidDel="00000000" w:rsidP="00000000" w:rsidRDefault="00000000" w:rsidRPr="00000000" w14:paraId="00000FF0">
      <w:pPr>
        <w:rPr>
          <w:rFonts w:ascii="Fira Code" w:cs="Fira Code" w:eastAsia="Fira Code" w:hAnsi="Fira Code"/>
        </w:rPr>
      </w:pPr>
      <w:r w:rsidDel="00000000" w:rsidR="00000000" w:rsidRPr="00000000">
        <w:rPr>
          <w:rFonts w:ascii="Fira Code" w:cs="Fira Code" w:eastAsia="Fira Code" w:hAnsi="Fira Code"/>
          <w:rtl w:val="0"/>
        </w:rPr>
        <w:t xml:space="preserve">There is only ONE project for this Zoomcamp. You do not need to submit or create two projects. There are simply TWO chances to pass the course. You can use the Second Attempt if you a) fail the first attempt b) do not have the time due to other engagements such as holiday or sickness etc. to enter your project into the first attempt. </w:t>
      </w:r>
      <w:r w:rsidDel="00000000" w:rsidR="00000000" w:rsidRPr="00000000">
        <w:rPr>
          <w:rtl w:val="0"/>
        </w:rPr>
      </w:r>
    </w:p>
    <w:p w:rsidR="00000000" w:rsidDel="00000000" w:rsidP="00000000" w:rsidRDefault="00000000" w:rsidRPr="00000000" w14:paraId="00000FF1">
      <w:pPr>
        <w:rPr>
          <w:rFonts w:ascii="Fira Code" w:cs="Fira Code" w:eastAsia="Fira Code" w:hAnsi="Fira Code"/>
          <w:sz w:val="34"/>
          <w:szCs w:val="34"/>
        </w:rPr>
      </w:pPr>
      <w:r w:rsidDel="00000000" w:rsidR="00000000" w:rsidRPr="00000000">
        <w:rPr>
          <w:rtl w:val="0"/>
        </w:rPr>
      </w:r>
    </w:p>
    <w:p w:rsidR="00000000" w:rsidDel="00000000" w:rsidP="00000000" w:rsidRDefault="00000000" w:rsidRPr="00000000" w14:paraId="00000FF2">
      <w:pPr>
        <w:rPr>
          <w:rFonts w:ascii="Fira Code" w:cs="Fira Code" w:eastAsia="Fira Code" w:hAnsi="Fira Code"/>
          <w:sz w:val="34"/>
          <w:szCs w:val="34"/>
        </w:rPr>
      </w:pPr>
      <w:r w:rsidDel="00000000" w:rsidR="00000000" w:rsidRPr="00000000">
        <w:rPr>
          <w:rFonts w:ascii="Fira Code" w:cs="Fira Code" w:eastAsia="Fira Code" w:hAnsi="Fira Code"/>
          <w:sz w:val="34"/>
          <w:szCs w:val="34"/>
          <w:rtl w:val="0"/>
        </w:rPr>
        <w:t xml:space="preserve">Certificates: how do I get it?</w:t>
      </w:r>
    </w:p>
    <w:p w:rsidR="00000000" w:rsidDel="00000000" w:rsidP="00000000" w:rsidRDefault="00000000" w:rsidRPr="00000000" w14:paraId="00000FF3">
      <w:pPr>
        <w:rPr>
          <w:rFonts w:ascii="Fira Code" w:cs="Fira Code" w:eastAsia="Fira Code" w:hAnsi="Fira Code"/>
          <w:sz w:val="34"/>
          <w:szCs w:val="34"/>
        </w:rPr>
      </w:pPr>
      <w:r w:rsidDel="00000000" w:rsidR="00000000" w:rsidRPr="00000000">
        <w:rPr>
          <w:rFonts w:ascii="Fira Code" w:cs="Fira Code" w:eastAsia="Fira Code" w:hAnsi="Fira Code"/>
          <w:sz w:val="34"/>
          <w:szCs w:val="34"/>
          <w:rtl w:val="0"/>
        </w:rPr>
        <w:t xml:space="preserve">A: </w:t>
      </w:r>
      <w:hyperlink w:anchor="_iw81hri0wiiu">
        <w:r w:rsidDel="00000000" w:rsidR="00000000" w:rsidRPr="00000000">
          <w:rPr>
            <w:rFonts w:ascii="Fira Code" w:cs="Fira Code" w:eastAsia="Fira Code" w:hAnsi="Fira Code"/>
            <w:color w:val="1155cc"/>
            <w:sz w:val="34"/>
            <w:szCs w:val="34"/>
            <w:u w:val="single"/>
            <w:rtl w:val="0"/>
          </w:rPr>
          <w:t xml:space="preserve">See the certificate.md file</w:t>
        </w:r>
      </w:hyperlink>
      <w:r w:rsidDel="00000000" w:rsidR="00000000" w:rsidRPr="00000000">
        <w:rPr>
          <w:rtl w:val="0"/>
        </w:rPr>
      </w:r>
    </w:p>
    <w:p w:rsidR="00000000" w:rsidDel="00000000" w:rsidP="00000000" w:rsidRDefault="00000000" w:rsidRPr="00000000" w14:paraId="00000FF4">
      <w:pPr>
        <w:pStyle w:val="Heading2"/>
        <w:spacing w:after="200" w:line="276" w:lineRule="auto"/>
        <w:rPr>
          <w:rFonts w:ascii="Fira Code" w:cs="Fira Code" w:eastAsia="Fira Code" w:hAnsi="Fira Code"/>
          <w:sz w:val="34"/>
          <w:szCs w:val="34"/>
        </w:rPr>
      </w:pPr>
      <w:bookmarkStart w:colFirst="0" w:colLast="0" w:name="_1hspwy1mtnp1" w:id="457"/>
      <w:bookmarkEnd w:id="457"/>
      <w:r w:rsidDel="00000000" w:rsidR="00000000" w:rsidRPr="00000000">
        <w:rPr>
          <w:rFonts w:ascii="Fira Code" w:cs="Fira Code" w:eastAsia="Fira Code" w:hAnsi="Fira Code"/>
          <w:sz w:val="34"/>
          <w:szCs w:val="34"/>
          <w:rtl w:val="0"/>
        </w:rPr>
        <w:t xml:space="preserve">Does anyone know nice and relatively large datasets?</w:t>
      </w:r>
    </w:p>
    <w:p w:rsidR="00000000" w:rsidDel="00000000" w:rsidP="00000000" w:rsidRDefault="00000000" w:rsidRPr="00000000" w14:paraId="00000FF5">
      <w:pPr>
        <w:spacing w:after="200" w:line="276" w:lineRule="auto"/>
        <w:ind w:left="0" w:firstLine="0"/>
        <w:rPr>
          <w:rFonts w:ascii="Fira Code" w:cs="Fira Code" w:eastAsia="Fira Code" w:hAnsi="Fira Code"/>
          <w:sz w:val="28"/>
          <w:szCs w:val="28"/>
        </w:rPr>
      </w:pPr>
      <w:commentRangeStart w:id="5"/>
      <w:r w:rsidDel="00000000" w:rsidR="00000000" w:rsidRPr="00000000">
        <w:rPr>
          <w:rFonts w:ascii="Fira Code" w:cs="Fira Code" w:eastAsia="Fira Code" w:hAnsi="Fira Code"/>
          <w:sz w:val="24"/>
          <w:szCs w:val="24"/>
          <w:rtl w:val="0"/>
        </w:rPr>
        <w:t xml:space="preserve">See a list of datasets here: </w:t>
      </w:r>
      <w:hyperlink r:id="rId267">
        <w:r w:rsidDel="00000000" w:rsidR="00000000" w:rsidRPr="00000000">
          <w:rPr>
            <w:rFonts w:ascii="Fira Code" w:cs="Fira Code" w:eastAsia="Fira Code" w:hAnsi="Fira Code"/>
            <w:sz w:val="24"/>
            <w:szCs w:val="24"/>
            <w:u w:val="single"/>
            <w:rtl w:val="0"/>
          </w:rPr>
          <w:t xml:space="preserve">https://github.com/DataTalksClub/data-engineering-zoomcamp/blob/main/week_7_project/datasets.md</w:t>
        </w:r>
      </w:hyperlink>
      <w:r w:rsidDel="00000000" w:rsidR="00000000" w:rsidRPr="00000000">
        <w:rPr>
          <w:rFonts w:ascii="Fira Code" w:cs="Fira Code" w:eastAsia="Fira Code" w:hAnsi="Fira Code"/>
          <w:sz w:val="24"/>
          <w:szCs w:val="24"/>
          <w:rtl w:val="0"/>
        </w:rPr>
        <w:t xml:space="preserve"> </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FF6">
      <w:pPr>
        <w:pStyle w:val="Heading2"/>
        <w:spacing w:after="200" w:lineRule="auto"/>
        <w:rPr>
          <w:rFonts w:ascii="Fira Code" w:cs="Fira Code" w:eastAsia="Fira Code" w:hAnsi="Fira Code"/>
          <w:sz w:val="34"/>
          <w:szCs w:val="34"/>
        </w:rPr>
      </w:pPr>
      <w:bookmarkStart w:colFirst="0" w:colLast="0" w:name="_9d4u4j9hans8" w:id="458"/>
      <w:bookmarkEnd w:id="458"/>
      <w:r w:rsidDel="00000000" w:rsidR="00000000" w:rsidRPr="00000000">
        <w:rPr>
          <w:rFonts w:ascii="Fira Code" w:cs="Fira Code" w:eastAsia="Fira Code" w:hAnsi="Fira Code"/>
          <w:sz w:val="34"/>
          <w:szCs w:val="34"/>
          <w:rtl w:val="0"/>
        </w:rPr>
        <w:t xml:space="preserve">How to run python as start up script?</w:t>
      </w:r>
    </w:p>
    <w:p w:rsidR="00000000" w:rsidDel="00000000" w:rsidP="00000000" w:rsidRDefault="00000000" w:rsidRPr="00000000" w14:paraId="00000FF7">
      <w:pPr>
        <w:rPr>
          <w:rFonts w:ascii="Fira Code" w:cs="Fira Code" w:eastAsia="Fira Code" w:hAnsi="Fira Code"/>
          <w:sz w:val="34"/>
          <w:szCs w:val="34"/>
        </w:rPr>
      </w:pPr>
      <w:r w:rsidDel="00000000" w:rsidR="00000000" w:rsidRPr="00000000">
        <w:rPr>
          <w:rFonts w:ascii="Fira Code" w:cs="Fira Code" w:eastAsia="Fira Code" w:hAnsi="Fira Code"/>
          <w:sz w:val="24"/>
          <w:szCs w:val="24"/>
          <w:rtl w:val="0"/>
        </w:rPr>
        <w:t xml:space="preserve">You need to redefine the python environment </w:t>
      </w:r>
      <w:r w:rsidDel="00000000" w:rsidR="00000000" w:rsidRPr="00000000">
        <w:rPr>
          <w:rFonts w:ascii="Fira Code" w:cs="Fira Code" w:eastAsia="Fira Code" w:hAnsi="Fira Code"/>
          <w:rtl w:val="0"/>
        </w:rPr>
        <w:t xml:space="preserve">variable</w:t>
      </w:r>
      <w:r w:rsidDel="00000000" w:rsidR="00000000" w:rsidRPr="00000000">
        <w:rPr>
          <w:rFonts w:ascii="Fira Code" w:cs="Fira Code" w:eastAsia="Fira Code" w:hAnsi="Fira Code"/>
          <w:sz w:val="24"/>
          <w:szCs w:val="24"/>
          <w:rtl w:val="0"/>
        </w:rPr>
        <w:t xml:space="preserve"> to that of your user account</w:t>
      </w:r>
      <w:r w:rsidDel="00000000" w:rsidR="00000000" w:rsidRPr="00000000">
        <w:rPr>
          <w:rtl w:val="0"/>
        </w:rPr>
      </w:r>
    </w:p>
    <w:p w:rsidR="00000000" w:rsidDel="00000000" w:rsidP="00000000" w:rsidRDefault="00000000" w:rsidRPr="00000000" w14:paraId="00000FF8">
      <w:pPr>
        <w:pStyle w:val="Heading2"/>
        <w:shd w:fill="ffffff" w:val="clear"/>
        <w:spacing w:after="200" w:line="276" w:lineRule="auto"/>
        <w:rPr>
          <w:rFonts w:ascii="Fira Code" w:cs="Fira Code" w:eastAsia="Fira Code" w:hAnsi="Fira Code"/>
          <w:sz w:val="34"/>
          <w:szCs w:val="34"/>
        </w:rPr>
      </w:pPr>
      <w:bookmarkStart w:colFirst="0" w:colLast="0" w:name="_3o9c2xjzea5x" w:id="459"/>
      <w:bookmarkEnd w:id="459"/>
      <w:r w:rsidDel="00000000" w:rsidR="00000000" w:rsidRPr="00000000">
        <w:rPr>
          <w:rtl w:val="0"/>
        </w:rPr>
      </w:r>
    </w:p>
    <w:p w:rsidR="00000000" w:rsidDel="00000000" w:rsidP="00000000" w:rsidRDefault="00000000" w:rsidRPr="00000000" w14:paraId="00000FF9">
      <w:pPr>
        <w:pStyle w:val="Heading2"/>
        <w:shd w:fill="ffffff" w:val="clear"/>
        <w:spacing w:after="200" w:line="276" w:lineRule="auto"/>
        <w:rPr>
          <w:rFonts w:ascii="Fira Code" w:cs="Fira Code" w:eastAsia="Fira Code" w:hAnsi="Fira Code"/>
          <w:sz w:val="34"/>
          <w:szCs w:val="34"/>
        </w:rPr>
      </w:pPr>
      <w:bookmarkStart w:colFirst="0" w:colLast="0" w:name="_oxnn1q28nxhr" w:id="460"/>
      <w:bookmarkEnd w:id="460"/>
      <w:r w:rsidDel="00000000" w:rsidR="00000000" w:rsidRPr="00000000">
        <w:rPr>
          <w:rFonts w:ascii="Fira Code" w:cs="Fira Code" w:eastAsia="Fira Code" w:hAnsi="Fira Code"/>
          <w:sz w:val="34"/>
          <w:szCs w:val="34"/>
          <w:rtl w:val="0"/>
        </w:rPr>
        <w:t xml:space="preserve">Spark Streaming - How do I read from multiple topics in the same Spark Session</w:t>
      </w:r>
    </w:p>
    <w:p w:rsidR="00000000" w:rsidDel="00000000" w:rsidP="00000000" w:rsidRDefault="00000000" w:rsidRPr="00000000" w14:paraId="00000FFA">
      <w:pPr>
        <w:shd w:fill="ffffff" w:val="clear"/>
        <w:spacing w:after="200" w:line="276" w:lineRule="auto"/>
        <w:ind w:left="0" w:firstLine="0"/>
        <w:rPr>
          <w:rFonts w:ascii="Fira Code" w:cs="Fira Code" w:eastAsia="Fira Code" w:hAnsi="Fira Code"/>
          <w:b w:val="1"/>
          <w:sz w:val="24"/>
          <w:szCs w:val="24"/>
        </w:rPr>
      </w:pPr>
      <w:r w:rsidDel="00000000" w:rsidR="00000000" w:rsidRPr="00000000">
        <w:rPr>
          <w:rtl w:val="0"/>
        </w:rPr>
      </w:r>
    </w:p>
    <w:p w:rsidR="00000000" w:rsidDel="00000000" w:rsidP="00000000" w:rsidRDefault="00000000" w:rsidRPr="00000000" w14:paraId="00000FFB">
      <w:pPr>
        <w:shd w:fill="ffffff" w:val="clear"/>
        <w:spacing w:after="200" w:line="276"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Initiate a Spark Session</w:t>
      </w:r>
    </w:p>
    <w:p w:rsidR="00000000" w:rsidDel="00000000" w:rsidP="00000000" w:rsidRDefault="00000000" w:rsidRPr="00000000" w14:paraId="00000F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spark = (SparkSession</w:t>
      </w:r>
    </w:p>
    <w:p w:rsidR="00000000" w:rsidDel="00000000" w:rsidP="00000000" w:rsidRDefault="00000000" w:rsidRPr="00000000" w14:paraId="00000F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.builder</w:t>
      </w:r>
    </w:p>
    <w:p w:rsidR="00000000" w:rsidDel="00000000" w:rsidP="00000000" w:rsidRDefault="00000000" w:rsidRPr="00000000" w14:paraId="00000F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.appName(app_name)</w:t>
      </w:r>
    </w:p>
    <w:p w:rsidR="00000000" w:rsidDel="00000000" w:rsidP="00000000" w:rsidRDefault="00000000" w:rsidRPr="00000000" w14:paraId="00000F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.master(master=master)</w:t>
      </w:r>
    </w:p>
    <w:p w:rsidR="00000000" w:rsidDel="00000000" w:rsidP="00000000" w:rsidRDefault="00000000" w:rsidRPr="00000000" w14:paraId="000010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.getOrCreate())</w:t>
      </w:r>
    </w:p>
    <w:p w:rsidR="00000000" w:rsidDel="00000000" w:rsidP="00000000" w:rsidRDefault="00000000" w:rsidRPr="00000000" w14:paraId="00001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1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spark.streams.resetTerminated()</w:t>
      </w:r>
    </w:p>
    <w:p w:rsidR="00000000" w:rsidDel="00000000" w:rsidP="00000000" w:rsidRDefault="00000000" w:rsidRPr="00000000" w14:paraId="00001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1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1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query1 = spark</w:t>
      </w:r>
    </w:p>
    <w:p w:rsidR="00000000" w:rsidDel="00000000" w:rsidP="00000000" w:rsidRDefault="00000000" w:rsidRPr="00000000" w14:paraId="00001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ab/>
        <w:t xml:space="preserve">.readStream</w:t>
      </w:r>
    </w:p>
    <w:p w:rsidR="00000000" w:rsidDel="00000000" w:rsidP="00000000" w:rsidRDefault="00000000" w:rsidRPr="00000000" w14:paraId="00001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ab/>
        <w:t xml:space="preserve">…</w:t>
      </w:r>
    </w:p>
    <w:p w:rsidR="00000000" w:rsidDel="00000000" w:rsidP="00000000" w:rsidRDefault="00000000" w:rsidRPr="00000000" w14:paraId="00001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ab/>
        <w:t xml:space="preserve">…</w:t>
      </w:r>
    </w:p>
    <w:p w:rsidR="00000000" w:rsidDel="00000000" w:rsidP="00000000" w:rsidRDefault="00000000" w:rsidRPr="00000000" w14:paraId="00001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ab/>
        <w:t xml:space="preserve">.load()</w:t>
      </w:r>
    </w:p>
    <w:p w:rsidR="00000000" w:rsidDel="00000000" w:rsidP="00000000" w:rsidRDefault="00000000" w:rsidRPr="00000000" w14:paraId="00001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1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query2 = spark</w:t>
      </w:r>
    </w:p>
    <w:p w:rsidR="00000000" w:rsidDel="00000000" w:rsidP="00000000" w:rsidRDefault="00000000" w:rsidRPr="00000000" w14:paraId="00001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ab/>
        <w:t xml:space="preserve">.readStream</w:t>
      </w:r>
    </w:p>
    <w:p w:rsidR="00000000" w:rsidDel="00000000" w:rsidP="00000000" w:rsidRDefault="00000000" w:rsidRPr="00000000" w14:paraId="00001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ab/>
        <w:t xml:space="preserve">…</w:t>
      </w:r>
    </w:p>
    <w:p w:rsidR="00000000" w:rsidDel="00000000" w:rsidP="00000000" w:rsidRDefault="00000000" w:rsidRPr="00000000" w14:paraId="00001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ab/>
        <w:t xml:space="preserve">…</w:t>
      </w:r>
    </w:p>
    <w:p w:rsidR="00000000" w:rsidDel="00000000" w:rsidP="00000000" w:rsidRDefault="00000000" w:rsidRPr="00000000" w14:paraId="00001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ab/>
        <w:t xml:space="preserve">.load()</w:t>
      </w:r>
    </w:p>
    <w:p w:rsidR="00000000" w:rsidDel="00000000" w:rsidP="00000000" w:rsidRDefault="00000000" w:rsidRPr="00000000" w14:paraId="00001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1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query3 = spark</w:t>
      </w:r>
    </w:p>
    <w:p w:rsidR="00000000" w:rsidDel="00000000" w:rsidP="00000000" w:rsidRDefault="00000000" w:rsidRPr="00000000" w14:paraId="00001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ab/>
        <w:t xml:space="preserve">.readStream</w:t>
      </w:r>
    </w:p>
    <w:p w:rsidR="00000000" w:rsidDel="00000000" w:rsidP="00000000" w:rsidRDefault="00000000" w:rsidRPr="00000000" w14:paraId="00001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ab/>
        <w:t xml:space="preserve">…</w:t>
      </w:r>
    </w:p>
    <w:p w:rsidR="00000000" w:rsidDel="00000000" w:rsidP="00000000" w:rsidRDefault="00000000" w:rsidRPr="00000000" w14:paraId="00001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ab/>
        <w:t xml:space="preserve">…</w:t>
      </w:r>
    </w:p>
    <w:p w:rsidR="00000000" w:rsidDel="00000000" w:rsidP="00000000" w:rsidRDefault="00000000" w:rsidRPr="00000000" w14:paraId="00001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ab/>
        <w:t xml:space="preserve">.load()</w:t>
      </w:r>
    </w:p>
    <w:p w:rsidR="00000000" w:rsidDel="00000000" w:rsidP="00000000" w:rsidRDefault="00000000" w:rsidRPr="00000000" w14:paraId="00001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1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query1.start()</w:t>
      </w:r>
    </w:p>
    <w:p w:rsidR="00000000" w:rsidDel="00000000" w:rsidP="00000000" w:rsidRDefault="00000000" w:rsidRPr="00000000" w14:paraId="00001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query2.start()</w:t>
      </w:r>
    </w:p>
    <w:p w:rsidR="00000000" w:rsidDel="00000000" w:rsidP="00000000" w:rsidRDefault="00000000" w:rsidRPr="00000000" w14:paraId="00001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query3.start()</w:t>
      </w:r>
    </w:p>
    <w:p w:rsidR="00000000" w:rsidDel="00000000" w:rsidP="00000000" w:rsidRDefault="00000000" w:rsidRPr="00000000" w14:paraId="00001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1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spark.streams.awaitAnyTermination() #waits for any one of the query to receive kill signal or error failure. This is asynchronous</w:t>
      </w:r>
    </w:p>
    <w:p w:rsidR="00000000" w:rsidDel="00000000" w:rsidP="00000000" w:rsidRDefault="00000000" w:rsidRPr="00000000" w14:paraId="00001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1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 On the contrary query3.start().awaitTermination() is a blocking ex call. Works well when we are reading only from one topic.</w:t>
      </w:r>
      <w:r w:rsidDel="00000000" w:rsidR="00000000" w:rsidRPr="00000000">
        <w:rPr>
          <w:rtl w:val="0"/>
        </w:rPr>
      </w:r>
    </w:p>
    <w:p w:rsidR="00000000" w:rsidDel="00000000" w:rsidP="00000000" w:rsidRDefault="00000000" w:rsidRPr="00000000" w14:paraId="0000101E">
      <w:pPr>
        <w:pStyle w:val="Heading2"/>
        <w:spacing w:after="200" w:line="276" w:lineRule="auto"/>
        <w:rPr>
          <w:rFonts w:ascii="Fira Code" w:cs="Fira Code" w:eastAsia="Fira Code" w:hAnsi="Fira Code"/>
          <w:sz w:val="34"/>
          <w:szCs w:val="34"/>
        </w:rPr>
      </w:pPr>
      <w:bookmarkStart w:colFirst="0" w:colLast="0" w:name="_hjwnu7g6ind5" w:id="461"/>
      <w:bookmarkEnd w:id="461"/>
      <w:r w:rsidDel="00000000" w:rsidR="00000000" w:rsidRPr="00000000">
        <w:rPr>
          <w:rFonts w:ascii="Fira Code" w:cs="Fira Code" w:eastAsia="Fira Code" w:hAnsi="Fira Code"/>
          <w:sz w:val="34"/>
          <w:szCs w:val="34"/>
          <w:rtl w:val="0"/>
        </w:rPr>
        <w:t xml:space="preserve">Data Transformation from Databricks to Azure SQL DB</w:t>
      </w:r>
    </w:p>
    <w:p w:rsidR="00000000" w:rsidDel="00000000" w:rsidP="00000000" w:rsidRDefault="00000000" w:rsidRPr="00000000" w14:paraId="0000101F">
      <w:pPr>
        <w:rPr>
          <w:rFonts w:ascii="Fira Code" w:cs="Fira Code" w:eastAsia="Fira Code" w:hAnsi="Fira Code"/>
        </w:rPr>
      </w:pPr>
      <w:r w:rsidDel="00000000" w:rsidR="00000000" w:rsidRPr="00000000">
        <w:rPr>
          <w:rFonts w:ascii="Fira Code" w:cs="Fira Code" w:eastAsia="Fira Code" w:hAnsi="Fira Code"/>
          <w:rtl w:val="0"/>
        </w:rPr>
        <w:t xml:space="preserve">Transformed data can be moved in to azure blob storage and then it can be moved in to azure SQL DB, instead of moving directly from databricks to Azure SQL DB.</w:t>
      </w:r>
      <w:r w:rsidDel="00000000" w:rsidR="00000000" w:rsidRPr="00000000">
        <w:rPr>
          <w:rtl w:val="0"/>
        </w:rPr>
      </w:r>
    </w:p>
    <w:p w:rsidR="00000000" w:rsidDel="00000000" w:rsidP="00000000" w:rsidRDefault="00000000" w:rsidRPr="00000000" w14:paraId="00001020">
      <w:pPr>
        <w:pStyle w:val="Heading2"/>
        <w:spacing w:after="200" w:line="276" w:lineRule="auto"/>
        <w:rPr>
          <w:rFonts w:ascii="Fira Code" w:cs="Fira Code" w:eastAsia="Fira Code" w:hAnsi="Fira Code"/>
          <w:sz w:val="34"/>
          <w:szCs w:val="34"/>
        </w:rPr>
      </w:pPr>
      <w:bookmarkStart w:colFirst="0" w:colLast="0" w:name="_kqhm6p9z9cvn" w:id="462"/>
      <w:bookmarkEnd w:id="462"/>
      <w:r w:rsidDel="00000000" w:rsidR="00000000" w:rsidRPr="00000000">
        <w:rPr>
          <w:rtl w:val="0"/>
        </w:rPr>
      </w:r>
    </w:p>
    <w:p w:rsidR="00000000" w:rsidDel="00000000" w:rsidP="00000000" w:rsidRDefault="00000000" w:rsidRPr="00000000" w14:paraId="00001021">
      <w:pPr>
        <w:pStyle w:val="Heading2"/>
        <w:spacing w:after="200" w:line="276" w:lineRule="auto"/>
        <w:rPr>
          <w:rFonts w:ascii="Fira Code" w:cs="Fira Code" w:eastAsia="Fira Code" w:hAnsi="Fira Code"/>
          <w:sz w:val="34"/>
          <w:szCs w:val="34"/>
        </w:rPr>
      </w:pPr>
      <w:bookmarkStart w:colFirst="0" w:colLast="0" w:name="_nhv78z3ddbfq" w:id="463"/>
      <w:bookmarkEnd w:id="463"/>
      <w:r w:rsidDel="00000000" w:rsidR="00000000" w:rsidRPr="00000000">
        <w:rPr>
          <w:rFonts w:ascii="Fira Code" w:cs="Fira Code" w:eastAsia="Fira Code" w:hAnsi="Fira Code"/>
          <w:sz w:val="34"/>
          <w:szCs w:val="34"/>
          <w:rtl w:val="0"/>
        </w:rPr>
        <w:t xml:space="preserve">Orchestrating dbt with Airflow</w:t>
      </w:r>
    </w:p>
    <w:p w:rsidR="00000000" w:rsidDel="00000000" w:rsidP="00000000" w:rsidRDefault="00000000" w:rsidRPr="00000000" w14:paraId="00001022">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trial dbt account provides access to dbt API. Job will still be needed to be added manually. Airflow will run the job using a python operator calling the API. You will need to provide api key, job id, etc. (be careful not committing it to Github).</w:t>
      </w:r>
    </w:p>
    <w:p w:rsidR="00000000" w:rsidDel="00000000" w:rsidP="00000000" w:rsidRDefault="00000000" w:rsidRPr="00000000" w14:paraId="00001023">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Detailed explanation here: </w:t>
      </w:r>
      <w:hyperlink r:id="rId268">
        <w:r w:rsidDel="00000000" w:rsidR="00000000" w:rsidRPr="00000000">
          <w:rPr>
            <w:rFonts w:ascii="Fira Code" w:cs="Fira Code" w:eastAsia="Fira Code" w:hAnsi="Fira Code"/>
            <w:sz w:val="24"/>
            <w:szCs w:val="24"/>
            <w:u w:val="single"/>
            <w:rtl w:val="0"/>
          </w:rPr>
          <w:t xml:space="preserve">https://docs.getdbt.com/blog/dbt-airflow-spiritual-alignment</w:t>
        </w:r>
      </w:hyperlink>
      <w:r w:rsidDel="00000000" w:rsidR="00000000" w:rsidRPr="00000000">
        <w:rPr>
          <w:rtl w:val="0"/>
        </w:rPr>
      </w:r>
    </w:p>
    <w:p w:rsidR="00000000" w:rsidDel="00000000" w:rsidP="00000000" w:rsidRDefault="00000000" w:rsidRPr="00000000" w14:paraId="00001024">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Source code example here: </w:t>
      </w:r>
      <w:hyperlink r:id="rId269">
        <w:r w:rsidDel="00000000" w:rsidR="00000000" w:rsidRPr="00000000">
          <w:rPr>
            <w:rFonts w:ascii="Fira Code" w:cs="Fira Code" w:eastAsia="Fira Code" w:hAnsi="Fira Code"/>
            <w:sz w:val="24"/>
            <w:szCs w:val="24"/>
            <w:u w:val="single"/>
            <w:rtl w:val="0"/>
          </w:rPr>
          <w:t xml:space="preserve">https://github.com/sungchun12/airflow-toolkit/blob/95d40ac76122de337e1b1cdc8eed35ba1c3051ed/dags/examples/dbt_cloud_example.py</w:t>
        </w:r>
      </w:hyperlink>
      <w:r w:rsidDel="00000000" w:rsidR="00000000" w:rsidRPr="00000000">
        <w:rPr>
          <w:rtl w:val="0"/>
        </w:rPr>
      </w:r>
    </w:p>
    <w:p w:rsidR="00000000" w:rsidDel="00000000" w:rsidP="00000000" w:rsidRDefault="00000000" w:rsidRPr="00000000" w14:paraId="00001025">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1026">
      <w:pPr>
        <w:pStyle w:val="Heading2"/>
        <w:spacing w:after="200" w:line="276" w:lineRule="auto"/>
        <w:rPr>
          <w:rFonts w:ascii="Fira Code" w:cs="Fira Code" w:eastAsia="Fira Code" w:hAnsi="Fira Code"/>
          <w:sz w:val="34"/>
          <w:szCs w:val="34"/>
        </w:rPr>
      </w:pPr>
      <w:bookmarkStart w:colFirst="0" w:colLast="0" w:name="_dcgefamfg7z0" w:id="464"/>
      <w:bookmarkEnd w:id="464"/>
      <w:r w:rsidDel="00000000" w:rsidR="00000000" w:rsidRPr="00000000">
        <w:rPr>
          <w:rFonts w:ascii="Fira Code" w:cs="Fira Code" w:eastAsia="Fira Code" w:hAnsi="Fira Code"/>
          <w:sz w:val="34"/>
          <w:szCs w:val="34"/>
          <w:rtl w:val="0"/>
        </w:rPr>
        <w:t xml:space="preserve">Orchestrating DataProc with Airflow</w:t>
      </w:r>
    </w:p>
    <w:p w:rsidR="00000000" w:rsidDel="00000000" w:rsidP="00000000" w:rsidRDefault="00000000" w:rsidRPr="00000000" w14:paraId="00001027">
      <w:pPr>
        <w:spacing w:after="200" w:line="276" w:lineRule="auto"/>
        <w:rPr>
          <w:rFonts w:ascii="Fira Code" w:cs="Fira Code" w:eastAsia="Fira Code" w:hAnsi="Fira Code"/>
          <w:sz w:val="24"/>
          <w:szCs w:val="24"/>
        </w:rPr>
      </w:pPr>
      <w:hyperlink r:id="rId270">
        <w:r w:rsidDel="00000000" w:rsidR="00000000" w:rsidRPr="00000000">
          <w:rPr>
            <w:rFonts w:ascii="Fira Code" w:cs="Fira Code" w:eastAsia="Fira Code" w:hAnsi="Fira Code"/>
            <w:sz w:val="24"/>
            <w:szCs w:val="24"/>
            <w:u w:val="single"/>
            <w:rtl w:val="0"/>
          </w:rPr>
          <w:t xml:space="preserve">https://airflow.apache.org/docs/apache-airflow-providers-google/stable/_api/airflow/providers/google/cloud/operators/dataproc/index.html</w:t>
        </w:r>
      </w:hyperlink>
      <w:r w:rsidDel="00000000" w:rsidR="00000000" w:rsidRPr="00000000">
        <w:rPr>
          <w:rtl w:val="0"/>
        </w:rPr>
      </w:r>
    </w:p>
    <w:p w:rsidR="00000000" w:rsidDel="00000000" w:rsidP="00000000" w:rsidRDefault="00000000" w:rsidRPr="00000000" w14:paraId="00001028">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1029">
      <w:pPr>
        <w:spacing w:after="200" w:line="276" w:lineRule="auto"/>
        <w:rPr>
          <w:rFonts w:ascii="Fira Code" w:cs="Fira Code" w:eastAsia="Fira Code" w:hAnsi="Fira Code"/>
          <w:sz w:val="24"/>
          <w:szCs w:val="24"/>
        </w:rPr>
      </w:pPr>
      <w:hyperlink r:id="rId271">
        <w:r w:rsidDel="00000000" w:rsidR="00000000" w:rsidRPr="00000000">
          <w:rPr>
            <w:rFonts w:ascii="Fira Code" w:cs="Fira Code" w:eastAsia="Fira Code" w:hAnsi="Fira Code"/>
            <w:sz w:val="24"/>
            <w:szCs w:val="24"/>
            <w:rtl w:val="0"/>
          </w:rPr>
          <w:t xml:space="preserve">https://airflow.apache.org/docs/apache-airflow-providers-google/stable/_modules/airflow/providers/google/cloud/operators/dataproc.html</w:t>
        </w:r>
      </w:hyperlink>
      <w:r w:rsidDel="00000000" w:rsidR="00000000" w:rsidRPr="00000000">
        <w:rPr>
          <w:rtl w:val="0"/>
        </w:rPr>
      </w:r>
    </w:p>
    <w:p w:rsidR="00000000" w:rsidDel="00000000" w:rsidP="00000000" w:rsidRDefault="00000000" w:rsidRPr="00000000" w14:paraId="0000102A">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102B">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Give the following roles to you service account:</w:t>
      </w:r>
    </w:p>
    <w:p w:rsidR="00000000" w:rsidDel="00000000" w:rsidP="00000000" w:rsidRDefault="00000000" w:rsidRPr="00000000" w14:paraId="0000102C">
      <w:pPr>
        <w:numPr>
          <w:ilvl w:val="0"/>
          <w:numId w:val="6"/>
        </w:numPr>
        <w:spacing w:after="200" w:line="276"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DataProc Administrator</w:t>
      </w:r>
    </w:p>
    <w:p w:rsidR="00000000" w:rsidDel="00000000" w:rsidP="00000000" w:rsidRDefault="00000000" w:rsidRPr="00000000" w14:paraId="0000102D">
      <w:pPr>
        <w:numPr>
          <w:ilvl w:val="0"/>
          <w:numId w:val="6"/>
        </w:numPr>
        <w:spacing w:after="200" w:line="276"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Service Account User (explanation </w:t>
      </w:r>
      <w:hyperlink r:id="rId272">
        <w:r w:rsidDel="00000000" w:rsidR="00000000" w:rsidRPr="00000000">
          <w:rPr>
            <w:rFonts w:ascii="Fira Code" w:cs="Fira Code" w:eastAsia="Fira Code" w:hAnsi="Fira Code"/>
            <w:sz w:val="24"/>
            <w:szCs w:val="24"/>
            <w:highlight w:val="white"/>
            <w:u w:val="single"/>
            <w:rtl w:val="0"/>
          </w:rPr>
          <w:t xml:space="preserve">here</w:t>
        </w:r>
      </w:hyperlink>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102E">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102F">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Use DataprocSubmitPySparkJobOperator, DataprocDeleteClusterOperator and  DataprocCreateClusterOperator.</w:t>
      </w:r>
    </w:p>
    <w:p w:rsidR="00000000" w:rsidDel="00000000" w:rsidP="00000000" w:rsidRDefault="00000000" w:rsidRPr="00000000" w14:paraId="00001030">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1031">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When using  DataprocSubmitPySparkJobOperator, do not forget to add:</w:t>
      </w:r>
    </w:p>
    <w:p w:rsidR="00000000" w:rsidDel="00000000" w:rsidP="00000000" w:rsidRDefault="00000000" w:rsidRPr="00000000" w14:paraId="00001032">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dataproc_jars = ["gs://spark-lib/bigquery/spark-bigquery-with-dependencies_2.12-0.24.0.jar"]</w:t>
      </w:r>
      <w:r w:rsidDel="00000000" w:rsidR="00000000" w:rsidRPr="00000000">
        <w:rPr>
          <w:rtl w:val="0"/>
        </w:rPr>
      </w:r>
    </w:p>
    <w:p w:rsidR="00000000" w:rsidDel="00000000" w:rsidP="00000000" w:rsidRDefault="00000000" w:rsidRPr="00000000" w14:paraId="00001033">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1034">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Because DataProc does not already have the BigQuery Connector.</w:t>
      </w:r>
      <w:r w:rsidDel="00000000" w:rsidR="00000000" w:rsidRPr="00000000">
        <w:rPr>
          <w:rtl w:val="0"/>
        </w:rPr>
      </w:r>
    </w:p>
    <w:p w:rsidR="00000000" w:rsidDel="00000000" w:rsidP="00000000" w:rsidRDefault="00000000" w:rsidRPr="00000000" w14:paraId="00001035">
      <w:pPr>
        <w:pStyle w:val="Heading2"/>
        <w:spacing w:after="200" w:lineRule="auto"/>
        <w:rPr>
          <w:rFonts w:ascii="Fira Code" w:cs="Fira Code" w:eastAsia="Fira Code" w:hAnsi="Fira Code"/>
          <w:sz w:val="34"/>
          <w:szCs w:val="34"/>
        </w:rPr>
      </w:pPr>
      <w:bookmarkStart w:colFirst="0" w:colLast="0" w:name="_kz4ynef9kowf" w:id="465"/>
      <w:bookmarkEnd w:id="465"/>
      <w:r w:rsidDel="00000000" w:rsidR="00000000" w:rsidRPr="00000000">
        <w:rPr>
          <w:rFonts w:ascii="Fira Code" w:cs="Fira Code" w:eastAsia="Fira Code" w:hAnsi="Fira Code"/>
          <w:sz w:val="34"/>
          <w:szCs w:val="34"/>
          <w:rtl w:val="0"/>
        </w:rPr>
        <w:t xml:space="preserve">Orchestrating dbt cloud with Mage</w:t>
      </w:r>
    </w:p>
    <w:p w:rsidR="00000000" w:rsidDel="00000000" w:rsidP="00000000" w:rsidRDefault="00000000" w:rsidRPr="00000000" w14:paraId="00001036">
      <w:pPr>
        <w:rPr>
          <w:rFonts w:ascii="Fira Code" w:cs="Fira Code" w:eastAsia="Fira Code" w:hAnsi="Fira Code"/>
          <w:color w:val="1d1c1d"/>
          <w:sz w:val="23"/>
          <w:szCs w:val="23"/>
          <w:shd w:fill="f8f8f8" w:val="clear"/>
        </w:rPr>
      </w:pPr>
      <w:r w:rsidDel="00000000" w:rsidR="00000000" w:rsidRPr="00000000">
        <w:rPr>
          <w:rFonts w:ascii="Fira Code" w:cs="Fira Code" w:eastAsia="Fira Code" w:hAnsi="Fira Code"/>
          <w:rtl w:val="0"/>
        </w:rPr>
        <w:t xml:space="preserve">You can trigger your dbt job in Mage pipeline. For this get your dbt cloud api key under settings/Api tokens/personal tokens. </w:t>
      </w:r>
      <w:r w:rsidDel="00000000" w:rsidR="00000000" w:rsidRPr="00000000">
        <w:rPr>
          <w:rFonts w:ascii="Fira Code" w:cs="Fira Code" w:eastAsia="Fira Code" w:hAnsi="Fira Code"/>
          <w:color w:val="1d1c1d"/>
          <w:sz w:val="23"/>
          <w:szCs w:val="23"/>
          <w:shd w:fill="f8f8f8" w:val="clear"/>
          <w:rtl w:val="0"/>
        </w:rPr>
        <w:t xml:space="preserve">Add it safely to  your .env </w:t>
      </w:r>
    </w:p>
    <w:p w:rsidR="00000000" w:rsidDel="00000000" w:rsidP="00000000" w:rsidRDefault="00000000" w:rsidRPr="00000000" w14:paraId="00001037">
      <w:pPr>
        <w:rPr>
          <w:rFonts w:ascii="Fira Code" w:cs="Fira Code" w:eastAsia="Fira Code" w:hAnsi="Fira Code"/>
        </w:rPr>
      </w:pPr>
      <w:r w:rsidDel="00000000" w:rsidR="00000000" w:rsidRPr="00000000">
        <w:rPr>
          <w:rFonts w:ascii="Fira Code" w:cs="Fira Code" w:eastAsia="Fira Code" w:hAnsi="Fira Code"/>
          <w:rtl w:val="0"/>
        </w:rPr>
        <w:t xml:space="preserve">For example</w:t>
      </w:r>
    </w:p>
    <w:p w:rsidR="00000000" w:rsidDel="00000000" w:rsidP="00000000" w:rsidRDefault="00000000" w:rsidRPr="00000000" w14:paraId="00001038">
      <w:pPr>
        <w:rPr>
          <w:rFonts w:ascii="Fira Code" w:cs="Fira Code" w:eastAsia="Fira Code" w:hAnsi="Fira Code"/>
          <w:color w:val="d4d4d4"/>
          <w:sz w:val="21"/>
          <w:szCs w:val="21"/>
          <w:shd w:fill="f8f8f8" w:val="clear"/>
        </w:rPr>
      </w:pP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rtl w:val="0"/>
        </w:rPr>
        <w:t xml:space="preserve">dbt_api_trigger</w:t>
      </w:r>
      <w:r w:rsidDel="00000000" w:rsidR="00000000" w:rsidRPr="00000000">
        <w:rPr>
          <w:rFonts w:ascii="Fira Code" w:cs="Fira Code" w:eastAsia="Fira Code" w:hAnsi="Fira Code"/>
          <w:rtl w:val="0"/>
        </w:rPr>
        <w:t xml:space="preserve">=dbt_*</w:t>
      </w:r>
      <w:r w:rsidDel="00000000" w:rsidR="00000000" w:rsidRPr="00000000">
        <w:rPr>
          <w:rFonts w:ascii="Fira Code" w:cs="Fira Code" w:eastAsia="Fira Code" w:hAnsi="Fira Code"/>
          <w:color w:val="d4d4d4"/>
          <w:sz w:val="21"/>
          <w:szCs w:val="21"/>
          <w:shd w:fill="f8f8f8" w:val="clear"/>
          <w:rtl w:val="0"/>
        </w:rPr>
        <w:t xml:space="preserve">*</w:t>
      </w:r>
    </w:p>
    <w:p w:rsidR="00000000" w:rsidDel="00000000" w:rsidP="00000000" w:rsidRDefault="00000000" w:rsidRPr="00000000" w14:paraId="000010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tl w:val="0"/>
        </w:rPr>
      </w:r>
    </w:p>
    <w:p w:rsidR="00000000" w:rsidDel="00000000" w:rsidP="00000000" w:rsidRDefault="00000000" w:rsidRPr="00000000" w14:paraId="000010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Navigate to job page and find api trigger  link</w:t>
      </w:r>
    </w:p>
    <w:p w:rsidR="00000000" w:rsidDel="00000000" w:rsidP="00000000" w:rsidRDefault="00000000" w:rsidRPr="00000000" w14:paraId="000010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d4d4d4"/>
          <w:sz w:val="13"/>
          <w:szCs w:val="13"/>
        </w:rPr>
      </w:pPr>
      <w:r w:rsidDel="00000000" w:rsidR="00000000" w:rsidRPr="00000000">
        <w:rPr>
          <w:rFonts w:ascii="Fira Code" w:cs="Fira Code" w:eastAsia="Fira Code" w:hAnsi="Fira Code"/>
        </w:rPr>
        <w:drawing>
          <wp:inline distB="114300" distT="114300" distL="114300" distR="114300">
            <wp:extent cx="17516475" cy="1762125"/>
            <wp:effectExtent b="0" l="0" r="0" t="0"/>
            <wp:docPr id="46" name="image50.png"/>
            <a:graphic>
              <a:graphicData uri="http://schemas.openxmlformats.org/drawingml/2006/picture">
                <pic:pic>
                  <pic:nvPicPr>
                    <pic:cNvPr id="0" name="image50.png"/>
                    <pic:cNvPicPr preferRelativeResize="0"/>
                  </pic:nvPicPr>
                  <pic:blipFill>
                    <a:blip r:embed="rId273"/>
                    <a:srcRect b="0" l="0" r="0" t="0"/>
                    <a:stretch>
                      <a:fillRect/>
                    </a:stretch>
                  </pic:blipFill>
                  <pic:spPr>
                    <a:xfrm>
                      <a:off x="0" y="0"/>
                      <a:ext cx="17516475" cy="1762125"/>
                    </a:xfrm>
                    <a:prstGeom prst="rect"/>
                    <a:ln/>
                  </pic:spPr>
                </pic:pic>
              </a:graphicData>
            </a:graphic>
          </wp:inline>
        </w:drawing>
      </w:r>
      <w:r w:rsidDel="00000000" w:rsidR="00000000" w:rsidRPr="00000000">
        <w:rPr>
          <w:rFonts w:ascii="Fira Code" w:cs="Fira Code" w:eastAsia="Fira Code" w:hAnsi="Fira Code"/>
        </w:rPr>
        <w:drawing>
          <wp:inline distB="114300" distT="114300" distL="114300" distR="114300">
            <wp:extent cx="5429250" cy="6829425"/>
            <wp:effectExtent b="0" l="0" r="0" t="0"/>
            <wp:docPr id="7" name="image3.png"/>
            <a:graphic>
              <a:graphicData uri="http://schemas.openxmlformats.org/drawingml/2006/picture">
                <pic:pic>
                  <pic:nvPicPr>
                    <pic:cNvPr id="0" name="image3.png"/>
                    <pic:cNvPicPr preferRelativeResize="0"/>
                  </pic:nvPicPr>
                  <pic:blipFill>
                    <a:blip r:embed="rId274"/>
                    <a:srcRect b="0" l="0" r="0" t="0"/>
                    <a:stretch>
                      <a:fillRect/>
                    </a:stretch>
                  </pic:blipFill>
                  <pic:spPr>
                    <a:xfrm>
                      <a:off x="0" y="0"/>
                      <a:ext cx="5429250" cy="6829425"/>
                    </a:xfrm>
                    <a:prstGeom prst="rect"/>
                    <a:ln/>
                  </pic:spPr>
                </pic:pic>
              </a:graphicData>
            </a:graphic>
          </wp:inline>
        </w:drawing>
      </w: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rtl w:val="0"/>
        </w:rPr>
        <w:t xml:space="preserve">Then create a custom mage Python block with a simple http request like </w:t>
      </w:r>
      <w:hyperlink r:id="rId275">
        <w:r w:rsidDel="00000000" w:rsidR="00000000" w:rsidRPr="00000000">
          <w:rPr>
            <w:rFonts w:ascii="Fira Code" w:cs="Fira Code" w:eastAsia="Fira Code" w:hAnsi="Fira Code"/>
            <w:color w:val="1155cc"/>
            <w:u w:val="single"/>
            <w:rtl w:val="0"/>
          </w:rPr>
          <w:t xml:space="preserve">here</w:t>
        </w:r>
      </w:hyperlink>
      <w:r w:rsidDel="00000000" w:rsidR="00000000" w:rsidRPr="00000000">
        <w:rPr>
          <w:rtl w:val="0"/>
        </w:rPr>
      </w:r>
    </w:p>
    <w:p w:rsidR="00000000" w:rsidDel="00000000" w:rsidP="00000000" w:rsidRDefault="00000000" w:rsidRPr="00000000" w14:paraId="0000103C">
      <w:pPr>
        <w:shd w:fill="1e1e1e" w:val="clear"/>
        <w:spacing w:line="325.71428571428567" w:lineRule="auto"/>
        <w:rPr>
          <w:rFonts w:ascii="Fira Code" w:cs="Fira Code" w:eastAsia="Fira Code" w:hAnsi="Fira Code"/>
          <w:color w:val="d4d4d4"/>
          <w:sz w:val="21"/>
          <w:szCs w:val="21"/>
        </w:rPr>
      </w:pPr>
      <w:r w:rsidDel="00000000" w:rsidR="00000000" w:rsidRPr="00000000">
        <w:rPr>
          <w:rFonts w:ascii="Fira Code" w:cs="Fira Code" w:eastAsia="Fira Code" w:hAnsi="Fira Code"/>
          <w:color w:val="c586c0"/>
          <w:sz w:val="21"/>
          <w:szCs w:val="21"/>
          <w:rtl w:val="0"/>
        </w:rPr>
        <w:t xml:space="preserve">from</w:t>
      </w:r>
      <w:r w:rsidDel="00000000" w:rsidR="00000000" w:rsidRPr="00000000">
        <w:rPr>
          <w:rFonts w:ascii="Fira Code" w:cs="Fira Code" w:eastAsia="Fira Code" w:hAnsi="Fira Code"/>
          <w:color w:val="d4d4d4"/>
          <w:sz w:val="21"/>
          <w:szCs w:val="21"/>
          <w:rtl w:val="0"/>
        </w:rPr>
        <w:t xml:space="preserve"> dotenv </w:t>
      </w:r>
      <w:r w:rsidDel="00000000" w:rsidR="00000000" w:rsidRPr="00000000">
        <w:rPr>
          <w:rFonts w:ascii="Fira Code" w:cs="Fira Code" w:eastAsia="Fira Code" w:hAnsi="Fira Code"/>
          <w:color w:val="c586c0"/>
          <w:sz w:val="21"/>
          <w:szCs w:val="21"/>
          <w:rtl w:val="0"/>
        </w:rPr>
        <w:t xml:space="preserve">import</w:t>
      </w:r>
      <w:r w:rsidDel="00000000" w:rsidR="00000000" w:rsidRPr="00000000">
        <w:rPr>
          <w:rFonts w:ascii="Fira Code" w:cs="Fira Code" w:eastAsia="Fira Code" w:hAnsi="Fira Code"/>
          <w:color w:val="d4d4d4"/>
          <w:sz w:val="21"/>
          <w:szCs w:val="21"/>
          <w:rtl w:val="0"/>
        </w:rPr>
        <w:t xml:space="preserve"> load_dotenv</w:t>
        <w:br w:type="textWrapping"/>
      </w:r>
      <w:r w:rsidDel="00000000" w:rsidR="00000000" w:rsidRPr="00000000">
        <w:rPr>
          <w:rFonts w:ascii="Fira Code" w:cs="Fira Code" w:eastAsia="Fira Code" w:hAnsi="Fira Code"/>
          <w:color w:val="c586c0"/>
          <w:sz w:val="21"/>
          <w:szCs w:val="21"/>
          <w:rtl w:val="0"/>
        </w:rPr>
        <w:t xml:space="preserve">from</w:t>
      </w:r>
      <w:r w:rsidDel="00000000" w:rsidR="00000000" w:rsidRPr="00000000">
        <w:rPr>
          <w:rFonts w:ascii="Fira Code" w:cs="Fira Code" w:eastAsia="Fira Code" w:hAnsi="Fira Code"/>
          <w:color w:val="d4d4d4"/>
          <w:sz w:val="21"/>
          <w:szCs w:val="21"/>
          <w:rtl w:val="0"/>
        </w:rPr>
        <w:t xml:space="preserve"> </w:t>
      </w:r>
      <w:r w:rsidDel="00000000" w:rsidR="00000000" w:rsidRPr="00000000">
        <w:rPr>
          <w:rFonts w:ascii="Fira Code" w:cs="Fira Code" w:eastAsia="Fira Code" w:hAnsi="Fira Code"/>
          <w:color w:val="4ec9b0"/>
          <w:sz w:val="21"/>
          <w:szCs w:val="21"/>
          <w:rtl w:val="0"/>
        </w:rPr>
        <w:t xml:space="preserve">pathlib</w:t>
      </w:r>
      <w:r w:rsidDel="00000000" w:rsidR="00000000" w:rsidRPr="00000000">
        <w:rPr>
          <w:rFonts w:ascii="Fira Code" w:cs="Fira Code" w:eastAsia="Fira Code" w:hAnsi="Fira Code"/>
          <w:color w:val="d4d4d4"/>
          <w:sz w:val="21"/>
          <w:szCs w:val="21"/>
          <w:rtl w:val="0"/>
        </w:rPr>
        <w:t xml:space="preserve"> </w:t>
      </w:r>
      <w:r w:rsidDel="00000000" w:rsidR="00000000" w:rsidRPr="00000000">
        <w:rPr>
          <w:rFonts w:ascii="Fira Code" w:cs="Fira Code" w:eastAsia="Fira Code" w:hAnsi="Fira Code"/>
          <w:color w:val="c586c0"/>
          <w:sz w:val="21"/>
          <w:szCs w:val="21"/>
          <w:rtl w:val="0"/>
        </w:rPr>
        <w:t xml:space="preserve">import</w:t>
      </w:r>
      <w:r w:rsidDel="00000000" w:rsidR="00000000" w:rsidRPr="00000000">
        <w:rPr>
          <w:rFonts w:ascii="Fira Code" w:cs="Fira Code" w:eastAsia="Fira Code" w:hAnsi="Fira Code"/>
          <w:color w:val="d4d4d4"/>
          <w:sz w:val="21"/>
          <w:szCs w:val="21"/>
          <w:rtl w:val="0"/>
        </w:rPr>
        <w:t xml:space="preserve"> </w:t>
      </w:r>
      <w:r w:rsidDel="00000000" w:rsidR="00000000" w:rsidRPr="00000000">
        <w:rPr>
          <w:rFonts w:ascii="Fira Code" w:cs="Fira Code" w:eastAsia="Fira Code" w:hAnsi="Fira Code"/>
          <w:color w:val="4ec9b0"/>
          <w:sz w:val="21"/>
          <w:szCs w:val="21"/>
          <w:rtl w:val="0"/>
        </w:rPr>
        <w:t xml:space="preserve">Path</w:t>
        <w:br w:type="textWrapping"/>
      </w:r>
      <w:r w:rsidDel="00000000" w:rsidR="00000000" w:rsidRPr="00000000">
        <w:rPr>
          <w:rFonts w:ascii="Fira Code" w:cs="Fira Code" w:eastAsia="Fira Code" w:hAnsi="Fira Code"/>
          <w:color w:val="9cdcfe"/>
          <w:sz w:val="21"/>
          <w:szCs w:val="21"/>
          <w:rtl w:val="0"/>
        </w:rPr>
        <w:t xml:space="preserve">dotenv_path</w:t>
      </w:r>
      <w:r w:rsidDel="00000000" w:rsidR="00000000" w:rsidRPr="00000000">
        <w:rPr>
          <w:rFonts w:ascii="Fira Code" w:cs="Fira Code" w:eastAsia="Fira Code" w:hAnsi="Fira Code"/>
          <w:color w:val="d4d4d4"/>
          <w:sz w:val="21"/>
          <w:szCs w:val="21"/>
          <w:rtl w:val="0"/>
        </w:rPr>
        <w:t xml:space="preserve"> = </w:t>
      </w:r>
      <w:r w:rsidDel="00000000" w:rsidR="00000000" w:rsidRPr="00000000">
        <w:rPr>
          <w:rFonts w:ascii="Fira Code" w:cs="Fira Code" w:eastAsia="Fira Code" w:hAnsi="Fira Code"/>
          <w:color w:val="4ec9b0"/>
          <w:sz w:val="21"/>
          <w:szCs w:val="21"/>
          <w:rtl w:val="0"/>
        </w:rPr>
        <w:t xml:space="preserve">Path</w:t>
      </w:r>
      <w:r w:rsidDel="00000000" w:rsidR="00000000" w:rsidRPr="00000000">
        <w:rPr>
          <w:rFonts w:ascii="Fira Code" w:cs="Fira Code" w:eastAsia="Fira Code" w:hAnsi="Fira Code"/>
          <w:color w:val="d4d4d4"/>
          <w:sz w:val="21"/>
          <w:szCs w:val="21"/>
          <w:rtl w:val="0"/>
        </w:rPr>
        <w:t xml:space="preserve">(</w:t>
      </w:r>
      <w:r w:rsidDel="00000000" w:rsidR="00000000" w:rsidRPr="00000000">
        <w:rPr>
          <w:rFonts w:ascii="Fira Code" w:cs="Fira Code" w:eastAsia="Fira Code" w:hAnsi="Fira Code"/>
          <w:color w:val="ce9178"/>
          <w:sz w:val="21"/>
          <w:szCs w:val="21"/>
          <w:rtl w:val="0"/>
        </w:rPr>
        <w:t xml:space="preserve">'/home/src/.env'</w:t>
      </w:r>
      <w:r w:rsidDel="00000000" w:rsidR="00000000" w:rsidRPr="00000000">
        <w:rPr>
          <w:rFonts w:ascii="Fira Code" w:cs="Fira Code" w:eastAsia="Fira Code" w:hAnsi="Fira Code"/>
          <w:color w:val="d4d4d4"/>
          <w:sz w:val="21"/>
          <w:szCs w:val="21"/>
          <w:rtl w:val="0"/>
        </w:rPr>
        <w:t xml:space="preserve">)</w:t>
        <w:br w:type="textWrapping"/>
        <w:t xml:space="preserve">load_dotenv(</w:t>
      </w:r>
      <w:r w:rsidDel="00000000" w:rsidR="00000000" w:rsidRPr="00000000">
        <w:rPr>
          <w:rFonts w:ascii="Fira Code" w:cs="Fira Code" w:eastAsia="Fira Code" w:hAnsi="Fira Code"/>
          <w:color w:val="9cdcfe"/>
          <w:sz w:val="21"/>
          <w:szCs w:val="21"/>
          <w:rtl w:val="0"/>
        </w:rPr>
        <w:t xml:space="preserve">dotenv_path</w:t>
      </w:r>
      <w:r w:rsidDel="00000000" w:rsidR="00000000" w:rsidRPr="00000000">
        <w:rPr>
          <w:rFonts w:ascii="Fira Code" w:cs="Fira Code" w:eastAsia="Fira Code" w:hAnsi="Fira Code"/>
          <w:color w:val="d4d4d4"/>
          <w:sz w:val="21"/>
          <w:szCs w:val="21"/>
          <w:rtl w:val="0"/>
        </w:rPr>
        <w:t xml:space="preserve">=</w:t>
      </w:r>
      <w:r w:rsidDel="00000000" w:rsidR="00000000" w:rsidRPr="00000000">
        <w:rPr>
          <w:rFonts w:ascii="Fira Code" w:cs="Fira Code" w:eastAsia="Fira Code" w:hAnsi="Fira Code"/>
          <w:color w:val="9cdcfe"/>
          <w:sz w:val="21"/>
          <w:szCs w:val="21"/>
          <w:rtl w:val="0"/>
        </w:rPr>
        <w:t xml:space="preserve">dotenv_path</w:t>
      </w:r>
      <w:r w:rsidDel="00000000" w:rsidR="00000000" w:rsidRPr="00000000">
        <w:rPr>
          <w:rFonts w:ascii="Fira Code" w:cs="Fira Code" w:eastAsia="Fira Code" w:hAnsi="Fira Code"/>
          <w:color w:val="d4d4d4"/>
          <w:sz w:val="21"/>
          <w:szCs w:val="21"/>
          <w:rtl w:val="0"/>
        </w:rPr>
        <w:t xml:space="preserve">)</w:t>
        <w:br w:type="textWrapping"/>
      </w:r>
      <w:r w:rsidDel="00000000" w:rsidR="00000000" w:rsidRPr="00000000">
        <w:rPr>
          <w:rFonts w:ascii="Fira Code" w:cs="Fira Code" w:eastAsia="Fira Code" w:hAnsi="Fira Code"/>
          <w:color w:val="9cdcfe"/>
          <w:sz w:val="21"/>
          <w:szCs w:val="21"/>
          <w:rtl w:val="0"/>
        </w:rPr>
        <w:t xml:space="preserve">dbt_api_trigger</w:t>
      </w:r>
      <w:r w:rsidDel="00000000" w:rsidR="00000000" w:rsidRPr="00000000">
        <w:rPr>
          <w:rFonts w:ascii="Fira Code" w:cs="Fira Code" w:eastAsia="Fira Code" w:hAnsi="Fira Code"/>
          <w:color w:val="d4d4d4"/>
          <w:sz w:val="21"/>
          <w:szCs w:val="21"/>
          <w:rtl w:val="0"/>
        </w:rPr>
        <w:t xml:space="preserve">= </w:t>
      </w:r>
      <w:r w:rsidDel="00000000" w:rsidR="00000000" w:rsidRPr="00000000">
        <w:rPr>
          <w:rFonts w:ascii="Fira Code" w:cs="Fira Code" w:eastAsia="Fira Code" w:hAnsi="Fira Code"/>
          <w:color w:val="4ec9b0"/>
          <w:sz w:val="21"/>
          <w:szCs w:val="21"/>
          <w:rtl w:val="0"/>
        </w:rPr>
        <w:t xml:space="preserve">os</w:t>
      </w:r>
      <w:r w:rsidDel="00000000" w:rsidR="00000000" w:rsidRPr="00000000">
        <w:rPr>
          <w:rFonts w:ascii="Fira Code" w:cs="Fira Code" w:eastAsia="Fira Code" w:hAnsi="Fira Code"/>
          <w:color w:val="d4d4d4"/>
          <w:sz w:val="21"/>
          <w:szCs w:val="21"/>
          <w:rtl w:val="0"/>
        </w:rPr>
        <w:t xml:space="preserve">.</w:t>
      </w:r>
      <w:r w:rsidDel="00000000" w:rsidR="00000000" w:rsidRPr="00000000">
        <w:rPr>
          <w:rFonts w:ascii="Fira Code" w:cs="Fira Code" w:eastAsia="Fira Code" w:hAnsi="Fira Code"/>
          <w:color w:val="dcdcaa"/>
          <w:sz w:val="21"/>
          <w:szCs w:val="21"/>
          <w:rtl w:val="0"/>
        </w:rPr>
        <w:t xml:space="preserve">getenv</w:t>
      </w:r>
      <w:r w:rsidDel="00000000" w:rsidR="00000000" w:rsidRPr="00000000">
        <w:rPr>
          <w:rFonts w:ascii="Fira Code" w:cs="Fira Code" w:eastAsia="Fira Code" w:hAnsi="Fira Code"/>
          <w:color w:val="d4d4d4"/>
          <w:sz w:val="21"/>
          <w:szCs w:val="21"/>
          <w:rtl w:val="0"/>
        </w:rPr>
        <w:t xml:space="preserve">(</w:t>
      </w:r>
      <w:r w:rsidDel="00000000" w:rsidR="00000000" w:rsidRPr="00000000">
        <w:rPr>
          <w:rFonts w:ascii="Fira Code" w:cs="Fira Code" w:eastAsia="Fira Code" w:hAnsi="Fira Code"/>
          <w:color w:val="9cdcfe"/>
          <w:sz w:val="21"/>
          <w:szCs w:val="21"/>
          <w:rtl w:val="0"/>
        </w:rPr>
        <w:t xml:space="preserve">dbt_api_trigger</w:t>
      </w:r>
      <w:r w:rsidDel="00000000" w:rsidR="00000000" w:rsidRPr="00000000">
        <w:rPr>
          <w:rFonts w:ascii="Fira Code" w:cs="Fira Code" w:eastAsia="Fira Code" w:hAnsi="Fira Code"/>
          <w:color w:val="d4d4d4"/>
          <w:sz w:val="21"/>
          <w:szCs w:val="21"/>
          <w:rtl w:val="0"/>
        </w:rPr>
        <w:t xml:space="preserve">) </w:t>
      </w:r>
    </w:p>
    <w:p w:rsidR="00000000" w:rsidDel="00000000" w:rsidP="00000000" w:rsidRDefault="00000000" w:rsidRPr="00000000" w14:paraId="0000103D">
      <w:pPr>
        <w:shd w:fill="1e1e1e" w:val="clear"/>
        <w:spacing w:line="325.71428571428567" w:lineRule="auto"/>
        <w:rPr>
          <w:rFonts w:ascii="Fira Code" w:cs="Fira Code" w:eastAsia="Fira Code" w:hAnsi="Fira Code"/>
          <w:color w:val="ce9178"/>
          <w:sz w:val="21"/>
          <w:szCs w:val="21"/>
        </w:rPr>
      </w:pPr>
      <w:r w:rsidDel="00000000" w:rsidR="00000000" w:rsidRPr="00000000">
        <w:rPr>
          <w:rFonts w:ascii="Fira Code" w:cs="Fira Code" w:eastAsia="Fira Code" w:hAnsi="Fira Code"/>
          <w:color w:val="9cdcfe"/>
          <w:sz w:val="21"/>
          <w:szCs w:val="21"/>
          <w:rtl w:val="0"/>
        </w:rPr>
        <w:t xml:space="preserve">url</w:t>
      </w:r>
      <w:r w:rsidDel="00000000" w:rsidR="00000000" w:rsidRPr="00000000">
        <w:rPr>
          <w:rFonts w:ascii="Fira Code" w:cs="Fira Code" w:eastAsia="Fira Code" w:hAnsi="Fira Code"/>
          <w:color w:val="d4d4d4"/>
          <w:sz w:val="21"/>
          <w:szCs w:val="21"/>
          <w:rtl w:val="0"/>
        </w:rPr>
        <w:t xml:space="preserve"> = </w:t>
      </w:r>
      <w:r w:rsidDel="00000000" w:rsidR="00000000" w:rsidRPr="00000000">
        <w:rPr>
          <w:rFonts w:ascii="Fira Code" w:cs="Fira Code" w:eastAsia="Fira Code" w:hAnsi="Fira Code"/>
          <w:color w:val="569cd6"/>
          <w:sz w:val="21"/>
          <w:szCs w:val="21"/>
          <w:rtl w:val="0"/>
        </w:rPr>
        <w:t xml:space="preserve">f</w:t>
      </w:r>
      <w:r w:rsidDel="00000000" w:rsidR="00000000" w:rsidRPr="00000000">
        <w:rPr>
          <w:rFonts w:ascii="Fira Code" w:cs="Fira Code" w:eastAsia="Fira Code" w:hAnsi="Fira Code"/>
          <w:color w:val="ce9178"/>
          <w:sz w:val="21"/>
          <w:szCs w:val="21"/>
          <w:rtl w:val="0"/>
        </w:rPr>
        <w:t xml:space="preserve">"https://cloud.getdbt.com/api/v2/accounts/</w:t>
      </w:r>
      <w:r w:rsidDel="00000000" w:rsidR="00000000" w:rsidRPr="00000000">
        <w:rPr>
          <w:rFonts w:ascii="Fira Code" w:cs="Fira Code" w:eastAsia="Fira Code" w:hAnsi="Fira Code"/>
          <w:color w:val="569cd6"/>
          <w:sz w:val="21"/>
          <w:szCs w:val="21"/>
          <w:rtl w:val="0"/>
        </w:rPr>
        <w:t xml:space="preserve">{</w:t>
      </w:r>
      <w:r w:rsidDel="00000000" w:rsidR="00000000" w:rsidRPr="00000000">
        <w:rPr>
          <w:rFonts w:ascii="Fira Code" w:cs="Fira Code" w:eastAsia="Fira Code" w:hAnsi="Fira Code"/>
          <w:color w:val="9cdcfe"/>
          <w:sz w:val="21"/>
          <w:szCs w:val="21"/>
          <w:rtl w:val="0"/>
        </w:rPr>
        <w:t xml:space="preserve">dbt_account_id</w:t>
      </w:r>
      <w:r w:rsidDel="00000000" w:rsidR="00000000" w:rsidRPr="00000000">
        <w:rPr>
          <w:rFonts w:ascii="Fira Code" w:cs="Fira Code" w:eastAsia="Fira Code" w:hAnsi="Fira Code"/>
          <w:color w:val="569cd6"/>
          <w:sz w:val="21"/>
          <w:szCs w:val="21"/>
          <w:rtl w:val="0"/>
        </w:rPr>
        <w:t xml:space="preserve">}</w:t>
      </w:r>
      <w:r w:rsidDel="00000000" w:rsidR="00000000" w:rsidRPr="00000000">
        <w:rPr>
          <w:rFonts w:ascii="Fira Code" w:cs="Fira Code" w:eastAsia="Fira Code" w:hAnsi="Fira Code"/>
          <w:color w:val="ce9178"/>
          <w:sz w:val="21"/>
          <w:szCs w:val="21"/>
          <w:rtl w:val="0"/>
        </w:rPr>
        <w:t xml:space="preserve">/jobs/&lt;job_id&gt;/run/"</w:t>
      </w:r>
    </w:p>
    <w:p w:rsidR="00000000" w:rsidDel="00000000" w:rsidP="00000000" w:rsidRDefault="00000000" w:rsidRPr="00000000" w14:paraId="0000103E">
      <w:pPr>
        <w:shd w:fill="1e1e1e" w:val="clear"/>
        <w:spacing w:line="325.71428571428567" w:lineRule="auto"/>
        <w:rPr>
          <w:rFonts w:ascii="Fira Code" w:cs="Fira Code" w:eastAsia="Fira Code" w:hAnsi="Fira Code"/>
          <w:color w:val="d4d4d4"/>
          <w:sz w:val="21"/>
          <w:szCs w:val="21"/>
        </w:rPr>
      </w:pPr>
      <w:r w:rsidDel="00000000" w:rsidR="00000000" w:rsidRPr="00000000">
        <w:rPr>
          <w:rFonts w:ascii="Fira Code" w:cs="Fira Code" w:eastAsia="Fira Code" w:hAnsi="Fira Code"/>
          <w:color w:val="d4d4d4"/>
          <w:sz w:val="21"/>
          <w:szCs w:val="21"/>
          <w:rtl w:val="0"/>
        </w:rPr>
        <w:t xml:space="preserve">    </w:t>
      </w:r>
      <w:r w:rsidDel="00000000" w:rsidR="00000000" w:rsidRPr="00000000">
        <w:rPr>
          <w:rFonts w:ascii="Fira Code" w:cs="Fira Code" w:eastAsia="Fira Code" w:hAnsi="Fira Code"/>
          <w:color w:val="9cdcfe"/>
          <w:sz w:val="21"/>
          <w:szCs w:val="21"/>
          <w:rtl w:val="0"/>
        </w:rPr>
        <w:t xml:space="preserve">headers</w:t>
      </w:r>
      <w:r w:rsidDel="00000000" w:rsidR="00000000" w:rsidRPr="00000000">
        <w:rPr>
          <w:rFonts w:ascii="Fira Code" w:cs="Fira Code" w:eastAsia="Fira Code" w:hAnsi="Fira Code"/>
          <w:color w:val="d4d4d4"/>
          <w:sz w:val="21"/>
          <w:szCs w:val="21"/>
          <w:rtl w:val="0"/>
        </w:rPr>
        <w:t xml:space="preserve"> = {</w:t>
        <w:br w:type="textWrapping"/>
        <w:t xml:space="preserve">        </w:t>
      </w:r>
      <w:r w:rsidDel="00000000" w:rsidR="00000000" w:rsidRPr="00000000">
        <w:rPr>
          <w:rFonts w:ascii="Fira Code" w:cs="Fira Code" w:eastAsia="Fira Code" w:hAnsi="Fira Code"/>
          <w:color w:val="ce9178"/>
          <w:sz w:val="21"/>
          <w:szCs w:val="21"/>
          <w:rtl w:val="0"/>
        </w:rPr>
        <w:t xml:space="preserve">"Authorization"</w:t>
      </w:r>
      <w:r w:rsidDel="00000000" w:rsidR="00000000" w:rsidRPr="00000000">
        <w:rPr>
          <w:rFonts w:ascii="Fira Code" w:cs="Fira Code" w:eastAsia="Fira Code" w:hAnsi="Fira Code"/>
          <w:color w:val="d4d4d4"/>
          <w:sz w:val="21"/>
          <w:szCs w:val="21"/>
          <w:rtl w:val="0"/>
        </w:rPr>
        <w:t xml:space="preserve">: </w:t>
      </w:r>
      <w:r w:rsidDel="00000000" w:rsidR="00000000" w:rsidRPr="00000000">
        <w:rPr>
          <w:rFonts w:ascii="Fira Code" w:cs="Fira Code" w:eastAsia="Fira Code" w:hAnsi="Fira Code"/>
          <w:color w:val="569cd6"/>
          <w:sz w:val="21"/>
          <w:szCs w:val="21"/>
          <w:rtl w:val="0"/>
        </w:rPr>
        <w:t xml:space="preserve">f</w:t>
      </w:r>
      <w:r w:rsidDel="00000000" w:rsidR="00000000" w:rsidRPr="00000000">
        <w:rPr>
          <w:rFonts w:ascii="Fira Code" w:cs="Fira Code" w:eastAsia="Fira Code" w:hAnsi="Fira Code"/>
          <w:color w:val="ce9178"/>
          <w:sz w:val="21"/>
          <w:szCs w:val="21"/>
          <w:rtl w:val="0"/>
        </w:rPr>
        <w:t xml:space="preserve">"Token </w:t>
      </w:r>
      <w:r w:rsidDel="00000000" w:rsidR="00000000" w:rsidRPr="00000000">
        <w:rPr>
          <w:rFonts w:ascii="Fira Code" w:cs="Fira Code" w:eastAsia="Fira Code" w:hAnsi="Fira Code"/>
          <w:color w:val="569cd6"/>
          <w:sz w:val="21"/>
          <w:szCs w:val="21"/>
          <w:rtl w:val="0"/>
        </w:rPr>
        <w:t xml:space="preserve">{</w:t>
      </w:r>
      <w:r w:rsidDel="00000000" w:rsidR="00000000" w:rsidRPr="00000000">
        <w:rPr>
          <w:rFonts w:ascii="Fira Code" w:cs="Fira Code" w:eastAsia="Fira Code" w:hAnsi="Fira Code"/>
          <w:color w:val="9cdcfe"/>
          <w:sz w:val="21"/>
          <w:szCs w:val="21"/>
          <w:rtl w:val="0"/>
        </w:rPr>
        <w:t xml:space="preserve">dbt_api_trigger</w:t>
      </w:r>
      <w:r w:rsidDel="00000000" w:rsidR="00000000" w:rsidRPr="00000000">
        <w:rPr>
          <w:rFonts w:ascii="Fira Code" w:cs="Fira Code" w:eastAsia="Fira Code" w:hAnsi="Fira Code"/>
          <w:color w:val="569cd6"/>
          <w:sz w:val="21"/>
          <w:szCs w:val="21"/>
          <w:rtl w:val="0"/>
        </w:rPr>
        <w:t xml:space="preserve">}</w:t>
      </w:r>
      <w:r w:rsidDel="00000000" w:rsidR="00000000" w:rsidRPr="00000000">
        <w:rPr>
          <w:rFonts w:ascii="Fira Code" w:cs="Fira Code" w:eastAsia="Fira Code" w:hAnsi="Fira Code"/>
          <w:color w:val="ce9178"/>
          <w:sz w:val="21"/>
          <w:szCs w:val="21"/>
          <w:rtl w:val="0"/>
        </w:rPr>
        <w:t xml:space="preserve">"</w:t>
      </w:r>
      <w:r w:rsidDel="00000000" w:rsidR="00000000" w:rsidRPr="00000000">
        <w:rPr>
          <w:rFonts w:ascii="Fira Code" w:cs="Fira Code" w:eastAsia="Fira Code" w:hAnsi="Fira Code"/>
          <w:color w:val="d4d4d4"/>
          <w:sz w:val="21"/>
          <w:szCs w:val="21"/>
          <w:rtl w:val="0"/>
        </w:rPr>
        <w:t xml:space="preserve">,</w:t>
        <w:br w:type="textWrapping"/>
        <w:t xml:space="preserve">        </w:t>
      </w:r>
      <w:r w:rsidDel="00000000" w:rsidR="00000000" w:rsidRPr="00000000">
        <w:rPr>
          <w:rFonts w:ascii="Fira Code" w:cs="Fira Code" w:eastAsia="Fira Code" w:hAnsi="Fira Code"/>
          <w:color w:val="ce9178"/>
          <w:sz w:val="21"/>
          <w:szCs w:val="21"/>
          <w:rtl w:val="0"/>
        </w:rPr>
        <w:t xml:space="preserve">"Content-Type"</w:t>
      </w:r>
      <w:r w:rsidDel="00000000" w:rsidR="00000000" w:rsidRPr="00000000">
        <w:rPr>
          <w:rFonts w:ascii="Fira Code" w:cs="Fira Code" w:eastAsia="Fira Code" w:hAnsi="Fira Code"/>
          <w:color w:val="d4d4d4"/>
          <w:sz w:val="21"/>
          <w:szCs w:val="21"/>
          <w:rtl w:val="0"/>
        </w:rPr>
        <w:t xml:space="preserve">: </w:t>
      </w:r>
      <w:r w:rsidDel="00000000" w:rsidR="00000000" w:rsidRPr="00000000">
        <w:rPr>
          <w:rFonts w:ascii="Fira Code" w:cs="Fira Code" w:eastAsia="Fira Code" w:hAnsi="Fira Code"/>
          <w:color w:val="ce9178"/>
          <w:sz w:val="21"/>
          <w:szCs w:val="21"/>
          <w:rtl w:val="0"/>
        </w:rPr>
        <w:t xml:space="preserve">"application/json"</w:t>
      </w:r>
      <w:r w:rsidDel="00000000" w:rsidR="00000000" w:rsidRPr="00000000">
        <w:rPr>
          <w:rFonts w:ascii="Fira Code" w:cs="Fira Code" w:eastAsia="Fira Code" w:hAnsi="Fira Code"/>
          <w:color w:val="d4d4d4"/>
          <w:sz w:val="21"/>
          <w:szCs w:val="21"/>
          <w:rtl w:val="0"/>
        </w:rPr>
        <w:t xml:space="preserve"> }</w:t>
      </w:r>
    </w:p>
    <w:p w:rsidR="00000000" w:rsidDel="00000000" w:rsidP="00000000" w:rsidRDefault="00000000" w:rsidRPr="00000000" w14:paraId="0000103F">
      <w:pPr>
        <w:shd w:fill="1e1e1e" w:val="clear"/>
        <w:spacing w:line="325.71428571428567" w:lineRule="auto"/>
        <w:rPr>
          <w:rFonts w:ascii="Fira Code" w:cs="Fira Code" w:eastAsia="Fira Code" w:hAnsi="Fira Code"/>
          <w:color w:val="d4d4d4"/>
          <w:sz w:val="21"/>
          <w:szCs w:val="21"/>
        </w:rPr>
      </w:pPr>
      <w:r w:rsidDel="00000000" w:rsidR="00000000" w:rsidRPr="00000000">
        <w:rPr>
          <w:rFonts w:ascii="Fira Code" w:cs="Fira Code" w:eastAsia="Fira Code" w:hAnsi="Fira Code"/>
          <w:color w:val="d4d4d4"/>
          <w:sz w:val="21"/>
          <w:szCs w:val="21"/>
          <w:rtl w:val="0"/>
        </w:rPr>
        <w:t xml:space="preserve">    </w:t>
      </w:r>
      <w:r w:rsidDel="00000000" w:rsidR="00000000" w:rsidRPr="00000000">
        <w:rPr>
          <w:rFonts w:ascii="Fira Code" w:cs="Fira Code" w:eastAsia="Fira Code" w:hAnsi="Fira Code"/>
          <w:color w:val="9cdcfe"/>
          <w:sz w:val="21"/>
          <w:szCs w:val="21"/>
          <w:rtl w:val="0"/>
        </w:rPr>
        <w:t xml:space="preserve">body</w:t>
      </w:r>
      <w:r w:rsidDel="00000000" w:rsidR="00000000" w:rsidRPr="00000000">
        <w:rPr>
          <w:rFonts w:ascii="Fira Code" w:cs="Fira Code" w:eastAsia="Fira Code" w:hAnsi="Fira Code"/>
          <w:color w:val="d4d4d4"/>
          <w:sz w:val="21"/>
          <w:szCs w:val="21"/>
          <w:rtl w:val="0"/>
        </w:rPr>
        <w:t xml:space="preserve"> = {</w:t>
        <w:br w:type="textWrapping"/>
        <w:t xml:space="preserve">        </w:t>
      </w:r>
      <w:r w:rsidDel="00000000" w:rsidR="00000000" w:rsidRPr="00000000">
        <w:rPr>
          <w:rFonts w:ascii="Fira Code" w:cs="Fira Code" w:eastAsia="Fira Code" w:hAnsi="Fira Code"/>
          <w:color w:val="ce9178"/>
          <w:sz w:val="21"/>
          <w:szCs w:val="21"/>
          <w:rtl w:val="0"/>
        </w:rPr>
        <w:t xml:space="preserve">"cause"</w:t>
      </w:r>
      <w:r w:rsidDel="00000000" w:rsidR="00000000" w:rsidRPr="00000000">
        <w:rPr>
          <w:rFonts w:ascii="Fira Code" w:cs="Fira Code" w:eastAsia="Fira Code" w:hAnsi="Fira Code"/>
          <w:color w:val="d4d4d4"/>
          <w:sz w:val="21"/>
          <w:szCs w:val="21"/>
          <w:rtl w:val="0"/>
        </w:rPr>
        <w:t xml:space="preserve">: </w:t>
      </w:r>
      <w:r w:rsidDel="00000000" w:rsidR="00000000" w:rsidRPr="00000000">
        <w:rPr>
          <w:rFonts w:ascii="Fira Code" w:cs="Fira Code" w:eastAsia="Fira Code" w:hAnsi="Fira Code"/>
          <w:color w:val="ce9178"/>
          <w:sz w:val="21"/>
          <w:szCs w:val="21"/>
          <w:rtl w:val="0"/>
        </w:rPr>
        <w:t xml:space="preserve">"Triggered via API"</w:t>
        <w:br w:type="textWrapping"/>
      </w:r>
      <w:r w:rsidDel="00000000" w:rsidR="00000000" w:rsidRPr="00000000">
        <w:rPr>
          <w:rFonts w:ascii="Fira Code" w:cs="Fira Code" w:eastAsia="Fira Code" w:hAnsi="Fira Code"/>
          <w:color w:val="d4d4d4"/>
          <w:sz w:val="21"/>
          <w:szCs w:val="21"/>
          <w:rtl w:val="0"/>
        </w:rPr>
        <w:t xml:space="preserve">    }</w:t>
        <w:br w:type="textWrapping"/>
        <w:t xml:space="preserve">    </w:t>
      </w:r>
      <w:r w:rsidDel="00000000" w:rsidR="00000000" w:rsidRPr="00000000">
        <w:rPr>
          <w:rFonts w:ascii="Fira Code" w:cs="Fira Code" w:eastAsia="Fira Code" w:hAnsi="Fira Code"/>
          <w:color w:val="9cdcfe"/>
          <w:sz w:val="21"/>
          <w:szCs w:val="21"/>
          <w:rtl w:val="0"/>
        </w:rPr>
        <w:t xml:space="preserve">response</w:t>
      </w:r>
      <w:r w:rsidDel="00000000" w:rsidR="00000000" w:rsidRPr="00000000">
        <w:rPr>
          <w:rFonts w:ascii="Fira Code" w:cs="Fira Code" w:eastAsia="Fira Code" w:hAnsi="Fira Code"/>
          <w:color w:val="d4d4d4"/>
          <w:sz w:val="21"/>
          <w:szCs w:val="21"/>
          <w:rtl w:val="0"/>
        </w:rPr>
        <w:t xml:space="preserve"> = </w:t>
      </w:r>
      <w:r w:rsidDel="00000000" w:rsidR="00000000" w:rsidRPr="00000000">
        <w:rPr>
          <w:rFonts w:ascii="Fira Code" w:cs="Fira Code" w:eastAsia="Fira Code" w:hAnsi="Fira Code"/>
          <w:color w:val="4ec9b0"/>
          <w:sz w:val="21"/>
          <w:szCs w:val="21"/>
          <w:rtl w:val="0"/>
        </w:rPr>
        <w:t xml:space="preserve">requests</w:t>
      </w:r>
      <w:r w:rsidDel="00000000" w:rsidR="00000000" w:rsidRPr="00000000">
        <w:rPr>
          <w:rFonts w:ascii="Fira Code" w:cs="Fira Code" w:eastAsia="Fira Code" w:hAnsi="Fira Code"/>
          <w:color w:val="d4d4d4"/>
          <w:sz w:val="21"/>
          <w:szCs w:val="21"/>
          <w:rtl w:val="0"/>
        </w:rPr>
        <w:t xml:space="preserve">.</w:t>
      </w:r>
      <w:r w:rsidDel="00000000" w:rsidR="00000000" w:rsidRPr="00000000">
        <w:rPr>
          <w:rFonts w:ascii="Fira Code" w:cs="Fira Code" w:eastAsia="Fira Code" w:hAnsi="Fira Code"/>
          <w:color w:val="dcdcaa"/>
          <w:sz w:val="21"/>
          <w:szCs w:val="21"/>
          <w:rtl w:val="0"/>
        </w:rPr>
        <w:t xml:space="preserve">post</w:t>
      </w:r>
      <w:r w:rsidDel="00000000" w:rsidR="00000000" w:rsidRPr="00000000">
        <w:rPr>
          <w:rFonts w:ascii="Fira Code" w:cs="Fira Code" w:eastAsia="Fira Code" w:hAnsi="Fira Code"/>
          <w:color w:val="d4d4d4"/>
          <w:sz w:val="21"/>
          <w:szCs w:val="21"/>
          <w:rtl w:val="0"/>
        </w:rPr>
        <w:t xml:space="preserve">(</w:t>
      </w:r>
      <w:r w:rsidDel="00000000" w:rsidR="00000000" w:rsidRPr="00000000">
        <w:rPr>
          <w:rFonts w:ascii="Fira Code" w:cs="Fira Code" w:eastAsia="Fira Code" w:hAnsi="Fira Code"/>
          <w:color w:val="9cdcfe"/>
          <w:sz w:val="21"/>
          <w:szCs w:val="21"/>
          <w:rtl w:val="0"/>
        </w:rPr>
        <w:t xml:space="preserve">url</w:t>
      </w:r>
      <w:r w:rsidDel="00000000" w:rsidR="00000000" w:rsidRPr="00000000">
        <w:rPr>
          <w:rFonts w:ascii="Fira Code" w:cs="Fira Code" w:eastAsia="Fira Code" w:hAnsi="Fira Code"/>
          <w:color w:val="d4d4d4"/>
          <w:sz w:val="21"/>
          <w:szCs w:val="21"/>
          <w:rtl w:val="0"/>
        </w:rPr>
        <w:t xml:space="preserve">, </w:t>
      </w:r>
      <w:r w:rsidDel="00000000" w:rsidR="00000000" w:rsidRPr="00000000">
        <w:rPr>
          <w:rFonts w:ascii="Fira Code" w:cs="Fira Code" w:eastAsia="Fira Code" w:hAnsi="Fira Code"/>
          <w:color w:val="9cdcfe"/>
          <w:sz w:val="21"/>
          <w:szCs w:val="21"/>
          <w:rtl w:val="0"/>
        </w:rPr>
        <w:t xml:space="preserve">headers</w:t>
      </w:r>
      <w:r w:rsidDel="00000000" w:rsidR="00000000" w:rsidRPr="00000000">
        <w:rPr>
          <w:rFonts w:ascii="Fira Code" w:cs="Fira Code" w:eastAsia="Fira Code" w:hAnsi="Fira Code"/>
          <w:color w:val="d4d4d4"/>
          <w:sz w:val="21"/>
          <w:szCs w:val="21"/>
          <w:rtl w:val="0"/>
        </w:rPr>
        <w:t xml:space="preserve">=</w:t>
      </w:r>
      <w:r w:rsidDel="00000000" w:rsidR="00000000" w:rsidRPr="00000000">
        <w:rPr>
          <w:rFonts w:ascii="Fira Code" w:cs="Fira Code" w:eastAsia="Fira Code" w:hAnsi="Fira Code"/>
          <w:color w:val="9cdcfe"/>
          <w:sz w:val="21"/>
          <w:szCs w:val="21"/>
          <w:rtl w:val="0"/>
        </w:rPr>
        <w:t xml:space="preserve">headers</w:t>
      </w:r>
      <w:r w:rsidDel="00000000" w:rsidR="00000000" w:rsidRPr="00000000">
        <w:rPr>
          <w:rFonts w:ascii="Fira Code" w:cs="Fira Code" w:eastAsia="Fira Code" w:hAnsi="Fira Code"/>
          <w:color w:val="d4d4d4"/>
          <w:sz w:val="21"/>
          <w:szCs w:val="21"/>
          <w:rtl w:val="0"/>
        </w:rPr>
        <w:t xml:space="preserve">, </w:t>
      </w:r>
      <w:r w:rsidDel="00000000" w:rsidR="00000000" w:rsidRPr="00000000">
        <w:rPr>
          <w:rFonts w:ascii="Fira Code" w:cs="Fira Code" w:eastAsia="Fira Code" w:hAnsi="Fira Code"/>
          <w:color w:val="9cdcfe"/>
          <w:sz w:val="21"/>
          <w:szCs w:val="21"/>
          <w:rtl w:val="0"/>
        </w:rPr>
        <w:t xml:space="preserve">json</w:t>
      </w:r>
      <w:r w:rsidDel="00000000" w:rsidR="00000000" w:rsidRPr="00000000">
        <w:rPr>
          <w:rFonts w:ascii="Fira Code" w:cs="Fira Code" w:eastAsia="Fira Code" w:hAnsi="Fira Code"/>
          <w:color w:val="d4d4d4"/>
          <w:sz w:val="21"/>
          <w:szCs w:val="21"/>
          <w:rtl w:val="0"/>
        </w:rPr>
        <w:t xml:space="preserve">=</w:t>
      </w:r>
      <w:r w:rsidDel="00000000" w:rsidR="00000000" w:rsidRPr="00000000">
        <w:rPr>
          <w:rFonts w:ascii="Fira Code" w:cs="Fira Code" w:eastAsia="Fira Code" w:hAnsi="Fira Code"/>
          <w:color w:val="9cdcfe"/>
          <w:sz w:val="21"/>
          <w:szCs w:val="21"/>
          <w:rtl w:val="0"/>
        </w:rPr>
        <w:t xml:space="preserve">body</w:t>
      </w:r>
      <w:r w:rsidDel="00000000" w:rsidR="00000000" w:rsidRPr="00000000">
        <w:rPr>
          <w:rFonts w:ascii="Fira Code" w:cs="Fira Code" w:eastAsia="Fira Code" w:hAnsi="Fira Code"/>
          <w:color w:val="d4d4d4"/>
          <w:sz w:val="21"/>
          <w:szCs w:val="21"/>
          <w:rtl w:val="0"/>
        </w:rPr>
        <w:t xml:space="preserve">)</w:t>
      </w:r>
    </w:p>
    <w:p w:rsidR="00000000" w:rsidDel="00000000" w:rsidP="00000000" w:rsidRDefault="00000000" w:rsidRPr="00000000" w14:paraId="000010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tl w:val="0"/>
        </w:rPr>
      </w:r>
    </w:p>
    <w:p w:rsidR="00000000" w:rsidDel="00000000" w:rsidP="00000000" w:rsidRDefault="00000000" w:rsidRPr="00000000" w14:paraId="000010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voila! You triggered dbt job form your mage pipeline.</w:t>
      </w:r>
      <w:r w:rsidDel="00000000" w:rsidR="00000000" w:rsidRPr="00000000">
        <w:rPr>
          <w:rtl w:val="0"/>
        </w:rPr>
      </w:r>
    </w:p>
    <w:p w:rsidR="00000000" w:rsidDel="00000000" w:rsidP="00000000" w:rsidRDefault="00000000" w:rsidRPr="00000000" w14:paraId="00001042">
      <w:pPr>
        <w:rPr>
          <w:rFonts w:ascii="Fira Code" w:cs="Fira Code" w:eastAsia="Fira Code" w:hAnsi="Fira Code"/>
        </w:rPr>
      </w:pPr>
      <w:r w:rsidDel="00000000" w:rsidR="00000000" w:rsidRPr="00000000">
        <w:rPr>
          <w:rtl w:val="0"/>
        </w:rPr>
      </w:r>
    </w:p>
    <w:p w:rsidR="00000000" w:rsidDel="00000000" w:rsidP="00000000" w:rsidRDefault="00000000" w:rsidRPr="00000000" w14:paraId="00001043">
      <w:pPr>
        <w:pStyle w:val="Heading2"/>
        <w:jc w:val="right"/>
        <w:rPr>
          <w:rFonts w:ascii="Fira Code" w:cs="Fira Code" w:eastAsia="Fira Code" w:hAnsi="Fira Code"/>
          <w:sz w:val="34"/>
          <w:szCs w:val="34"/>
        </w:rPr>
      </w:pPr>
      <w:bookmarkStart w:colFirst="0" w:colLast="0" w:name="_z2jp62unq4j2" w:id="466"/>
      <w:bookmarkEnd w:id="466"/>
      <w:r w:rsidDel="00000000" w:rsidR="00000000" w:rsidRPr="00000000">
        <w:rPr>
          <w:rFonts w:ascii="Fira Code" w:cs="Fira Code" w:eastAsia="Fira Code" w:hAnsi="Fira Code"/>
          <w:sz w:val="34"/>
          <w:szCs w:val="34"/>
          <w:rtl w:val="0"/>
        </w:rPr>
        <w:t xml:space="preserve">Project evaluation - Reproducibility</w:t>
      </w:r>
    </w:p>
    <w:p w:rsidR="00000000" w:rsidDel="00000000" w:rsidP="00000000" w:rsidRDefault="00000000" w:rsidRPr="00000000" w14:paraId="0000104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slack thread : </w:t>
      </w:r>
      <w:r w:rsidDel="00000000" w:rsidR="00000000" w:rsidRPr="00000000">
        <w:rPr>
          <w:rFonts w:ascii="Fira Code" w:cs="Fira Code" w:eastAsia="Fira Code" w:hAnsi="Fira Code"/>
          <w:rtl w:val="0"/>
        </w:rPr>
        <w:t xml:space="preserve">t</w:t>
      </w:r>
      <w:hyperlink r:id="rId276">
        <w:r w:rsidDel="00000000" w:rsidR="00000000" w:rsidRPr="00000000">
          <w:rPr>
            <w:rFonts w:ascii="Fira Code" w:cs="Fira Code" w:eastAsia="Fira Code" w:hAnsi="Fira Code"/>
            <w:u w:val="single"/>
            <w:rtl w:val="0"/>
          </w:rPr>
          <w:t xml:space="preserve">https://datatalks-club.slack.com/archives/C01FABYF2RG/p1677678161866999</w:t>
        </w:r>
      </w:hyperlink>
      <w:r w:rsidDel="00000000" w:rsidR="00000000" w:rsidRPr="00000000">
        <w:rPr>
          <w:rtl w:val="0"/>
        </w:rPr>
      </w:r>
    </w:p>
    <w:p w:rsidR="00000000" w:rsidDel="00000000" w:rsidP="00000000" w:rsidRDefault="00000000" w:rsidRPr="00000000" w14:paraId="00001045">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104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question is that sometimes even if you take plenty of effort to document every single step, and we can't even sure if the person doing the peer review will be able to follow-up, so how this criteria will be evaluated?</w:t>
      </w:r>
    </w:p>
    <w:p w:rsidR="00000000" w:rsidDel="00000000" w:rsidP="00000000" w:rsidRDefault="00000000" w:rsidRPr="00000000" w14:paraId="00001047">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1048">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Alex clarifies: “Ideally yes, you should try to re-run everything. But I understand that not everyone has time to do it, so if you check the code by looking at it and try to spot errors, places with missing instructions and so on - then it's already great”</w:t>
      </w:r>
    </w:p>
    <w:p w:rsidR="00000000" w:rsidDel="00000000" w:rsidP="00000000" w:rsidRDefault="00000000" w:rsidRPr="00000000" w14:paraId="00001049">
      <w:pPr>
        <w:rPr>
          <w:rFonts w:ascii="Fira Code" w:cs="Fira Code" w:eastAsia="Fira Code" w:hAnsi="Fira Code"/>
        </w:rPr>
      </w:pPr>
      <w:r w:rsidDel="00000000" w:rsidR="00000000" w:rsidRPr="00000000">
        <w:rPr>
          <w:rtl w:val="0"/>
        </w:rPr>
      </w:r>
    </w:p>
    <w:p w:rsidR="00000000" w:rsidDel="00000000" w:rsidP="00000000" w:rsidRDefault="00000000" w:rsidRPr="00000000" w14:paraId="0000104A">
      <w:pPr>
        <w:pStyle w:val="Heading2"/>
        <w:rPr>
          <w:rFonts w:ascii="Fira Code" w:cs="Fira Code" w:eastAsia="Fira Code" w:hAnsi="Fira Code"/>
        </w:rPr>
      </w:pPr>
      <w:bookmarkStart w:colFirst="0" w:colLast="0" w:name="_bivu5p2e14g0" w:id="467"/>
      <w:bookmarkEnd w:id="467"/>
      <w:r w:rsidDel="00000000" w:rsidR="00000000" w:rsidRPr="00000000">
        <w:rPr>
          <w:rFonts w:ascii="Fira Code" w:cs="Fira Code" w:eastAsia="Fira Code" w:hAnsi="Fira Code"/>
          <w:rtl w:val="0"/>
        </w:rPr>
        <w:t xml:space="preserve">Key Vault in Azure cloud stack</w:t>
      </w:r>
    </w:p>
    <w:p w:rsidR="00000000" w:rsidDel="00000000" w:rsidP="00000000" w:rsidRDefault="00000000" w:rsidRPr="00000000" w14:paraId="0000104B">
      <w:pPr>
        <w:rPr>
          <w:rFonts w:ascii="Fira Code" w:cs="Fira Code" w:eastAsia="Fira Code" w:hAnsi="Fira Code"/>
        </w:rPr>
      </w:pPr>
      <w:r w:rsidDel="00000000" w:rsidR="00000000" w:rsidRPr="00000000">
        <w:rPr>
          <w:rtl w:val="0"/>
        </w:rPr>
      </w:r>
    </w:p>
    <w:p w:rsidR="00000000" w:rsidDel="00000000" w:rsidP="00000000" w:rsidRDefault="00000000" w:rsidRPr="00000000" w14:paraId="0000104C">
      <w:pPr>
        <w:rPr>
          <w:rFonts w:ascii="Fira Code" w:cs="Fira Code" w:eastAsia="Fira Code" w:hAnsi="Fira Code"/>
        </w:rPr>
      </w:pPr>
      <w:r w:rsidDel="00000000" w:rsidR="00000000" w:rsidRPr="00000000">
        <w:rPr>
          <w:rFonts w:ascii="Fira Code" w:cs="Fira Code" w:eastAsia="Fira Code" w:hAnsi="Fira Code"/>
          <w:rtl w:val="0"/>
        </w:rPr>
        <w:t xml:space="preserve">The key valut in Azure cloud is used to store credentials or passwords or secrets of different tech stack used in Azure. For example if u do not want to expose the password in SQL database, then we can save the password under a given name and use them in other Azure stack.</w:t>
      </w:r>
      <w:r w:rsidDel="00000000" w:rsidR="00000000" w:rsidRPr="00000000">
        <w:rPr>
          <w:rtl w:val="0"/>
        </w:rPr>
      </w:r>
    </w:p>
    <w:p w:rsidR="00000000" w:rsidDel="00000000" w:rsidP="00000000" w:rsidRDefault="00000000" w:rsidRPr="00000000" w14:paraId="0000104D">
      <w:pPr>
        <w:rPr>
          <w:rFonts w:ascii="Fira Code" w:cs="Fira Code" w:eastAsia="Fira Code" w:hAnsi="Fira Code"/>
        </w:rPr>
      </w:pPr>
      <w:r w:rsidDel="00000000" w:rsidR="00000000" w:rsidRPr="00000000">
        <w:rPr>
          <w:rtl w:val="0"/>
        </w:rPr>
      </w:r>
    </w:p>
    <w:p w:rsidR="00000000" w:rsidDel="00000000" w:rsidP="00000000" w:rsidRDefault="00000000" w:rsidRPr="00000000" w14:paraId="0000104E">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104F">
      <w:pPr>
        <w:pStyle w:val="Heading2"/>
        <w:spacing w:after="200" w:lineRule="auto"/>
        <w:rPr>
          <w:rFonts w:ascii="Fira Code" w:cs="Fira Code" w:eastAsia="Fira Code" w:hAnsi="Fira Code"/>
          <w:sz w:val="34"/>
          <w:szCs w:val="34"/>
        </w:rPr>
      </w:pPr>
      <w:bookmarkStart w:colFirst="0" w:colLast="0" w:name="_vp4ys6zb20mf" w:id="468"/>
      <w:bookmarkEnd w:id="468"/>
      <w:r w:rsidDel="00000000" w:rsidR="00000000" w:rsidRPr="00000000">
        <w:rPr>
          <w:rFonts w:ascii="Fira Code" w:cs="Fira Code" w:eastAsia="Fira Code" w:hAnsi="Fira Code"/>
          <w:sz w:val="34"/>
          <w:szCs w:val="34"/>
          <w:rtl w:val="0"/>
        </w:rPr>
        <w:t xml:space="preserve">Spark docker - `ModuleNotFoundError: No module named 'py4j'` while executing `import pyspark`</w:t>
      </w:r>
    </w:p>
    <w:p w:rsidR="00000000" w:rsidDel="00000000" w:rsidP="00000000" w:rsidRDefault="00000000" w:rsidRPr="00000000" w14:paraId="00001050">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can get the version of py4j from inside docker using this command</w:t>
      </w:r>
    </w:p>
    <w:p w:rsidR="00000000" w:rsidDel="00000000" w:rsidP="00000000" w:rsidRDefault="00000000" w:rsidRPr="00000000" w14:paraId="00001051">
      <w:pPr>
        <w:spacing w:after="200" w:line="276" w:lineRule="auto"/>
        <w:rPr>
          <w:rFonts w:ascii="Fira Code" w:cs="Fira Code" w:eastAsia="Fira Code" w:hAnsi="Fira Code"/>
        </w:rPr>
      </w:pPr>
      <w:r w:rsidDel="00000000" w:rsidR="00000000" w:rsidRPr="00000000">
        <w:rPr>
          <w:rFonts w:ascii="Fira Code" w:cs="Fira Code" w:eastAsia="Fira Code" w:hAnsi="Fira Code"/>
          <w:sz w:val="24"/>
          <w:szCs w:val="24"/>
          <w:rtl w:val="0"/>
        </w:rPr>
        <w:t xml:space="preserve">docker exec -it --user airflow airflow-airflow-scheduler-1 bash -c "ls /opt/spark/python/lib"</w:t>
      </w:r>
      <w:r w:rsidDel="00000000" w:rsidR="00000000" w:rsidRPr="00000000">
        <w:rPr>
          <w:rtl w:val="0"/>
        </w:rPr>
      </w:r>
    </w:p>
    <w:p w:rsidR="00000000" w:rsidDel="00000000" w:rsidP="00000000" w:rsidRDefault="00000000" w:rsidRPr="00000000" w14:paraId="00001052">
      <w:pPr>
        <w:pStyle w:val="Heading2"/>
        <w:rPr>
          <w:rFonts w:ascii="Fira Code" w:cs="Fira Code" w:eastAsia="Fira Code" w:hAnsi="Fira Code"/>
        </w:rPr>
      </w:pPr>
      <w:bookmarkStart w:colFirst="0" w:colLast="0" w:name="_wg2ihx9gpywk" w:id="469"/>
      <w:bookmarkEnd w:id="469"/>
      <w:r w:rsidDel="00000000" w:rsidR="00000000" w:rsidRPr="00000000">
        <w:rPr>
          <w:rFonts w:ascii="Fira Code" w:cs="Fira Code" w:eastAsia="Fira Code" w:hAnsi="Fira Code"/>
          <w:sz w:val="34"/>
          <w:szCs w:val="34"/>
          <w:rtl w:val="0"/>
        </w:rPr>
        <w:t xml:space="preserve">psycopg2 complains of incompatible environment e.g x86 instead of amd</w:t>
      </w:r>
      <w:r w:rsidDel="00000000" w:rsidR="00000000" w:rsidRPr="00000000">
        <w:rPr>
          <w:rtl w:val="0"/>
        </w:rPr>
      </w:r>
    </w:p>
    <w:p w:rsidR="00000000" w:rsidDel="00000000" w:rsidP="00000000" w:rsidRDefault="00000000" w:rsidRPr="00000000" w14:paraId="00001053">
      <w:pPr>
        <w:spacing w:after="240" w:before="240" w:lineRule="auto"/>
        <w:rPr>
          <w:rFonts w:ascii="Fira Code" w:cs="Fira Code" w:eastAsia="Fira Code" w:hAnsi="Fira Code"/>
        </w:rPr>
      </w:pPr>
      <w:r w:rsidDel="00000000" w:rsidR="00000000" w:rsidRPr="00000000">
        <w:rPr>
          <w:rFonts w:ascii="Fira Code" w:cs="Fira Code" w:eastAsia="Fira Code" w:hAnsi="Fira Code"/>
          <w:rtl w:val="0"/>
        </w:rPr>
        <w:t xml:space="preserve">Either use conda or pip for managing venv, using both of them together will cause incompatibility.</w:t>
      </w:r>
    </w:p>
    <w:p w:rsidR="00000000" w:rsidDel="00000000" w:rsidP="00000000" w:rsidRDefault="00000000" w:rsidRPr="00000000" w14:paraId="00001054">
      <w:pPr>
        <w:spacing w:after="240" w:before="240" w:lineRule="auto"/>
        <w:rPr>
          <w:rFonts w:ascii="Fira Code" w:cs="Fira Code" w:eastAsia="Fira Code" w:hAnsi="Fira Code"/>
        </w:rPr>
      </w:pPr>
      <w:r w:rsidDel="00000000" w:rsidR="00000000" w:rsidRPr="00000000">
        <w:rPr>
          <w:rFonts w:ascii="Fira Code" w:cs="Fira Code" w:eastAsia="Fira Code" w:hAnsi="Fira Code"/>
          <w:rtl w:val="0"/>
        </w:rPr>
        <w:t xml:space="preserve">If you’re using conda, install </w:t>
      </w:r>
      <w:r w:rsidDel="00000000" w:rsidR="00000000" w:rsidRPr="00000000">
        <w:rPr>
          <w:rFonts w:ascii="Fira Code" w:cs="Fira Code" w:eastAsia="Fira Code" w:hAnsi="Fira Code"/>
          <w:color w:val="188038"/>
          <w:rtl w:val="0"/>
        </w:rPr>
        <w:t xml:space="preserve">psycopg2</w:t>
      </w:r>
      <w:r w:rsidDel="00000000" w:rsidR="00000000" w:rsidRPr="00000000">
        <w:rPr>
          <w:rFonts w:ascii="Fira Code" w:cs="Fira Code" w:eastAsia="Fira Code" w:hAnsi="Fira Code"/>
          <w:rtl w:val="0"/>
        </w:rPr>
        <w:t xml:space="preserve"> using the </w:t>
      </w:r>
      <w:r w:rsidDel="00000000" w:rsidR="00000000" w:rsidRPr="00000000">
        <w:rPr>
          <w:rFonts w:ascii="Fira Code" w:cs="Fira Code" w:eastAsia="Fira Code" w:hAnsi="Fira Code"/>
          <w:color w:val="188038"/>
          <w:rtl w:val="0"/>
        </w:rPr>
        <w:t xml:space="preserve">conda-forge</w:t>
      </w:r>
      <w:r w:rsidDel="00000000" w:rsidR="00000000" w:rsidRPr="00000000">
        <w:rPr>
          <w:rFonts w:ascii="Fira Code" w:cs="Fira Code" w:eastAsia="Fira Code" w:hAnsi="Fira Code"/>
          <w:rtl w:val="0"/>
        </w:rPr>
        <w:t xml:space="preserve"> channel, which may handle the architecture compatibility automatically</w:t>
      </w:r>
    </w:p>
    <w:p w:rsidR="00000000" w:rsidDel="00000000" w:rsidP="00000000" w:rsidRDefault="00000000" w:rsidRPr="00000000" w14:paraId="00001055">
      <w:pPr>
        <w:rPr>
          <w:rFonts w:ascii="Fira Code" w:cs="Fira Code" w:eastAsia="Fira Code" w:hAnsi="Fira Code"/>
        </w:rPr>
      </w:pPr>
      <w:r w:rsidDel="00000000" w:rsidR="00000000" w:rsidRPr="00000000">
        <w:rPr>
          <w:rFonts w:ascii="Fira Code" w:cs="Fira Code" w:eastAsia="Fira Code" w:hAnsi="Fira Code"/>
          <w:rtl w:val="0"/>
        </w:rPr>
        <w:tab/>
        <w:t xml:space="preserve">conda install -c conda-forge psycopg2</w:t>
      </w:r>
    </w:p>
    <w:p w:rsidR="00000000" w:rsidDel="00000000" w:rsidP="00000000" w:rsidRDefault="00000000" w:rsidRPr="00000000" w14:paraId="00001056">
      <w:pPr>
        <w:rPr>
          <w:rFonts w:ascii="Fira Code" w:cs="Fira Code" w:eastAsia="Fira Code" w:hAnsi="Fira Code"/>
        </w:rPr>
      </w:pPr>
      <w:r w:rsidDel="00000000" w:rsidR="00000000" w:rsidRPr="00000000">
        <w:rPr>
          <w:rFonts w:ascii="Fira Code" w:cs="Fira Code" w:eastAsia="Fira Code" w:hAnsi="Fira Code"/>
          <w:rtl w:val="0"/>
        </w:rPr>
        <w:t xml:space="preserve">If pip, do the normal install</w:t>
      </w:r>
    </w:p>
    <w:p w:rsidR="00000000" w:rsidDel="00000000" w:rsidP="00000000" w:rsidRDefault="00000000" w:rsidRPr="00000000" w14:paraId="00001057">
      <w:pPr>
        <w:rPr>
          <w:rFonts w:ascii="Fira Code" w:cs="Fira Code" w:eastAsia="Fira Code" w:hAnsi="Fira Code"/>
        </w:rPr>
      </w:pPr>
      <w:r w:rsidDel="00000000" w:rsidR="00000000" w:rsidRPr="00000000">
        <w:rPr>
          <w:rFonts w:ascii="Fira Code" w:cs="Fira Code" w:eastAsia="Fira Code" w:hAnsi="Fira Code"/>
          <w:rtl w:val="0"/>
        </w:rPr>
        <w:tab/>
        <w:t xml:space="preserve">pip install psycopg2</w:t>
      </w:r>
    </w:p>
    <w:p w:rsidR="00000000" w:rsidDel="00000000" w:rsidP="00000000" w:rsidRDefault="00000000" w:rsidRPr="00000000" w14:paraId="00001058">
      <w:pPr>
        <w:rPr>
          <w:rFonts w:ascii="Fira Code" w:cs="Fira Code" w:eastAsia="Fira Code" w:hAnsi="Fira Code"/>
        </w:rPr>
      </w:pPr>
      <w:r w:rsidDel="00000000" w:rsidR="00000000" w:rsidRPr="00000000">
        <w:rPr>
          <w:rtl w:val="0"/>
        </w:rPr>
      </w:r>
    </w:p>
    <w:p w:rsidR="00000000" w:rsidDel="00000000" w:rsidP="00000000" w:rsidRDefault="00000000" w:rsidRPr="00000000" w14:paraId="00001059">
      <w:pPr>
        <w:rPr>
          <w:rFonts w:ascii="Fira Code" w:cs="Fira Code" w:eastAsia="Fira Code" w:hAnsi="Fira Code"/>
        </w:rPr>
      </w:pPr>
      <w:r w:rsidDel="00000000" w:rsidR="00000000" w:rsidRPr="00000000">
        <w:rPr>
          <w:rtl w:val="0"/>
        </w:rPr>
      </w:r>
    </w:p>
    <w:p w:rsidR="00000000" w:rsidDel="00000000" w:rsidP="00000000" w:rsidRDefault="00000000" w:rsidRPr="00000000" w14:paraId="0000105A">
      <w:pPr>
        <w:rPr>
          <w:rFonts w:ascii="Fira Code" w:cs="Fira Code" w:eastAsia="Fira Code" w:hAnsi="Fira Code"/>
        </w:rPr>
      </w:pPr>
      <w:r w:rsidDel="00000000" w:rsidR="00000000" w:rsidRPr="00000000">
        <w:rPr>
          <w:rtl w:val="0"/>
        </w:rPr>
      </w:r>
    </w:p>
    <w:p w:rsidR="00000000" w:rsidDel="00000000" w:rsidP="00000000" w:rsidRDefault="00000000" w:rsidRPr="00000000" w14:paraId="0000105B">
      <w:pPr>
        <w:pStyle w:val="Heading2"/>
        <w:rPr>
          <w:rFonts w:ascii="Fira Code" w:cs="Fira Code" w:eastAsia="Fira Code" w:hAnsi="Fira Code"/>
        </w:rPr>
      </w:pPr>
      <w:bookmarkStart w:colFirst="0" w:colLast="0" w:name="_ca52h8fhwrai" w:id="470"/>
      <w:bookmarkEnd w:id="470"/>
      <w:r w:rsidDel="00000000" w:rsidR="00000000" w:rsidRPr="00000000">
        <w:rPr>
          <w:rFonts w:ascii="Fira Code" w:cs="Fira Code" w:eastAsia="Fira Code" w:hAnsi="Fira Code"/>
          <w:rtl w:val="0"/>
        </w:rPr>
        <w:t xml:space="preserve">Setting up dbt locally with Docker and Postgres</w:t>
      </w:r>
    </w:p>
    <w:p w:rsidR="00000000" w:rsidDel="00000000" w:rsidP="00000000" w:rsidRDefault="00000000" w:rsidRPr="00000000" w14:paraId="0000105C">
      <w:pPr>
        <w:rPr>
          <w:rFonts w:ascii="Fira Code" w:cs="Fira Code" w:eastAsia="Fira Code" w:hAnsi="Fira Code"/>
        </w:rPr>
      </w:pPr>
      <w:r w:rsidDel="00000000" w:rsidR="00000000" w:rsidRPr="00000000">
        <w:rPr>
          <w:rFonts w:ascii="Fira Code" w:cs="Fira Code" w:eastAsia="Fira Code" w:hAnsi="Fira Code"/>
          <w:rtl w:val="0"/>
        </w:rPr>
        <w:t xml:space="preserve">This is not a FAQ but more of an advice if you want to set up dbt locally, I did it in the following way:</w:t>
      </w:r>
    </w:p>
    <w:p w:rsidR="00000000" w:rsidDel="00000000" w:rsidP="00000000" w:rsidRDefault="00000000" w:rsidRPr="00000000" w14:paraId="0000105D">
      <w:pPr>
        <w:rPr>
          <w:rFonts w:ascii="Fira Code" w:cs="Fira Code" w:eastAsia="Fira Code" w:hAnsi="Fira Code"/>
        </w:rPr>
      </w:pPr>
      <w:r w:rsidDel="00000000" w:rsidR="00000000" w:rsidRPr="00000000">
        <w:rPr>
          <w:rFonts w:ascii="Fira Code" w:cs="Fira Code" w:eastAsia="Fira Code" w:hAnsi="Fira Code"/>
          <w:rtl w:val="0"/>
        </w:rPr>
        <w:t xml:space="preserve">I had the postgres instance from week 2 (year 2024) up (the docker-compose)</w:t>
      </w:r>
    </w:p>
    <w:p w:rsidR="00000000" w:rsidDel="00000000" w:rsidP="00000000" w:rsidRDefault="00000000" w:rsidRPr="00000000" w14:paraId="0000105E">
      <w:pPr>
        <w:rPr>
          <w:rFonts w:ascii="Fira Code" w:cs="Fira Code" w:eastAsia="Fira Code" w:hAnsi="Fira Code"/>
          <w:i w:val="1"/>
        </w:rPr>
      </w:pPr>
      <w:r w:rsidDel="00000000" w:rsidR="00000000" w:rsidRPr="00000000">
        <w:rPr>
          <w:rFonts w:ascii="Fira Code" w:cs="Fira Code" w:eastAsia="Fira Code" w:hAnsi="Fira Code"/>
          <w:i w:val="1"/>
          <w:rtl w:val="0"/>
        </w:rPr>
        <w:t xml:space="preserve">mkdir dbt</w:t>
      </w:r>
    </w:p>
    <w:p w:rsidR="00000000" w:rsidDel="00000000" w:rsidP="00000000" w:rsidRDefault="00000000" w:rsidRPr="00000000" w14:paraId="0000105F">
      <w:pPr>
        <w:rPr>
          <w:rFonts w:ascii="Fira Code" w:cs="Fira Code" w:eastAsia="Fira Code" w:hAnsi="Fira Code"/>
          <w:i w:val="1"/>
        </w:rPr>
      </w:pPr>
      <w:r w:rsidDel="00000000" w:rsidR="00000000" w:rsidRPr="00000000">
        <w:rPr>
          <w:rFonts w:ascii="Fira Code" w:cs="Fira Code" w:eastAsia="Fira Code" w:hAnsi="Fira Code"/>
          <w:i w:val="1"/>
          <w:rtl w:val="0"/>
        </w:rPr>
        <w:t xml:space="preserve">vi dbt/profiles.yml </w:t>
      </w:r>
    </w:p>
    <w:p w:rsidR="00000000" w:rsidDel="00000000" w:rsidP="00000000" w:rsidRDefault="00000000" w:rsidRPr="00000000" w14:paraId="00001060">
      <w:pPr>
        <w:rPr>
          <w:rFonts w:ascii="Fira Code" w:cs="Fira Code" w:eastAsia="Fira Code" w:hAnsi="Fira Code"/>
        </w:rPr>
      </w:pPr>
      <w:r w:rsidDel="00000000" w:rsidR="00000000" w:rsidRPr="00000000">
        <w:rPr>
          <w:rFonts w:ascii="Fira Code" w:cs="Fira Code" w:eastAsia="Fira Code" w:hAnsi="Fira Code"/>
          <w:rtl w:val="0"/>
        </w:rPr>
        <w:tab/>
        <w:t xml:space="preserve">And here I attached </w:t>
      </w:r>
      <w:hyperlink r:id="rId277">
        <w:r w:rsidDel="00000000" w:rsidR="00000000" w:rsidRPr="00000000">
          <w:rPr>
            <w:rFonts w:ascii="Fira Code" w:cs="Fira Code" w:eastAsia="Fira Code" w:hAnsi="Fira Code"/>
            <w:color w:val="1155cc"/>
            <w:u w:val="single"/>
            <w:rtl w:val="0"/>
          </w:rPr>
          <w:t xml:space="preserve">this </w:t>
        </w:r>
      </w:hyperlink>
      <w:r w:rsidDel="00000000" w:rsidR="00000000" w:rsidRPr="00000000">
        <w:rPr>
          <w:rFonts w:ascii="Fira Code" w:cs="Fira Code" w:eastAsia="Fira Code" w:hAnsi="Fira Code"/>
          <w:rtl w:val="0"/>
        </w:rPr>
        <w:t xml:space="preserve">content (only the required fields) and replaced them with the proper values (for instance mine where in the .env file of the folder of week 2 docker stuff)</w:t>
      </w:r>
    </w:p>
    <w:p w:rsidR="00000000" w:rsidDel="00000000" w:rsidP="00000000" w:rsidRDefault="00000000" w:rsidRPr="00000000" w14:paraId="00001061">
      <w:pPr>
        <w:rPr>
          <w:rFonts w:ascii="Fira Code" w:cs="Fira Code" w:eastAsia="Fira Code" w:hAnsi="Fira Code"/>
          <w:i w:val="1"/>
        </w:rPr>
      </w:pPr>
      <w:r w:rsidDel="00000000" w:rsidR="00000000" w:rsidRPr="00000000">
        <w:rPr>
          <w:rFonts w:ascii="Fira Code" w:cs="Fira Code" w:eastAsia="Fira Code" w:hAnsi="Fira Code"/>
          <w:i w:val="1"/>
          <w:rtl w:val="0"/>
        </w:rPr>
        <w:t xml:space="preserve">cd dbt &amp;&amp; git clone </w:t>
      </w:r>
      <w:hyperlink r:id="rId278">
        <w:r w:rsidDel="00000000" w:rsidR="00000000" w:rsidRPr="00000000">
          <w:rPr>
            <w:rFonts w:ascii="Fira Code" w:cs="Fira Code" w:eastAsia="Fira Code" w:hAnsi="Fira Code"/>
            <w:i w:val="1"/>
            <w:color w:val="1155cc"/>
            <w:u w:val="single"/>
            <w:rtl w:val="0"/>
          </w:rPr>
          <w:t xml:space="preserve">https://github.com/dbt-labs/dbt-starter-project</w:t>
        </w:r>
      </w:hyperlink>
      <w:r w:rsidDel="00000000" w:rsidR="00000000" w:rsidRPr="00000000">
        <w:rPr>
          <w:rtl w:val="0"/>
        </w:rPr>
      </w:r>
    </w:p>
    <w:p w:rsidR="00000000" w:rsidDel="00000000" w:rsidP="00000000" w:rsidRDefault="00000000" w:rsidRPr="00000000" w14:paraId="00001062">
      <w:pPr>
        <w:rPr>
          <w:rFonts w:ascii="Fira Code" w:cs="Fira Code" w:eastAsia="Fira Code" w:hAnsi="Fira Code"/>
          <w:i w:val="1"/>
        </w:rPr>
      </w:pPr>
      <w:r w:rsidDel="00000000" w:rsidR="00000000" w:rsidRPr="00000000">
        <w:rPr>
          <w:rFonts w:ascii="Fira Code" w:cs="Fira Code" w:eastAsia="Fira Code" w:hAnsi="Fira Code"/>
          <w:i w:val="1"/>
          <w:rtl w:val="0"/>
        </w:rPr>
        <w:t xml:space="preserve">mkdir project &amp;&amp; cd project &amp;&amp; mv dbt-starter-project/* . </w:t>
      </w:r>
    </w:p>
    <w:p w:rsidR="00000000" w:rsidDel="00000000" w:rsidP="00000000" w:rsidRDefault="00000000" w:rsidRPr="00000000" w14:paraId="00001063">
      <w:pPr>
        <w:rPr>
          <w:rFonts w:ascii="Fira Code" w:cs="Fira Code" w:eastAsia="Fira Code" w:hAnsi="Fira Code"/>
        </w:rPr>
      </w:pPr>
      <w:r w:rsidDel="00000000" w:rsidR="00000000" w:rsidRPr="00000000">
        <w:rPr>
          <w:rFonts w:ascii="Fira Code" w:cs="Fira Code" w:eastAsia="Fira Code" w:hAnsi="Fira Code"/>
          <w:rtl w:val="0"/>
        </w:rPr>
        <w:tab/>
        <w:t xml:space="preserve">Make sure that you align the profile name in profiles.yml with the dbt_project.yml file</w:t>
      </w:r>
    </w:p>
    <w:p w:rsidR="00000000" w:rsidDel="00000000" w:rsidP="00000000" w:rsidRDefault="00000000" w:rsidRPr="00000000" w14:paraId="00001064">
      <w:pPr>
        <w:rPr>
          <w:rFonts w:ascii="Fira Code" w:cs="Fira Code" w:eastAsia="Fira Code" w:hAnsi="Fira Code"/>
        </w:rPr>
      </w:pPr>
      <w:r w:rsidDel="00000000" w:rsidR="00000000" w:rsidRPr="00000000">
        <w:rPr>
          <w:rFonts w:ascii="Fira Code" w:cs="Fira Code" w:eastAsia="Fira Code" w:hAnsi="Fira Code"/>
          <w:rtl w:val="0"/>
        </w:rPr>
        <w:t xml:space="preserve">Add this line anywhere on the dbt_project.yml file:</w:t>
      </w:r>
    </w:p>
    <w:p w:rsidR="00000000" w:rsidDel="00000000" w:rsidP="00000000" w:rsidRDefault="00000000" w:rsidRPr="00000000" w14:paraId="00001065">
      <w:pPr>
        <w:rPr>
          <w:rFonts w:ascii="Fira Code" w:cs="Fira Code" w:eastAsia="Fira Code" w:hAnsi="Fira Code"/>
        </w:rPr>
      </w:pPr>
      <w:r w:rsidDel="00000000" w:rsidR="00000000" w:rsidRPr="00000000">
        <w:rPr>
          <w:rFonts w:ascii="Fira Code" w:cs="Fira Code" w:eastAsia="Fira Code" w:hAnsi="Fira Code"/>
          <w:rtl w:val="0"/>
        </w:rPr>
        <w:tab/>
      </w:r>
      <w:r w:rsidDel="00000000" w:rsidR="00000000" w:rsidRPr="00000000">
        <w:rPr>
          <w:rFonts w:ascii="Fira Code" w:cs="Fira Code" w:eastAsia="Fira Code" w:hAnsi="Fira Code"/>
          <w:color w:val="225588"/>
          <w:sz w:val="21"/>
          <w:szCs w:val="21"/>
          <w:rtl w:val="0"/>
        </w:rPr>
        <w:t xml:space="preserve">config-version</w:t>
      </w:r>
      <w:r w:rsidDel="00000000" w:rsidR="00000000" w:rsidRPr="00000000">
        <w:rPr>
          <w:rFonts w:ascii="Fira Code" w:cs="Fira Code" w:eastAsia="Fira Code" w:hAnsi="Fira Code"/>
          <w:color w:val="6688cc"/>
          <w:sz w:val="21"/>
          <w:szCs w:val="21"/>
          <w:rtl w:val="0"/>
        </w:rPr>
        <w:t xml:space="preserve">: </w:t>
      </w:r>
      <w:r w:rsidDel="00000000" w:rsidR="00000000" w:rsidRPr="00000000">
        <w:rPr>
          <w:rFonts w:ascii="Fira Code" w:cs="Fira Code" w:eastAsia="Fira Code" w:hAnsi="Fira Code"/>
          <w:color w:val="f280d0"/>
          <w:sz w:val="21"/>
          <w:szCs w:val="21"/>
          <w:rtl w:val="0"/>
        </w:rPr>
        <w:t xml:space="preserve">2</w:t>
      </w:r>
      <w:r w:rsidDel="00000000" w:rsidR="00000000" w:rsidRPr="00000000">
        <w:rPr>
          <w:rtl w:val="0"/>
        </w:rPr>
      </w:r>
    </w:p>
    <w:p w:rsidR="00000000" w:rsidDel="00000000" w:rsidP="00000000" w:rsidRDefault="00000000" w:rsidRPr="00000000" w14:paraId="00001066">
      <w:pPr>
        <w:rPr>
          <w:rFonts w:ascii="Fira Code" w:cs="Fira Code" w:eastAsia="Fira Code" w:hAnsi="Fira Code"/>
          <w:i w:val="1"/>
        </w:rPr>
      </w:pPr>
      <w:r w:rsidDel="00000000" w:rsidR="00000000" w:rsidRPr="00000000">
        <w:rPr>
          <w:rFonts w:ascii="Fira Code" w:cs="Fira Code" w:eastAsia="Fira Code" w:hAnsi="Fira Code"/>
          <w:i w:val="1"/>
          <w:rtl w:val="0"/>
        </w:rPr>
        <w:t xml:space="preserve">docker run --network=mage-zoomcamp_default --mount type=bind,source=/&lt;your-path&gt;/dbt/project,target=/usr/app --mount type=bind,source=/&lt;your-path&gt;/profiles.yml,target=/root/.dbt/profiles.yml ghcr.io/dbt-labs/dbt-postgres ls</w:t>
      </w:r>
    </w:p>
    <w:p w:rsidR="00000000" w:rsidDel="00000000" w:rsidP="00000000" w:rsidRDefault="00000000" w:rsidRPr="00000000" w14:paraId="00001067">
      <w:pPr>
        <w:rPr>
          <w:rFonts w:ascii="Fira Code" w:cs="Fira Code" w:eastAsia="Fira Code" w:hAnsi="Fira Code"/>
        </w:rPr>
      </w:pPr>
      <w:r w:rsidDel="00000000" w:rsidR="00000000" w:rsidRPr="00000000">
        <w:rPr>
          <w:rFonts w:ascii="Fira Code" w:cs="Fira Code" w:eastAsia="Fira Code" w:hAnsi="Fira Code"/>
          <w:rtl w:val="0"/>
        </w:rPr>
        <w:t xml:space="preserve">If you have trouble run </w:t>
      </w:r>
    </w:p>
    <w:p w:rsidR="00000000" w:rsidDel="00000000" w:rsidP="00000000" w:rsidRDefault="00000000" w:rsidRPr="00000000" w14:paraId="00001068">
      <w:pPr>
        <w:rPr>
          <w:rFonts w:ascii="Fira Code" w:cs="Fira Code" w:eastAsia="Fira Code" w:hAnsi="Fira Code"/>
          <w:b w:val="1"/>
          <w:i w:val="1"/>
        </w:rPr>
      </w:pPr>
      <w:r w:rsidDel="00000000" w:rsidR="00000000" w:rsidRPr="00000000">
        <w:rPr>
          <w:rFonts w:ascii="Fira Code" w:cs="Fira Code" w:eastAsia="Fira Code" w:hAnsi="Fira Code"/>
          <w:i w:val="1"/>
          <w:rtl w:val="0"/>
        </w:rPr>
        <w:t xml:space="preserve">docker run --network=mage-zoomcamp_default --mount type=bind,source=/&lt;your-path&gt;/dbt/project,target=/usr/app --mount type=bind,source=/&lt;your-path&gt;/profiles.yml,target=/root/.dbt/profiles.yml ghcr.io/dbt-labs/dbt-postgres </w:t>
      </w:r>
      <w:r w:rsidDel="00000000" w:rsidR="00000000" w:rsidRPr="00000000">
        <w:rPr>
          <w:rFonts w:ascii="Fira Code" w:cs="Fira Code" w:eastAsia="Fira Code" w:hAnsi="Fira Code"/>
          <w:b w:val="1"/>
          <w:i w:val="1"/>
          <w:rtl w:val="0"/>
        </w:rPr>
        <w:t xml:space="preserve">debug</w:t>
      </w:r>
    </w:p>
    <w:p w:rsidR="00000000" w:rsidDel="00000000" w:rsidP="00000000" w:rsidRDefault="00000000" w:rsidRPr="00000000" w14:paraId="00001069">
      <w:pPr>
        <w:rPr>
          <w:rFonts w:ascii="Fira Code" w:cs="Fira Code" w:eastAsia="Fira Code" w:hAnsi="Fira Code"/>
          <w:b w:val="1"/>
          <w:i w:val="1"/>
        </w:rPr>
      </w:pPr>
      <w:r w:rsidDel="00000000" w:rsidR="00000000" w:rsidRPr="00000000">
        <w:rPr>
          <w:rtl w:val="0"/>
        </w:rPr>
      </w:r>
    </w:p>
    <w:p w:rsidR="00000000" w:rsidDel="00000000" w:rsidP="00000000" w:rsidRDefault="00000000" w:rsidRPr="00000000" w14:paraId="0000106A">
      <w:pPr>
        <w:pStyle w:val="Heading2"/>
        <w:rPr>
          <w:rFonts w:ascii="Fira Code" w:cs="Fira Code" w:eastAsia="Fira Code" w:hAnsi="Fira Code"/>
        </w:rPr>
      </w:pPr>
      <w:bookmarkStart w:colFirst="0" w:colLast="0" w:name="_ymc0bianals" w:id="471"/>
      <w:bookmarkEnd w:id="471"/>
      <w:r w:rsidDel="00000000" w:rsidR="00000000" w:rsidRPr="00000000">
        <w:rPr>
          <w:rFonts w:ascii="Fira Code" w:cs="Fira Code" w:eastAsia="Fira Code" w:hAnsi="Fira Code"/>
          <w:rtl w:val="0"/>
        </w:rPr>
        <w:t xml:space="preserve">How to connect Pyspark with BigQuery?</w:t>
      </w:r>
    </w:p>
    <w:p w:rsidR="00000000" w:rsidDel="00000000" w:rsidP="00000000" w:rsidRDefault="00000000" w:rsidRPr="00000000" w14:paraId="0000106B">
      <w:pPr>
        <w:rPr>
          <w:rFonts w:ascii="Fira Code" w:cs="Fira Code" w:eastAsia="Fira Code" w:hAnsi="Fira Code"/>
        </w:rPr>
      </w:pPr>
      <w:r w:rsidDel="00000000" w:rsidR="00000000" w:rsidRPr="00000000">
        <w:rPr>
          <w:rFonts w:ascii="Fira Code" w:cs="Fira Code" w:eastAsia="Fira Code" w:hAnsi="Fira Code"/>
          <w:rtl w:val="0"/>
        </w:rPr>
        <w:t xml:space="preserve">The following line should be included in pyspark configuration</w:t>
      </w:r>
      <w:r w:rsidDel="00000000" w:rsidR="00000000" w:rsidRPr="00000000">
        <w:rPr>
          <w:rtl w:val="0"/>
        </w:rPr>
      </w:r>
    </w:p>
    <w:p w:rsidR="00000000" w:rsidDel="00000000" w:rsidP="00000000" w:rsidRDefault="00000000" w:rsidRPr="00000000" w14:paraId="0000106C">
      <w:pPr>
        <w:spacing w:after="0" w:line="240" w:lineRule="auto"/>
        <w:ind w:left="0" w:firstLine="0"/>
        <w:rPr>
          <w:rFonts w:ascii="Fira Code" w:cs="Fira Code" w:eastAsia="Fira Code" w:hAnsi="Fira Code"/>
        </w:rPr>
      </w:pPr>
      <w:r w:rsidDel="00000000" w:rsidR="00000000" w:rsidRPr="00000000">
        <w:rPr>
          <w:rFonts w:ascii="Fira Code" w:cs="Fira Code" w:eastAsia="Fira Code" w:hAnsi="Fira Code"/>
          <w:rtl w:val="0"/>
        </w:rPr>
        <w:t xml:space="preserve"># Example initialization of SparkSession variable</w:t>
      </w:r>
    </w:p>
    <w:p w:rsidR="00000000" w:rsidDel="00000000" w:rsidP="00000000" w:rsidRDefault="00000000" w:rsidRPr="00000000" w14:paraId="0000106D">
      <w:pPr>
        <w:spacing w:after="0" w:line="240" w:lineRule="auto"/>
        <w:ind w:left="0" w:firstLine="0"/>
        <w:rPr>
          <w:rFonts w:ascii="Fira Code" w:cs="Fira Code" w:eastAsia="Fira Code" w:hAnsi="Fira Code"/>
        </w:rPr>
      </w:pPr>
      <w:r w:rsidDel="00000000" w:rsidR="00000000" w:rsidRPr="00000000">
        <w:rPr>
          <w:rFonts w:ascii="Fira Code" w:cs="Fira Code" w:eastAsia="Fira Code" w:hAnsi="Fira Code"/>
          <w:rtl w:val="0"/>
        </w:rPr>
        <w:t xml:space="preserve">spark = (SparkSession.builder</w:t>
      </w:r>
    </w:p>
    <w:p w:rsidR="00000000" w:rsidDel="00000000" w:rsidP="00000000" w:rsidRDefault="00000000" w:rsidRPr="00000000" w14:paraId="0000106E">
      <w:pPr>
        <w:spacing w:after="0" w:line="240" w:lineRule="auto"/>
        <w:ind w:left="0" w:firstLine="0"/>
        <w:rPr>
          <w:rFonts w:ascii="Fira Code" w:cs="Fira Code" w:eastAsia="Fira Code" w:hAnsi="Fira Code"/>
        </w:rPr>
      </w:pPr>
      <w:r w:rsidDel="00000000" w:rsidR="00000000" w:rsidRPr="00000000">
        <w:rPr>
          <w:rFonts w:ascii="Fira Code" w:cs="Fira Code" w:eastAsia="Fira Code" w:hAnsi="Fira Code"/>
          <w:rtl w:val="0"/>
        </w:rPr>
        <w:t xml:space="preserve">         .master(...)</w:t>
      </w:r>
    </w:p>
    <w:p w:rsidR="00000000" w:rsidDel="00000000" w:rsidP="00000000" w:rsidRDefault="00000000" w:rsidRPr="00000000" w14:paraId="0000106F">
      <w:pPr>
        <w:spacing w:after="0" w:line="240" w:lineRule="auto"/>
        <w:ind w:left="0" w:firstLine="0"/>
        <w:rPr>
          <w:rFonts w:ascii="Fira Code" w:cs="Fira Code" w:eastAsia="Fira Code" w:hAnsi="Fira Code"/>
        </w:rPr>
      </w:pPr>
      <w:r w:rsidDel="00000000" w:rsidR="00000000" w:rsidRPr="00000000">
        <w:rPr>
          <w:rFonts w:ascii="Fira Code" w:cs="Fira Code" w:eastAsia="Fira Code" w:hAnsi="Fira Code"/>
          <w:rtl w:val="0"/>
        </w:rPr>
        <w:t xml:space="preserve">         .appName(...)</w:t>
      </w:r>
    </w:p>
    <w:p w:rsidR="00000000" w:rsidDel="00000000" w:rsidP="00000000" w:rsidRDefault="00000000" w:rsidRPr="00000000" w14:paraId="00001070">
      <w:pPr>
        <w:spacing w:after="0" w:line="240" w:lineRule="auto"/>
        <w:ind w:left="0" w:firstLine="0"/>
        <w:rPr>
          <w:rFonts w:ascii="Fira Code" w:cs="Fira Code" w:eastAsia="Fira Code" w:hAnsi="Fira Code"/>
        </w:rPr>
      </w:pPr>
      <w:r w:rsidDel="00000000" w:rsidR="00000000" w:rsidRPr="00000000">
        <w:rPr>
          <w:rFonts w:ascii="Fira Code" w:cs="Fira Code" w:eastAsia="Fira Code" w:hAnsi="Fira Code"/>
          <w:rtl w:val="0"/>
        </w:rPr>
        <w:t xml:space="preserve">         # Add the following configuration</w:t>
      </w:r>
    </w:p>
    <w:p w:rsidR="00000000" w:rsidDel="00000000" w:rsidP="00000000" w:rsidRDefault="00000000" w:rsidRPr="00000000" w14:paraId="00001071">
      <w:pPr>
        <w:spacing w:after="0" w:line="240" w:lineRule="auto"/>
        <w:ind w:left="0" w:firstLine="0"/>
        <w:rPr>
          <w:rFonts w:ascii="Fira Code" w:cs="Fira Code" w:eastAsia="Fira Code" w:hAnsi="Fira Code"/>
        </w:rPr>
      </w:pPr>
      <w:r w:rsidDel="00000000" w:rsidR="00000000" w:rsidRPr="00000000">
        <w:rPr>
          <w:rFonts w:ascii="Fira Code" w:cs="Fira Code" w:eastAsia="Fira Code" w:hAnsi="Fira Code"/>
          <w:rtl w:val="0"/>
        </w:rPr>
        <w:t xml:space="preserve">         .config("spark.jars.packages", "com.google.cloud.spark:spark-3.5-bigquery:0.37.0")</w:t>
      </w:r>
    </w:p>
    <w:p w:rsidR="00000000" w:rsidDel="00000000" w:rsidP="00000000" w:rsidRDefault="00000000" w:rsidRPr="00000000" w14:paraId="00001072">
      <w:pPr>
        <w:spacing w:after="0" w:line="240" w:lineRule="auto"/>
        <w:ind w:left="0" w:firstLine="0"/>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1073">
      <w:pPr>
        <w:spacing w:after="0" w:line="240" w:lineRule="auto"/>
        <w:ind w:left="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1074">
      <w:pPr>
        <w:pStyle w:val="Heading2"/>
        <w:spacing w:after="0" w:line="240" w:lineRule="auto"/>
        <w:rPr>
          <w:rFonts w:ascii="Fira Code" w:cs="Fira Code" w:eastAsia="Fira Code" w:hAnsi="Fira Code"/>
        </w:rPr>
      </w:pPr>
      <w:bookmarkStart w:colFirst="0" w:colLast="0" w:name="_hpre1iw7bdid" w:id="472"/>
      <w:bookmarkEnd w:id="472"/>
      <w:r w:rsidDel="00000000" w:rsidR="00000000" w:rsidRPr="00000000">
        <w:rPr>
          <w:rFonts w:ascii="Fira Code" w:cs="Fira Code" w:eastAsia="Fira Code" w:hAnsi="Fira Code"/>
          <w:rtl w:val="0"/>
        </w:rPr>
        <w:t xml:space="preserve">How to run a dbt-core project as an Airflow Task Group on Google Cloud Composer using a service account JSON key</w:t>
      </w:r>
    </w:p>
    <w:p w:rsidR="00000000" w:rsidDel="00000000" w:rsidP="00000000" w:rsidRDefault="00000000" w:rsidRPr="00000000" w14:paraId="00001075">
      <w:pPr>
        <w:numPr>
          <w:ilvl w:val="0"/>
          <w:numId w:val="46"/>
        </w:numPr>
        <w:spacing w:after="0" w:afterAutospacing="0"/>
        <w:ind w:left="720" w:hanging="360"/>
        <w:rPr>
          <w:u w:val="none"/>
        </w:rPr>
      </w:pPr>
      <w:hyperlink r:id="rId279">
        <w:r w:rsidDel="00000000" w:rsidR="00000000" w:rsidRPr="00000000">
          <w:rPr>
            <w:rFonts w:ascii="Fira Code" w:cs="Fira Code" w:eastAsia="Fira Code" w:hAnsi="Fira Code"/>
            <w:color w:val="1155cc"/>
            <w:u w:val="single"/>
            <w:rtl w:val="0"/>
          </w:rPr>
          <w:t xml:space="preserve">Install</w:t>
        </w:r>
      </w:hyperlink>
      <w:r w:rsidDel="00000000" w:rsidR="00000000" w:rsidRPr="00000000">
        <w:rPr>
          <w:rFonts w:ascii="Fira Code" w:cs="Fira Code" w:eastAsia="Fira Code" w:hAnsi="Fira Code"/>
          <w:rtl w:val="0"/>
        </w:rPr>
        <w:t xml:space="preserve"> the </w:t>
      </w:r>
      <w:hyperlink r:id="rId280">
        <w:r w:rsidDel="00000000" w:rsidR="00000000" w:rsidRPr="00000000">
          <w:rPr>
            <w:rFonts w:ascii="Fira Code" w:cs="Fira Code" w:eastAsia="Fira Code" w:hAnsi="Fira Code"/>
            <w:b w:val="1"/>
            <w:i w:val="1"/>
            <w:color w:val="1155cc"/>
            <w:u w:val="single"/>
            <w:rtl w:val="0"/>
          </w:rPr>
          <w:t xml:space="preserve">astronomer-cosmos</w:t>
        </w:r>
      </w:hyperlink>
      <w:r w:rsidDel="00000000" w:rsidR="00000000" w:rsidRPr="00000000">
        <w:rPr>
          <w:rFonts w:ascii="Fira Code" w:cs="Fira Code" w:eastAsia="Fira Code" w:hAnsi="Fira Code"/>
          <w:rtl w:val="0"/>
        </w:rPr>
        <w:t xml:space="preserve"> package as a dependency. (see Terraform </w:t>
      </w:r>
      <w:hyperlink r:id="rId281">
        <w:r w:rsidDel="00000000" w:rsidR="00000000" w:rsidRPr="00000000">
          <w:rPr>
            <w:rFonts w:ascii="Fira Code" w:cs="Fira Code" w:eastAsia="Fira Code" w:hAnsi="Fira Code"/>
            <w:color w:val="1155cc"/>
            <w:u w:val="single"/>
            <w:rtl w:val="0"/>
          </w:rPr>
          <w:t xml:space="preserve">example</w:t>
        </w:r>
      </w:hyperlink>
      <w:r w:rsidDel="00000000" w:rsidR="00000000" w:rsidRPr="00000000">
        <w:rPr>
          <w:rFonts w:ascii="Fira Code" w:cs="Fira Code" w:eastAsia="Fira Code" w:hAnsi="Fira Code"/>
          <w:rtl w:val="0"/>
        </w:rPr>
        <w:t xml:space="preserve">)</w:t>
      </w:r>
      <w:r w:rsidDel="00000000" w:rsidR="00000000" w:rsidRPr="00000000">
        <w:rPr>
          <w:rFonts w:ascii="Fira Code" w:cs="Fira Code" w:eastAsia="Fira Code" w:hAnsi="Fira Code"/>
          <w:rtl w:val="0"/>
        </w:rPr>
        <w:t xml:space="preserve">.</w:t>
      </w:r>
    </w:p>
    <w:p w:rsidR="00000000" w:rsidDel="00000000" w:rsidP="00000000" w:rsidRDefault="00000000" w:rsidRPr="00000000" w14:paraId="00001076">
      <w:pPr>
        <w:numPr>
          <w:ilvl w:val="0"/>
          <w:numId w:val="46"/>
        </w:numPr>
        <w:spacing w:after="0" w:afterAutospacing="0"/>
        <w:ind w:left="720" w:hanging="360"/>
        <w:rPr>
          <w:u w:val="none"/>
        </w:rPr>
      </w:pPr>
      <w:r w:rsidDel="00000000" w:rsidR="00000000" w:rsidRPr="00000000">
        <w:rPr>
          <w:rFonts w:ascii="Fira Code" w:cs="Fira Code" w:eastAsia="Fira Code" w:hAnsi="Fira Code"/>
          <w:rtl w:val="0"/>
        </w:rPr>
        <w:t xml:space="preserve">Make a new folder, </w:t>
      </w:r>
      <w:r w:rsidDel="00000000" w:rsidR="00000000" w:rsidRPr="00000000">
        <w:rPr>
          <w:rFonts w:ascii="Fira Code" w:cs="Fira Code" w:eastAsia="Fira Code" w:hAnsi="Fira Code"/>
          <w:b w:val="1"/>
          <w:rtl w:val="0"/>
        </w:rPr>
        <w:t xml:space="preserve">dbt/</w:t>
      </w:r>
      <w:r w:rsidDel="00000000" w:rsidR="00000000" w:rsidRPr="00000000">
        <w:rPr>
          <w:rFonts w:ascii="Fira Code" w:cs="Fira Code" w:eastAsia="Fira Code" w:hAnsi="Fira Code"/>
          <w:rtl w:val="0"/>
        </w:rPr>
        <w:t xml:space="preserve">, inside the </w:t>
      </w:r>
      <w:r w:rsidDel="00000000" w:rsidR="00000000" w:rsidRPr="00000000">
        <w:rPr>
          <w:rFonts w:ascii="Fira Code" w:cs="Fira Code" w:eastAsia="Fira Code" w:hAnsi="Fira Code"/>
          <w:b w:val="1"/>
          <w:rtl w:val="0"/>
        </w:rPr>
        <w:t xml:space="preserve">dags/</w:t>
      </w:r>
      <w:r w:rsidDel="00000000" w:rsidR="00000000" w:rsidRPr="00000000">
        <w:rPr>
          <w:rFonts w:ascii="Fira Code" w:cs="Fira Code" w:eastAsia="Fira Code" w:hAnsi="Fira Code"/>
          <w:rtl w:val="0"/>
        </w:rPr>
        <w:t xml:space="preserve"> folder of your Composer GCP bucket and copy paste your dbt-core project there. (see </w:t>
      </w:r>
      <w:hyperlink r:id="rId282">
        <w:r w:rsidDel="00000000" w:rsidR="00000000" w:rsidRPr="00000000">
          <w:rPr>
            <w:rFonts w:ascii="Fira Code" w:cs="Fira Code" w:eastAsia="Fira Code" w:hAnsi="Fira Code"/>
            <w:color w:val="1155cc"/>
            <w:u w:val="single"/>
            <w:rtl w:val="0"/>
          </w:rPr>
          <w:t xml:space="preserve">example</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1077">
      <w:pPr>
        <w:numPr>
          <w:ilvl w:val="0"/>
          <w:numId w:val="46"/>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Ensure your </w:t>
      </w:r>
      <w:r w:rsidDel="00000000" w:rsidR="00000000" w:rsidRPr="00000000">
        <w:rPr>
          <w:rFonts w:ascii="Fira Code" w:cs="Fira Code" w:eastAsia="Fira Code" w:hAnsi="Fira Code"/>
          <w:i w:val="1"/>
          <w:rtl w:val="0"/>
        </w:rPr>
        <w:t xml:space="preserve">profiles.yml</w:t>
      </w:r>
      <w:r w:rsidDel="00000000" w:rsidR="00000000" w:rsidRPr="00000000">
        <w:rPr>
          <w:rFonts w:ascii="Fira Code" w:cs="Fira Code" w:eastAsia="Fira Code" w:hAnsi="Fira Code"/>
          <w:rtl w:val="0"/>
        </w:rPr>
        <w:t xml:space="preserve"> is configured to authenticate with a service account key. (see BigQuery </w:t>
      </w:r>
      <w:hyperlink r:id="rId283">
        <w:r w:rsidDel="00000000" w:rsidR="00000000" w:rsidRPr="00000000">
          <w:rPr>
            <w:rFonts w:ascii="Fira Code" w:cs="Fira Code" w:eastAsia="Fira Code" w:hAnsi="Fira Code"/>
            <w:color w:val="1155cc"/>
            <w:u w:val="single"/>
            <w:rtl w:val="0"/>
          </w:rPr>
          <w:t xml:space="preserve">example</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1078">
      <w:pPr>
        <w:numPr>
          <w:ilvl w:val="0"/>
          <w:numId w:val="46"/>
        </w:numPr>
        <w:spacing w:after="0" w:afterAutospacing="0"/>
        <w:ind w:left="720" w:hanging="360"/>
        <w:rPr>
          <w:u w:val="none"/>
        </w:rPr>
      </w:pPr>
      <w:r w:rsidDel="00000000" w:rsidR="00000000" w:rsidRPr="00000000">
        <w:rPr>
          <w:rFonts w:ascii="Fira Code" w:cs="Fira Code" w:eastAsia="Fira Code" w:hAnsi="Fira Code"/>
          <w:rtl w:val="0"/>
        </w:rPr>
        <w:t xml:space="preserve">Create a new DAG using the </w:t>
      </w:r>
      <w:r w:rsidDel="00000000" w:rsidR="00000000" w:rsidRPr="00000000">
        <w:rPr>
          <w:rFonts w:ascii="Fira Code" w:cs="Fira Code" w:eastAsia="Fira Code" w:hAnsi="Fira Code"/>
          <w:b w:val="1"/>
          <w:rtl w:val="0"/>
        </w:rPr>
        <w:t xml:space="preserve">DbtTaskGroup</w:t>
      </w:r>
      <w:r w:rsidDel="00000000" w:rsidR="00000000" w:rsidRPr="00000000">
        <w:rPr>
          <w:rFonts w:ascii="Fira Code" w:cs="Fira Code" w:eastAsia="Fira Code" w:hAnsi="Fira Code"/>
          <w:rtl w:val="0"/>
        </w:rPr>
        <w:t xml:space="preserve"> class and a </w:t>
      </w:r>
      <w:r w:rsidDel="00000000" w:rsidR="00000000" w:rsidRPr="00000000">
        <w:rPr>
          <w:rFonts w:ascii="Fira Code" w:cs="Fira Code" w:eastAsia="Fira Code" w:hAnsi="Fira Code"/>
          <w:b w:val="1"/>
          <w:rtl w:val="0"/>
        </w:rPr>
        <w:t xml:space="preserve">ProfileConfig</w:t>
      </w:r>
      <w:r w:rsidDel="00000000" w:rsidR="00000000" w:rsidRPr="00000000">
        <w:rPr>
          <w:rFonts w:ascii="Fira Code" w:cs="Fira Code" w:eastAsia="Fira Code" w:hAnsi="Fira Code"/>
          <w:rtl w:val="0"/>
        </w:rPr>
        <w:t xml:space="preserve"> specifying a </w:t>
      </w:r>
      <w:r w:rsidDel="00000000" w:rsidR="00000000" w:rsidRPr="00000000">
        <w:rPr>
          <w:rFonts w:ascii="Fira Code" w:cs="Fira Code" w:eastAsia="Fira Code" w:hAnsi="Fira Code"/>
          <w:i w:val="1"/>
          <w:rtl w:val="0"/>
        </w:rPr>
        <w:t xml:space="preserve">profiles_yml_filepath</w:t>
      </w:r>
      <w:r w:rsidDel="00000000" w:rsidR="00000000" w:rsidRPr="00000000">
        <w:rPr>
          <w:rFonts w:ascii="Fira Code" w:cs="Fira Code" w:eastAsia="Fira Code" w:hAnsi="Fira Code"/>
          <w:rtl w:val="0"/>
        </w:rPr>
        <w:t xml:space="preserve"> that points to the location of your JSON key file.</w:t>
      </w:r>
      <w:r w:rsidDel="00000000" w:rsidR="00000000" w:rsidRPr="00000000">
        <w:rPr>
          <w:rFonts w:ascii="Fira Code" w:cs="Fira Code" w:eastAsia="Fira Code" w:hAnsi="Fira Code"/>
          <w:rtl w:val="0"/>
        </w:rPr>
        <w:t xml:space="preserve"> (see </w:t>
      </w:r>
      <w:hyperlink r:id="rId284">
        <w:r w:rsidDel="00000000" w:rsidR="00000000" w:rsidRPr="00000000">
          <w:rPr>
            <w:rFonts w:ascii="Fira Code" w:cs="Fira Code" w:eastAsia="Fira Code" w:hAnsi="Fira Code"/>
            <w:color w:val="1155cc"/>
            <w:u w:val="single"/>
            <w:rtl w:val="0"/>
          </w:rPr>
          <w:t xml:space="preserve">example</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1079">
      <w:pPr>
        <w:numPr>
          <w:ilvl w:val="0"/>
          <w:numId w:val="46"/>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Your dbt lineage graph should now appear as tasks inside a task group like this:</w:t>
      </w:r>
    </w:p>
    <w:p w:rsidR="00000000" w:rsidDel="00000000" w:rsidP="00000000" w:rsidRDefault="00000000" w:rsidRPr="00000000" w14:paraId="0000107A">
      <w:pPr>
        <w:ind w:left="0" w:firstLine="0"/>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19507200" cy="11410950"/>
            <wp:effectExtent b="0" l="0" r="0" t="0"/>
            <wp:docPr id="59" name="image57.png"/>
            <a:graphic>
              <a:graphicData uri="http://schemas.openxmlformats.org/drawingml/2006/picture">
                <pic:pic>
                  <pic:nvPicPr>
                    <pic:cNvPr id="0" name="image57.png"/>
                    <pic:cNvPicPr preferRelativeResize="0"/>
                  </pic:nvPicPr>
                  <pic:blipFill>
                    <a:blip r:embed="rId285"/>
                    <a:srcRect b="0" l="0" r="0" t="0"/>
                    <a:stretch>
                      <a:fillRect/>
                    </a:stretch>
                  </pic:blipFill>
                  <pic:spPr>
                    <a:xfrm>
                      <a:off x="0" y="0"/>
                      <a:ext cx="19507200" cy="11410950"/>
                    </a:xfrm>
                    <a:prstGeom prst="rect"/>
                    <a:ln/>
                  </pic:spPr>
                </pic:pic>
              </a:graphicData>
            </a:graphic>
          </wp:inline>
        </w:drawing>
      </w:r>
      <w:r w:rsidDel="00000000" w:rsidR="00000000" w:rsidRPr="00000000">
        <w:rPr>
          <w:rtl w:val="0"/>
        </w:rPr>
      </w:r>
    </w:p>
    <w:p w:rsidR="00000000" w:rsidDel="00000000" w:rsidP="00000000" w:rsidRDefault="00000000" w:rsidRPr="00000000" w14:paraId="0000107B">
      <w:pPr>
        <w:rPr>
          <w:rFonts w:ascii="Fira Code" w:cs="Fira Code" w:eastAsia="Fira Code" w:hAnsi="Fira Code"/>
        </w:rPr>
      </w:pPr>
      <w:r w:rsidDel="00000000" w:rsidR="00000000" w:rsidRPr="00000000">
        <w:rPr>
          <w:rtl w:val="0"/>
        </w:rPr>
      </w:r>
    </w:p>
    <w:p w:rsidR="00000000" w:rsidDel="00000000" w:rsidP="00000000" w:rsidRDefault="00000000" w:rsidRPr="00000000" w14:paraId="0000107C">
      <w:pPr>
        <w:pStyle w:val="Heading1"/>
        <w:rPr>
          <w:rFonts w:ascii="Fira Code" w:cs="Fira Code" w:eastAsia="Fira Code" w:hAnsi="Fira Code"/>
        </w:rPr>
      </w:pPr>
      <w:bookmarkStart w:colFirst="0" w:colLast="0" w:name="_unlky7uddlir" w:id="473"/>
      <w:bookmarkEnd w:id="473"/>
      <w:r w:rsidDel="00000000" w:rsidR="00000000" w:rsidRPr="00000000">
        <w:rPr>
          <w:rFonts w:ascii="Fira Code" w:cs="Fira Code" w:eastAsia="Fira Code" w:hAnsi="Fira Code"/>
          <w:rtl w:val="0"/>
        </w:rPr>
        <w:t xml:space="preserve">Course Management Form for Homeworks</w:t>
      </w:r>
    </w:p>
    <w:p w:rsidR="00000000" w:rsidDel="00000000" w:rsidP="00000000" w:rsidRDefault="00000000" w:rsidRPr="00000000" w14:paraId="0000107D">
      <w:pPr>
        <w:pStyle w:val="Heading2"/>
        <w:rPr>
          <w:rFonts w:ascii="Fira Code" w:cs="Fira Code" w:eastAsia="Fira Code" w:hAnsi="Fira Code"/>
        </w:rPr>
      </w:pPr>
      <w:bookmarkStart w:colFirst="0" w:colLast="0" w:name="_crfhqbtbx7g" w:id="474"/>
      <w:bookmarkEnd w:id="474"/>
      <w:r w:rsidDel="00000000" w:rsidR="00000000" w:rsidRPr="00000000">
        <w:rPr>
          <w:rFonts w:ascii="Fira Code" w:cs="Fira Code" w:eastAsia="Fira Code" w:hAnsi="Fira Code"/>
          <w:rtl w:val="0"/>
        </w:rPr>
        <w:t xml:space="preserve">Edit Course Profile. </w:t>
      </w:r>
    </w:p>
    <w:p w:rsidR="00000000" w:rsidDel="00000000" w:rsidP="00000000" w:rsidRDefault="00000000" w:rsidRPr="00000000" w14:paraId="0000107E">
      <w:pPr>
        <w:rPr>
          <w:rFonts w:ascii="Fira Code" w:cs="Fira Code" w:eastAsia="Fira Code" w:hAnsi="Fira Code"/>
          <w:color w:val="0d0d0d"/>
          <w:shd w:fill="d1ecf1" w:val="clear"/>
        </w:rPr>
      </w:pPr>
      <w:r w:rsidDel="00000000" w:rsidR="00000000" w:rsidRPr="00000000">
        <w:rPr>
          <w:rFonts w:ascii="Fira Code" w:cs="Fira Code" w:eastAsia="Fira Code" w:hAnsi="Fira Code"/>
          <w:color w:val="0d0d0d"/>
          <w:highlight w:val="white"/>
          <w:rtl w:val="0"/>
        </w:rPr>
        <w:t xml:space="preserve">The display name listed on the leaderboard is an auto-generated randomized name. You can edit it to be a nickname, or your real name, if you prefer. Your entry on the Leaderboard is the one </w:t>
      </w:r>
      <w:r w:rsidDel="00000000" w:rsidR="00000000" w:rsidRPr="00000000">
        <w:rPr>
          <w:rFonts w:ascii="Fira Code" w:cs="Fira Code" w:eastAsia="Fira Code" w:hAnsi="Fira Code"/>
          <w:color w:val="0d0d0d"/>
          <w:shd w:fill="d1ecf1" w:val="clear"/>
          <w:rtl w:val="0"/>
        </w:rPr>
        <w:t xml:space="preserve">highlighted in teal(?) / light green (?).</w:t>
      </w:r>
    </w:p>
    <w:p w:rsidR="00000000" w:rsidDel="00000000" w:rsidP="00000000" w:rsidRDefault="00000000" w:rsidRPr="00000000" w14:paraId="0000107F">
      <w:pPr>
        <w:rPr>
          <w:rFonts w:ascii="Fira Code" w:cs="Fira Code" w:eastAsia="Fira Code" w:hAnsi="Fira Code"/>
          <w:color w:val="0d0d0d"/>
          <w:highlight w:val="white"/>
        </w:rPr>
      </w:pPr>
      <w:r w:rsidDel="00000000" w:rsidR="00000000" w:rsidRPr="00000000">
        <w:rPr>
          <w:rFonts w:ascii="Fira Code" w:cs="Fira Code" w:eastAsia="Fira Code" w:hAnsi="Fira Code"/>
          <w:color w:val="0d0d0d"/>
          <w:highlight w:val="white"/>
          <w:rtl w:val="0"/>
        </w:rPr>
        <w:t xml:space="preserve">The Certificate name should be your actual name that you want to appear on your certificate after completing the course. </w:t>
      </w:r>
    </w:p>
    <w:p w:rsidR="00000000" w:rsidDel="00000000" w:rsidP="00000000" w:rsidRDefault="00000000" w:rsidRPr="00000000" w14:paraId="00001080">
      <w:pPr>
        <w:rPr>
          <w:rFonts w:ascii="Fira Code" w:cs="Fira Code" w:eastAsia="Fira Code" w:hAnsi="Fira Code"/>
          <w:color w:val="0d0d0d"/>
          <w:highlight w:val="white"/>
        </w:rPr>
      </w:pPr>
      <w:r w:rsidDel="00000000" w:rsidR="00000000" w:rsidRPr="00000000">
        <w:rPr>
          <w:rFonts w:ascii="Fira Code" w:cs="Fira Code" w:eastAsia="Fira Code" w:hAnsi="Fira Code"/>
          <w:color w:val="0d0d0d"/>
          <w:highlight w:val="white"/>
          <w:rtl w:val="0"/>
        </w:rPr>
        <w:t xml:space="preserve">The "Display on Leaderboard" option indicates whether you want your name to be listed on the course leaderboard.</w:t>
      </w:r>
    </w:p>
    <w:p w:rsidR="00000000" w:rsidDel="00000000" w:rsidP="00000000" w:rsidRDefault="00000000" w:rsidRPr="00000000" w14:paraId="0000108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Fira Code" w:cs="Fira Code" w:eastAsia="Fira Code" w:hAnsi="Fira Code"/>
          <w:color w:val="0d0d0d"/>
          <w:highlight w:val="white"/>
        </w:rPr>
      </w:pPr>
      <w:r w:rsidDel="00000000" w:rsidR="00000000" w:rsidRPr="00000000">
        <w:rPr>
          <w:rFonts w:ascii="Fira Code" w:cs="Fira Code" w:eastAsia="Fira Code" w:hAnsi="Fira Code"/>
          <w:color w:val="0d0d0d"/>
          <w:highlight w:val="white"/>
          <w:rtl w:val="0"/>
        </w:rPr>
        <w:t xml:space="preserve">Question: Is it possible to create external tables in BigQuery using URLs, such as those from the NY Taxi data website?</w:t>
      </w:r>
    </w:p>
    <w:p w:rsidR="00000000" w:rsidDel="00000000" w:rsidP="00000000" w:rsidRDefault="00000000" w:rsidRPr="00000000" w14:paraId="00001082">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rPr>
          <w:rFonts w:ascii="Fira Code" w:cs="Fira Code" w:eastAsia="Fira Code" w:hAnsi="Fira Code"/>
          <w:color w:val="0d0d0d"/>
          <w:highlight w:val="white"/>
        </w:rPr>
      </w:pPr>
      <w:r w:rsidDel="00000000" w:rsidR="00000000" w:rsidRPr="00000000">
        <w:rPr>
          <w:rFonts w:ascii="Fira Code" w:cs="Fira Code" w:eastAsia="Fira Code" w:hAnsi="Fira Code"/>
          <w:color w:val="0d0d0d"/>
          <w:highlight w:val="white"/>
          <w:rtl w:val="0"/>
        </w:rPr>
        <w:t xml:space="preserve">Answer: </w:t>
      </w:r>
      <w:r w:rsidDel="00000000" w:rsidR="00000000" w:rsidRPr="00000000">
        <w:rPr>
          <w:rFonts w:ascii="Fira Code" w:cs="Fira Code" w:eastAsia="Fira Code" w:hAnsi="Fira Code"/>
          <w:color w:val="1d1c1d"/>
          <w:highlight w:val="white"/>
          <w:rtl w:val="0"/>
        </w:rPr>
        <w:t xml:space="preserve">Not really, only Bigtable, Cloud Storage, and Google Drive are supported data stores.</w:t>
      </w:r>
      <w:r w:rsidDel="00000000" w:rsidR="00000000" w:rsidRPr="00000000">
        <w:rPr>
          <w:rtl w:val="0"/>
        </w:rPr>
      </w:r>
    </w:p>
    <w:p w:rsidR="00000000" w:rsidDel="00000000" w:rsidP="00000000" w:rsidRDefault="00000000" w:rsidRPr="00000000" w14:paraId="00001083">
      <w:pPr>
        <w:rPr>
          <w:rFonts w:ascii="Fira Code" w:cs="Fira Code" w:eastAsia="Fira Code" w:hAnsi="Fira Code"/>
          <w:color w:val="0d0d0d"/>
          <w:highlight w:val="white"/>
        </w:rPr>
      </w:pPr>
      <w:r w:rsidDel="00000000" w:rsidR="00000000" w:rsidRPr="00000000">
        <w:rPr>
          <w:rtl w:val="0"/>
        </w:rPr>
      </w:r>
    </w:p>
    <w:p w:rsidR="00000000" w:rsidDel="00000000" w:rsidP="00000000" w:rsidRDefault="00000000" w:rsidRPr="00000000" w14:paraId="00001084">
      <w:pPr>
        <w:rPr>
          <w:rFonts w:ascii="Fira Code" w:cs="Fira Code" w:eastAsia="Fira Code" w:hAnsi="Fira Code"/>
          <w:color w:val="0d0d0d"/>
          <w:highlight w:val="white"/>
        </w:rPr>
      </w:pPr>
      <w:r w:rsidDel="00000000" w:rsidR="00000000" w:rsidRPr="00000000">
        <w:rPr>
          <w:rtl w:val="0"/>
        </w:rPr>
      </w:r>
    </w:p>
    <w:p w:rsidR="00000000" w:rsidDel="00000000" w:rsidP="00000000" w:rsidRDefault="00000000" w:rsidRPr="00000000" w14:paraId="00001085">
      <w:pPr>
        <w:pStyle w:val="Heading1"/>
        <w:rPr>
          <w:rFonts w:ascii="Fira Code" w:cs="Fira Code" w:eastAsia="Fira Code" w:hAnsi="Fira Code"/>
          <w:sz w:val="42"/>
          <w:szCs w:val="42"/>
        </w:rPr>
      </w:pPr>
      <w:bookmarkStart w:colFirst="0" w:colLast="0" w:name="_1dd2yeqgwf9z" w:id="475"/>
      <w:bookmarkEnd w:id="475"/>
      <w:r w:rsidDel="00000000" w:rsidR="00000000" w:rsidRPr="00000000">
        <w:rPr>
          <w:rFonts w:ascii="Fira Code" w:cs="Fira Code" w:eastAsia="Fira Code" w:hAnsi="Fira Code"/>
          <w:sz w:val="42"/>
          <w:szCs w:val="42"/>
          <w:rtl w:val="0"/>
        </w:rPr>
        <w:t xml:space="preserve">Workshop 1 - dlthub</w:t>
        <w:br w:type="textWrapping"/>
      </w:r>
    </w:p>
    <w:p w:rsidR="00000000" w:rsidDel="00000000" w:rsidP="00000000" w:rsidRDefault="00000000" w:rsidRPr="00000000" w14:paraId="00001086">
      <w:pPr>
        <w:pStyle w:val="Heading2"/>
        <w:rPr>
          <w:rFonts w:ascii="Fira Code" w:cs="Fira Code" w:eastAsia="Fira Code" w:hAnsi="Fira Code"/>
        </w:rPr>
      </w:pPr>
      <w:bookmarkStart w:colFirst="0" w:colLast="0" w:name="_chxqfnkvbh9u" w:id="476"/>
      <w:bookmarkEnd w:id="476"/>
      <w:r w:rsidDel="00000000" w:rsidR="00000000" w:rsidRPr="00000000">
        <w:rPr>
          <w:rFonts w:ascii="Fira Code" w:cs="Fira Code" w:eastAsia="Fira Code" w:hAnsi="Fira Code"/>
          <w:rtl w:val="0"/>
        </w:rPr>
        <w:t xml:space="preserve">How do I install the necessary dependencies to run the code?</w:t>
      </w:r>
    </w:p>
    <w:p w:rsidR="00000000" w:rsidDel="00000000" w:rsidP="00000000" w:rsidRDefault="00000000" w:rsidRPr="00000000" w14:paraId="00001087">
      <w:pPr>
        <w:ind w:left="0" w:firstLine="0"/>
        <w:rPr>
          <w:rFonts w:ascii="Fira Code" w:cs="Fira Code" w:eastAsia="Fira Code" w:hAnsi="Fira Code"/>
          <w:sz w:val="26"/>
          <w:szCs w:val="26"/>
        </w:rPr>
      </w:pPr>
      <w:r w:rsidDel="00000000" w:rsidR="00000000" w:rsidRPr="00000000">
        <w:rPr>
          <w:rFonts w:ascii="Fira Code" w:cs="Fira Code" w:eastAsia="Fira Code" w:hAnsi="Fira Code"/>
          <w:rtl w:val="0"/>
        </w:rPr>
        <w:tab/>
      </w:r>
      <w:r w:rsidDel="00000000" w:rsidR="00000000" w:rsidRPr="00000000">
        <w:rPr>
          <w:rFonts w:ascii="Fira Code" w:cs="Fira Code" w:eastAsia="Fira Code" w:hAnsi="Fira Code"/>
          <w:sz w:val="26"/>
          <w:szCs w:val="26"/>
          <w:rtl w:val="0"/>
        </w:rPr>
        <w:t xml:space="preserve">Answer: To run the provided code, ensure that the 'dlt[duckdb]' package is installed. You can do this by executing the provided installation command: !pip install dlt[duckdb]. If you’re doing it locally, be sure to also have duckdb pip installed (even before the duckdb package is loaded).</w:t>
      </w:r>
    </w:p>
    <w:p w:rsidR="00000000" w:rsidDel="00000000" w:rsidP="00000000" w:rsidRDefault="00000000" w:rsidRPr="00000000" w14:paraId="00001088">
      <w:pPr>
        <w:pStyle w:val="Heading2"/>
        <w:rPr>
          <w:rFonts w:ascii="Fira Code" w:cs="Fira Code" w:eastAsia="Fira Code" w:hAnsi="Fira Code"/>
        </w:rPr>
      </w:pPr>
      <w:bookmarkStart w:colFirst="0" w:colLast="0" w:name="_372k8q9tk6kp" w:id="477"/>
      <w:bookmarkEnd w:id="477"/>
      <w:r w:rsidDel="00000000" w:rsidR="00000000" w:rsidRPr="00000000">
        <w:rPr>
          <w:rFonts w:ascii="Fira Code" w:cs="Fira Code" w:eastAsia="Fira Code" w:hAnsi="Fira Code"/>
          <w:rtl w:val="0"/>
        </w:rPr>
        <w:t xml:space="preserve">Other packages needed but not listed</w:t>
      </w:r>
    </w:p>
    <w:p w:rsidR="00000000" w:rsidDel="00000000" w:rsidP="00000000" w:rsidRDefault="00000000" w:rsidRPr="00000000" w14:paraId="00001089">
      <w:pPr>
        <w:rPr>
          <w:rFonts w:ascii="Fira Code" w:cs="Fira Code" w:eastAsia="Fira Code" w:hAnsi="Fira Code"/>
        </w:rPr>
      </w:pPr>
      <w:r w:rsidDel="00000000" w:rsidR="00000000" w:rsidRPr="00000000">
        <w:rPr>
          <w:rFonts w:ascii="Fira Code" w:cs="Fira Code" w:eastAsia="Fira Code" w:hAnsi="Fira Code"/>
          <w:rtl w:val="0"/>
        </w:rPr>
        <w:tab/>
        <w:t xml:space="preserve">If you are running Jupyter Notebook on a fresh new Codespace or in local machine with a new Virtual Environment, you will need this package to run the starter Jupyter Notebook offered by the teacher. Execute this:</w:t>
        <w:br w:type="textWrapping"/>
      </w:r>
    </w:p>
    <w:p w:rsidR="00000000" w:rsidDel="00000000" w:rsidP="00000000" w:rsidRDefault="00000000" w:rsidRPr="00000000" w14:paraId="0000108A">
      <w:pPr>
        <w:ind w:firstLine="720"/>
        <w:rPr>
          <w:rFonts w:ascii="Fira Code" w:cs="Fira Code" w:eastAsia="Fira Code" w:hAnsi="Fira Code"/>
        </w:rPr>
      </w:pPr>
      <w:r w:rsidDel="00000000" w:rsidR="00000000" w:rsidRPr="00000000">
        <w:rPr>
          <w:rFonts w:ascii="Fira Code" w:cs="Fira Code" w:eastAsia="Fira Code" w:hAnsi="Fira Code"/>
          <w:b w:val="1"/>
          <w:rtl w:val="0"/>
        </w:rPr>
        <w:t xml:space="preserve">pip install jupyter</w:t>
      </w:r>
      <w:r w:rsidDel="00000000" w:rsidR="00000000" w:rsidRPr="00000000">
        <w:rPr>
          <w:rFonts w:ascii="Fira Code" w:cs="Fira Code" w:eastAsia="Fira Code" w:hAnsi="Fira Code"/>
          <w:rtl w:val="0"/>
        </w:rPr>
        <w:br w:type="textWrapping"/>
      </w:r>
    </w:p>
    <w:p w:rsidR="00000000" w:rsidDel="00000000" w:rsidP="00000000" w:rsidRDefault="00000000" w:rsidRPr="00000000" w14:paraId="0000108B">
      <w:pPr>
        <w:ind w:left="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108C">
      <w:pPr>
        <w:pStyle w:val="Heading2"/>
        <w:rPr>
          <w:rFonts w:ascii="Fira Code" w:cs="Fira Code" w:eastAsia="Fira Code" w:hAnsi="Fira Code"/>
        </w:rPr>
      </w:pPr>
      <w:bookmarkStart w:colFirst="0" w:colLast="0" w:name="_4h1qc196hwwi" w:id="478"/>
      <w:bookmarkEnd w:id="478"/>
      <w:r w:rsidDel="00000000" w:rsidR="00000000" w:rsidRPr="00000000">
        <w:rPr>
          <w:rFonts w:ascii="Fira Code" w:cs="Fira Code" w:eastAsia="Fira Code" w:hAnsi="Fira Code"/>
          <w:rtl w:val="0"/>
        </w:rPr>
        <w:t xml:space="preserve">How can I use DuckDB In-Memory database with dlt ?</w:t>
      </w:r>
    </w:p>
    <w:tbl>
      <w:tblPr>
        <w:tblStyle w:val="Table11"/>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8D">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import dlt</w:t>
            </w:r>
          </w:p>
          <w:p w:rsidR="00000000" w:rsidDel="00000000" w:rsidP="00000000" w:rsidRDefault="00000000" w:rsidRPr="00000000" w14:paraId="0000108E">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import duckdb</w:t>
              <w:br w:type="textWrapping"/>
              <w:br w:type="textWrapping"/>
              <w:t xml:space="preserve">conn = duckdb.connect()</w:t>
            </w:r>
          </w:p>
          <w:p w:rsidR="00000000" w:rsidDel="00000000" w:rsidP="00000000" w:rsidRDefault="00000000" w:rsidRPr="00000000" w14:paraId="0000108F">
            <w:pPr>
              <w:widowControl w:val="0"/>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1090">
            <w:pPr>
              <w:widowControl w:val="0"/>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1091">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def my_generator_fn():</w:t>
            </w:r>
          </w:p>
          <w:p w:rsidR="00000000" w:rsidDel="00000000" w:rsidP="00000000" w:rsidRDefault="00000000" w:rsidRPr="00000000" w14:paraId="00001092">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implement your generator function</w:t>
            </w:r>
          </w:p>
          <w:p w:rsidR="00000000" w:rsidDel="00000000" w:rsidP="00000000" w:rsidRDefault="00000000" w:rsidRPr="00000000" w14:paraId="00001093">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pass</w:t>
            </w:r>
          </w:p>
          <w:p w:rsidR="00000000" w:rsidDel="00000000" w:rsidP="00000000" w:rsidRDefault="00000000" w:rsidRPr="00000000" w14:paraId="00001094">
            <w:pPr>
              <w:widowControl w:val="0"/>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1095">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pipeline = dlt.pipeline(</w:t>
            </w:r>
          </w:p>
          <w:p w:rsidR="00000000" w:rsidDel="00000000" w:rsidP="00000000" w:rsidRDefault="00000000" w:rsidRPr="00000000" w14:paraId="00001096">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pipeline_name='my_pipeline',</w:t>
            </w:r>
          </w:p>
          <w:p w:rsidR="00000000" w:rsidDel="00000000" w:rsidP="00000000" w:rsidRDefault="00000000" w:rsidRPr="00000000" w14:paraId="00001097">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destination=dlt.destinations.duckdb(conn),</w:t>
            </w:r>
          </w:p>
          <w:p w:rsidR="00000000" w:rsidDel="00000000" w:rsidP="00000000" w:rsidRDefault="00000000" w:rsidRPr="00000000" w14:paraId="00001098">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dataset_name='dlt',</w:t>
            </w:r>
          </w:p>
          <w:p w:rsidR="00000000" w:rsidDel="00000000" w:rsidP="00000000" w:rsidRDefault="00000000" w:rsidRPr="00000000" w14:paraId="00001099">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109A">
            <w:pPr>
              <w:widowControl w:val="0"/>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109B">
            <w:pPr>
              <w:widowControl w:val="0"/>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109C">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pipeline.run(</w:t>
            </w:r>
          </w:p>
          <w:p w:rsidR="00000000" w:rsidDel="00000000" w:rsidP="00000000" w:rsidRDefault="00000000" w:rsidRPr="00000000" w14:paraId="0000109D">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my_generator_fn, </w:t>
            </w:r>
          </w:p>
          <w:p w:rsidR="00000000" w:rsidDel="00000000" w:rsidP="00000000" w:rsidRDefault="00000000" w:rsidRPr="00000000" w14:paraId="0000109E">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table_name='my_table',</w:t>
            </w:r>
          </w:p>
          <w:p w:rsidR="00000000" w:rsidDel="00000000" w:rsidP="00000000" w:rsidRDefault="00000000" w:rsidRPr="00000000" w14:paraId="0000109F">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write_disposition='replace',</w:t>
            </w:r>
          </w:p>
          <w:p w:rsidR="00000000" w:rsidDel="00000000" w:rsidP="00000000" w:rsidRDefault="00000000" w:rsidRPr="00000000" w14:paraId="000010A0">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10A1">
            <w:pPr>
              <w:widowControl w:val="0"/>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10A2">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print(conn.sql("SELECT * FROM dlt.my_table"))</w:t>
            </w:r>
          </w:p>
          <w:p w:rsidR="00000000" w:rsidDel="00000000" w:rsidP="00000000" w:rsidRDefault="00000000" w:rsidRPr="00000000" w14:paraId="000010A3">
            <w:pPr>
              <w:widowControl w:val="0"/>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10A4">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conn.close()</w:t>
            </w:r>
          </w:p>
        </w:tc>
      </w:tr>
    </w:tbl>
    <w:p w:rsidR="00000000" w:rsidDel="00000000" w:rsidP="00000000" w:rsidRDefault="00000000" w:rsidRPr="00000000" w14:paraId="000010A5">
      <w:pPr>
        <w:rPr>
          <w:rFonts w:ascii="Fira Code" w:cs="Fira Code" w:eastAsia="Fira Code" w:hAnsi="Fira Code"/>
        </w:rPr>
      </w:pPr>
      <w:r w:rsidDel="00000000" w:rsidR="00000000" w:rsidRPr="00000000">
        <w:rPr>
          <w:rFonts w:ascii="Fira Code" w:cs="Fira Code" w:eastAsia="Fira Code" w:hAnsi="Fira Code"/>
          <w:rtl w:val="0"/>
        </w:rPr>
        <w:br w:type="textWrapping"/>
        <w:t xml:space="preserve">Alternatively, you can switch to in-file storage with:</w:t>
      </w:r>
    </w:p>
    <w:tbl>
      <w:tblPr>
        <w:tblStyle w:val="Table12"/>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A6">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In-Memory database storage</w:t>
              <w:br w:type="textWrapping"/>
              <w:t xml:space="preserve">conn = duckdb.connect()</w:t>
            </w:r>
          </w:p>
          <w:p w:rsidR="00000000" w:rsidDel="00000000" w:rsidP="00000000" w:rsidRDefault="00000000" w:rsidRPr="00000000" w14:paraId="000010A7">
            <w:pPr>
              <w:widowControl w:val="0"/>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10A8">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File database storage</w:t>
            </w:r>
          </w:p>
          <w:p w:rsidR="00000000" w:rsidDel="00000000" w:rsidP="00000000" w:rsidRDefault="00000000" w:rsidRPr="00000000" w14:paraId="000010A9">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conn = duckdb.connect("/path/to/your/db.duckdb")</w:t>
            </w:r>
          </w:p>
        </w:tc>
      </w:tr>
    </w:tbl>
    <w:p w:rsidR="00000000" w:rsidDel="00000000" w:rsidP="00000000" w:rsidRDefault="00000000" w:rsidRPr="00000000" w14:paraId="000010AA">
      <w:pPr>
        <w:rPr>
          <w:rFonts w:ascii="Fira Code" w:cs="Fira Code" w:eastAsia="Fira Code" w:hAnsi="Fira Code"/>
        </w:rPr>
      </w:pPr>
      <w:r w:rsidDel="00000000" w:rsidR="00000000" w:rsidRPr="00000000">
        <w:rPr>
          <w:rtl w:val="0"/>
        </w:rPr>
      </w:r>
    </w:p>
    <w:p w:rsidR="00000000" w:rsidDel="00000000" w:rsidP="00000000" w:rsidRDefault="00000000" w:rsidRPr="00000000" w14:paraId="000010AB">
      <w:pPr>
        <w:pStyle w:val="Heading2"/>
        <w:rPr>
          <w:rFonts w:ascii="Fira Code" w:cs="Fira Code" w:eastAsia="Fira Code" w:hAnsi="Fira Code"/>
        </w:rPr>
      </w:pPr>
      <w:bookmarkStart w:colFirst="0" w:colLast="0" w:name="_hizogy4bpiq" w:id="479"/>
      <w:bookmarkEnd w:id="479"/>
      <w:r w:rsidDel="00000000" w:rsidR="00000000" w:rsidRPr="00000000">
        <w:rPr>
          <w:rFonts w:ascii="Fira Code" w:cs="Fira Code" w:eastAsia="Fira Code" w:hAnsi="Fira Code"/>
          <w:rtl w:val="0"/>
        </w:rPr>
        <w:t xml:space="preserve">Homework - dlt Exercise 3 - Merge a generator concerns</w:t>
      </w:r>
    </w:p>
    <w:p w:rsidR="00000000" w:rsidDel="00000000" w:rsidP="00000000" w:rsidRDefault="00000000" w:rsidRPr="00000000" w14:paraId="000010AC">
      <w:pPr>
        <w:rPr>
          <w:rFonts w:ascii="Fira Code" w:cs="Fira Code" w:eastAsia="Fira Code" w:hAnsi="Fira Code"/>
          <w:i w:val="1"/>
          <w:shd w:fill="f3f3f3" w:val="clear"/>
        </w:rPr>
      </w:pPr>
      <w:r w:rsidDel="00000000" w:rsidR="00000000" w:rsidRPr="00000000">
        <w:rPr>
          <w:rFonts w:ascii="Fira Code" w:cs="Fira Code" w:eastAsia="Fira Code" w:hAnsi="Fira Code"/>
          <w:i w:val="1"/>
          <w:shd w:fill="f3f3f3" w:val="clear"/>
          <w:rtl w:val="0"/>
        </w:rPr>
        <w:t xml:space="preserve">After loading, you should have a total of 8 records, and ID 3 should have age 33</w:t>
      </w:r>
    </w:p>
    <w:p w:rsidR="00000000" w:rsidDel="00000000" w:rsidP="00000000" w:rsidRDefault="00000000" w:rsidRPr="00000000" w14:paraId="000010AD">
      <w:pPr>
        <w:rPr>
          <w:rFonts w:ascii="Fira Code" w:cs="Fira Code" w:eastAsia="Fira Code" w:hAnsi="Fira Code"/>
          <w:b w:val="1"/>
          <w:i w:val="1"/>
          <w:shd w:fill="f3f3f3" w:val="clear"/>
        </w:rPr>
      </w:pPr>
      <w:r w:rsidDel="00000000" w:rsidR="00000000" w:rsidRPr="00000000">
        <w:rPr>
          <w:rFonts w:ascii="Fira Code" w:cs="Fira Code" w:eastAsia="Fira Code" w:hAnsi="Fira Code"/>
          <w:i w:val="1"/>
          <w:shd w:fill="f3f3f3" w:val="clear"/>
          <w:rtl w:val="0"/>
        </w:rPr>
        <w:t xml:space="preserve">Question: </w:t>
      </w:r>
      <w:r w:rsidDel="00000000" w:rsidR="00000000" w:rsidRPr="00000000">
        <w:rPr>
          <w:rFonts w:ascii="Fira Code" w:cs="Fira Code" w:eastAsia="Fira Code" w:hAnsi="Fira Code"/>
          <w:b w:val="1"/>
          <w:i w:val="1"/>
          <w:shd w:fill="f3f3f3" w:val="clear"/>
          <w:rtl w:val="0"/>
        </w:rPr>
        <w:t xml:space="preserve">Calculate the sum of ages of all the people loaded as described above</w:t>
      </w:r>
    </w:p>
    <w:p w:rsidR="00000000" w:rsidDel="00000000" w:rsidP="00000000" w:rsidRDefault="00000000" w:rsidRPr="00000000" w14:paraId="000010AE">
      <w:pPr>
        <w:rPr>
          <w:rFonts w:ascii="Fira Code" w:cs="Fira Code" w:eastAsia="Fira Code" w:hAnsi="Fira Code"/>
        </w:rPr>
      </w:pPr>
      <w:r w:rsidDel="00000000" w:rsidR="00000000" w:rsidRPr="00000000">
        <w:rPr>
          <w:rFonts w:ascii="Fira Code" w:cs="Fira Code" w:eastAsia="Fira Code" w:hAnsi="Fira Code"/>
          <w:rtl w:val="0"/>
        </w:rPr>
        <w:t xml:space="preserve">The sum of all eight records' respective ages is too big to be in the choices. You need to first filter out the people whose occupation is equal to </w:t>
      </w:r>
      <w:r w:rsidDel="00000000" w:rsidR="00000000" w:rsidRPr="00000000">
        <w:rPr>
          <w:rFonts w:ascii="Fira Code" w:cs="Fira Code" w:eastAsia="Fira Code" w:hAnsi="Fira Code"/>
          <w:i w:val="1"/>
          <w:rtl w:val="0"/>
        </w:rPr>
        <w:t xml:space="preserve">None</w:t>
      </w:r>
      <w:r w:rsidDel="00000000" w:rsidR="00000000" w:rsidRPr="00000000">
        <w:rPr>
          <w:rFonts w:ascii="Fira Code" w:cs="Fira Code" w:eastAsia="Fira Code" w:hAnsi="Fira Code"/>
          <w:rtl w:val="0"/>
        </w:rPr>
        <w:t xml:space="preserve"> in order to get an answer that is close to or present in the given choices. 😃</w:t>
      </w:r>
    </w:p>
    <w:p w:rsidR="00000000" w:rsidDel="00000000" w:rsidP="00000000" w:rsidRDefault="00000000" w:rsidRPr="00000000" w14:paraId="000010AF">
      <w:pPr>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10B0">
      <w:pPr>
        <w:rPr>
          <w:rFonts w:ascii="Fira Code" w:cs="Fira Code" w:eastAsia="Fira Code" w:hAnsi="Fira Code"/>
          <w:b w:val="1"/>
          <w:color w:val="1d1c1d"/>
          <w:sz w:val="23"/>
          <w:szCs w:val="23"/>
          <w:shd w:fill="f8f8f8" w:val="clear"/>
        </w:rPr>
      </w:pPr>
      <w:r w:rsidDel="00000000" w:rsidR="00000000" w:rsidRPr="00000000">
        <w:rPr>
          <w:rFonts w:ascii="Fira Code" w:cs="Fira Code" w:eastAsia="Fira Code" w:hAnsi="Fira Code"/>
        </w:rPr>
        <w:drawing>
          <wp:inline distB="114300" distT="114300" distL="114300" distR="114300">
            <wp:extent cx="215900" cy="215900"/>
            <wp:effectExtent b="0" l="0" r="0" t="0"/>
            <wp:docPr descr=":white_check_mark:" id="75" name="image74.png"/>
            <a:graphic>
              <a:graphicData uri="http://schemas.openxmlformats.org/drawingml/2006/picture">
                <pic:pic>
                  <pic:nvPicPr>
                    <pic:cNvPr descr=":white_check_mark:" id="0" name="image74.png"/>
                    <pic:cNvPicPr preferRelativeResize="0"/>
                  </pic:nvPicPr>
                  <pic:blipFill>
                    <a:blip r:embed="rId286"/>
                    <a:srcRect b="0" l="0" r="0" t="0"/>
                    <a:stretch>
                      <a:fillRect/>
                    </a:stretch>
                  </pic:blipFill>
                  <pic:spPr>
                    <a:xfrm>
                      <a:off x="0" y="0"/>
                      <a:ext cx="215900" cy="215900"/>
                    </a:xfrm>
                    <a:prstGeom prst="rect"/>
                    <a:ln/>
                  </pic:spPr>
                </pic:pic>
              </a:graphicData>
            </a:graphic>
          </wp:inline>
        </w:drawing>
      </w:r>
      <w:r w:rsidDel="00000000" w:rsidR="00000000" w:rsidRPr="00000000">
        <w:rPr>
          <w:rFonts w:ascii="Fira Code" w:cs="Fira Code" w:eastAsia="Fira Code" w:hAnsi="Fira Code"/>
          <w:color w:val="1d1c1d"/>
          <w:sz w:val="23"/>
          <w:szCs w:val="23"/>
          <w:shd w:fill="f8f8f8" w:val="clear"/>
          <w:rtl w:val="0"/>
        </w:rPr>
        <w:t xml:space="preserve"> </w:t>
      </w:r>
      <w:r w:rsidDel="00000000" w:rsidR="00000000" w:rsidRPr="00000000">
        <w:rPr>
          <w:rFonts w:ascii="Fira Code" w:cs="Fira Code" w:eastAsia="Fira Code" w:hAnsi="Fira Code"/>
          <w:b w:val="1"/>
          <w:color w:val="1d1c1d"/>
          <w:sz w:val="23"/>
          <w:szCs w:val="23"/>
          <w:shd w:fill="f8f8f8" w:val="clear"/>
          <w:rtl w:val="0"/>
        </w:rPr>
        <w:t xml:space="preserve">FIXED = use a raw string and keep the file:/// at the start of your file path </w:t>
      </w:r>
      <w:r w:rsidDel="00000000" w:rsidR="00000000" w:rsidRPr="00000000">
        <w:rPr>
          <w:rFonts w:ascii="Fira Code" w:cs="Fira Code" w:eastAsia="Fira Code" w:hAnsi="Fira Code"/>
          <w:b w:val="1"/>
          <w:color w:val="1d1c1d"/>
          <w:sz w:val="23"/>
          <w:szCs w:val="23"/>
          <w:shd w:fill="f8f8f8" w:val="clear"/>
        </w:rPr>
        <w:drawing>
          <wp:inline distB="114300" distT="114300" distL="114300" distR="114300">
            <wp:extent cx="215900" cy="215900"/>
            <wp:effectExtent b="0" l="0" r="0" t="0"/>
            <wp:docPr descr=":slightly_smiling_face:" id="60" name="image60.png"/>
            <a:graphic>
              <a:graphicData uri="http://schemas.openxmlformats.org/drawingml/2006/picture">
                <pic:pic>
                  <pic:nvPicPr>
                    <pic:cNvPr descr=":slightly_smiling_face:" id="0" name="image60.png"/>
                    <pic:cNvPicPr preferRelativeResize="0"/>
                  </pic:nvPicPr>
                  <pic:blipFill>
                    <a:blip r:embed="rId287"/>
                    <a:srcRect b="0" l="0" r="0" t="0"/>
                    <a:stretch>
                      <a:fillRect/>
                    </a:stretch>
                  </pic:blipFill>
                  <pic:spPr>
                    <a:xfrm>
                      <a:off x="0" y="0"/>
                      <a:ext cx="215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10B1">
      <w:pPr>
        <w:rPr>
          <w:rFonts w:ascii="Fira Code" w:cs="Fira Code" w:eastAsia="Fira Code" w:hAnsi="Fira Code"/>
          <w:color w:val="1d1c1d"/>
          <w:sz w:val="23"/>
          <w:szCs w:val="23"/>
          <w:shd w:fill="f8f8f8" w:val="clear"/>
        </w:rPr>
      </w:pPr>
      <w:r w:rsidDel="00000000" w:rsidR="00000000" w:rsidRPr="00000000">
        <w:rPr>
          <w:rFonts w:ascii="Fira Code" w:cs="Fira Code" w:eastAsia="Fira Code" w:hAnsi="Fira Code"/>
          <w:b w:val="1"/>
          <w:color w:val="1d1c1d"/>
          <w:sz w:val="23"/>
          <w:szCs w:val="23"/>
          <w:shd w:fill="f8f8f8" w:val="clear"/>
        </w:rPr>
        <w:drawing>
          <wp:inline distB="114300" distT="114300" distL="114300" distR="114300">
            <wp:extent cx="215900" cy="215900"/>
            <wp:effectExtent b="0" l="0" r="0" t="0"/>
            <wp:docPr descr=":bangbang:" id="76" name="image78.png"/>
            <a:graphic>
              <a:graphicData uri="http://schemas.openxmlformats.org/drawingml/2006/picture">
                <pic:pic>
                  <pic:nvPicPr>
                    <pic:cNvPr descr=":bangbang:" id="0" name="image78.png"/>
                    <pic:cNvPicPr preferRelativeResize="0"/>
                  </pic:nvPicPr>
                  <pic:blipFill>
                    <a:blip r:embed="rId288"/>
                    <a:srcRect b="0" l="0" r="0" t="0"/>
                    <a:stretch>
                      <a:fillRect/>
                    </a:stretch>
                  </pic:blipFill>
                  <pic:spPr>
                    <a:xfrm>
                      <a:off x="0" y="0"/>
                      <a:ext cx="215900" cy="215900"/>
                    </a:xfrm>
                    <a:prstGeom prst="rect"/>
                    <a:ln/>
                  </pic:spPr>
                </pic:pic>
              </a:graphicData>
            </a:graphic>
          </wp:inline>
        </w:drawing>
      </w:r>
      <w:r w:rsidDel="00000000" w:rsidR="00000000" w:rsidRPr="00000000">
        <w:rPr>
          <w:rFonts w:ascii="Fira Code" w:cs="Fira Code" w:eastAsia="Fira Code" w:hAnsi="Fira Code"/>
          <w:color w:val="1d1c1d"/>
          <w:sz w:val="23"/>
          <w:szCs w:val="23"/>
          <w:shd w:fill="f8f8f8" w:val="clear"/>
          <w:rtl w:val="0"/>
        </w:rPr>
        <w:t xml:space="preserve">I'm having an issue with the dlt workshop notebook. The 'Load to Parquet file' section specifically. No matter what I change the file path to, it's still saving the dlt files directly to my C drive. </w:t>
      </w:r>
    </w:p>
    <w:p w:rsidR="00000000" w:rsidDel="00000000" w:rsidP="00000000" w:rsidRDefault="00000000" w:rsidRPr="00000000" w14:paraId="000010B2">
      <w:pPr>
        <w:spacing w:after="0" w:line="240" w:lineRule="auto"/>
        <w:rPr>
          <w:rFonts w:ascii="Fira Code" w:cs="Fira Code" w:eastAsia="Fira Code" w:hAnsi="Fira Code"/>
          <w:color w:val="1d1c1d"/>
          <w:sz w:val="22"/>
          <w:szCs w:val="22"/>
        </w:rPr>
      </w:pPr>
      <w:r w:rsidDel="00000000" w:rsidR="00000000" w:rsidRPr="00000000">
        <w:rPr>
          <w:rFonts w:ascii="Fira Code" w:cs="Fira Code" w:eastAsia="Fira Code" w:hAnsi="Fira Code"/>
          <w:color w:val="1d1c1d"/>
          <w:sz w:val="22"/>
          <w:szCs w:val="22"/>
          <w:rtl w:val="0"/>
        </w:rPr>
        <w:t xml:space="preserve"># Set the bucket_url. We can also use a local folder</w:t>
      </w:r>
    </w:p>
    <w:p w:rsidR="00000000" w:rsidDel="00000000" w:rsidP="00000000" w:rsidRDefault="00000000" w:rsidRPr="00000000" w14:paraId="000010B3">
      <w:pPr>
        <w:spacing w:after="0" w:line="240" w:lineRule="auto"/>
        <w:rPr>
          <w:rFonts w:ascii="Fira Code" w:cs="Fira Code" w:eastAsia="Fira Code" w:hAnsi="Fira Code"/>
          <w:color w:val="1d1c1d"/>
          <w:sz w:val="22"/>
          <w:szCs w:val="22"/>
          <w:highlight w:val="red"/>
        </w:rPr>
      </w:pPr>
      <w:r w:rsidDel="00000000" w:rsidR="00000000" w:rsidRPr="00000000">
        <w:rPr>
          <w:rFonts w:ascii="Fira Code" w:cs="Fira Code" w:eastAsia="Fira Code" w:hAnsi="Fira Code"/>
          <w:color w:val="1d1c1d"/>
          <w:sz w:val="22"/>
          <w:szCs w:val="22"/>
          <w:rtl w:val="0"/>
        </w:rPr>
        <w:t xml:space="preserve">os.environ['DESTINATION__FILESYSTEM__BUCKET_URL'] = </w:t>
      </w:r>
      <w:r w:rsidDel="00000000" w:rsidR="00000000" w:rsidRPr="00000000">
        <w:rPr>
          <w:rFonts w:ascii="Fira Code" w:cs="Fira Code" w:eastAsia="Fira Code" w:hAnsi="Fira Code"/>
          <w:color w:val="1d1c1d"/>
          <w:sz w:val="22"/>
          <w:szCs w:val="22"/>
          <w:highlight w:val="red"/>
          <w:rtl w:val="0"/>
        </w:rPr>
        <w:t xml:space="preserve">r'file:///content/.dlt/my_folder'</w:t>
      </w:r>
    </w:p>
    <w:p w:rsidR="00000000" w:rsidDel="00000000" w:rsidP="00000000" w:rsidRDefault="00000000" w:rsidRPr="00000000" w14:paraId="000010B4">
      <w:pPr>
        <w:spacing w:after="0" w:line="240" w:lineRule="auto"/>
        <w:rPr>
          <w:rFonts w:ascii="Fira Code" w:cs="Fira Code" w:eastAsia="Fira Code" w:hAnsi="Fira Code"/>
          <w:color w:val="1d1c1d"/>
          <w:sz w:val="22"/>
          <w:szCs w:val="22"/>
        </w:rPr>
      </w:pPr>
      <w:r w:rsidDel="00000000" w:rsidR="00000000" w:rsidRPr="00000000">
        <w:rPr>
          <w:rFonts w:ascii="Fira Code" w:cs="Fira Code" w:eastAsia="Fira Code" w:hAnsi="Fira Code"/>
          <w:color w:val="1d1c1d"/>
          <w:sz w:val="22"/>
          <w:szCs w:val="22"/>
          <w:rtl w:val="0"/>
        </w:rPr>
        <w:t xml:space="preserve">url = "</w:t>
      </w:r>
      <w:hyperlink r:id="rId289">
        <w:r w:rsidDel="00000000" w:rsidR="00000000" w:rsidRPr="00000000">
          <w:rPr>
            <w:rFonts w:ascii="Fira Code" w:cs="Fira Code" w:eastAsia="Fira Code" w:hAnsi="Fira Code"/>
            <w:color w:val="1155cc"/>
            <w:sz w:val="22"/>
            <w:szCs w:val="22"/>
            <w:rtl w:val="0"/>
          </w:rPr>
          <w:t xml:space="preserve">https://storage.googleapis.com/dtc_zoomcamp_api/yellow_tripdata_2009-06.jsonl</w:t>
        </w:r>
      </w:hyperlink>
      <w:r w:rsidDel="00000000" w:rsidR="00000000" w:rsidRPr="00000000">
        <w:rPr>
          <w:rFonts w:ascii="Fira Code" w:cs="Fira Code" w:eastAsia="Fira Code" w:hAnsi="Fira Code"/>
          <w:color w:val="1d1c1d"/>
          <w:sz w:val="22"/>
          <w:szCs w:val="22"/>
          <w:rtl w:val="0"/>
        </w:rPr>
        <w:t xml:space="preserve">"</w:t>
      </w:r>
    </w:p>
    <w:p w:rsidR="00000000" w:rsidDel="00000000" w:rsidP="00000000" w:rsidRDefault="00000000" w:rsidRPr="00000000" w14:paraId="000010B5">
      <w:pPr>
        <w:spacing w:after="0" w:line="240" w:lineRule="auto"/>
        <w:rPr>
          <w:rFonts w:ascii="Fira Code" w:cs="Fira Code" w:eastAsia="Fira Code" w:hAnsi="Fira Code"/>
          <w:color w:val="1d1c1d"/>
          <w:sz w:val="22"/>
          <w:szCs w:val="22"/>
        </w:rPr>
      </w:pPr>
      <w:r w:rsidDel="00000000" w:rsidR="00000000" w:rsidRPr="00000000">
        <w:rPr>
          <w:rFonts w:ascii="Fira Code" w:cs="Fira Code" w:eastAsia="Fira Code" w:hAnsi="Fira Code"/>
          <w:color w:val="1d1c1d"/>
          <w:sz w:val="22"/>
          <w:szCs w:val="22"/>
          <w:rtl w:val="0"/>
        </w:rPr>
        <w:t xml:space="preserve"># Define your pipeline</w:t>
      </w:r>
    </w:p>
    <w:p w:rsidR="00000000" w:rsidDel="00000000" w:rsidP="00000000" w:rsidRDefault="00000000" w:rsidRPr="00000000" w14:paraId="000010B6">
      <w:pPr>
        <w:spacing w:after="0" w:line="240" w:lineRule="auto"/>
        <w:rPr>
          <w:rFonts w:ascii="Fira Code" w:cs="Fira Code" w:eastAsia="Fira Code" w:hAnsi="Fira Code"/>
          <w:color w:val="1d1c1d"/>
          <w:sz w:val="22"/>
          <w:szCs w:val="22"/>
        </w:rPr>
      </w:pPr>
      <w:r w:rsidDel="00000000" w:rsidR="00000000" w:rsidRPr="00000000">
        <w:rPr>
          <w:rFonts w:ascii="Fira Code" w:cs="Fira Code" w:eastAsia="Fira Code" w:hAnsi="Fira Code"/>
          <w:color w:val="1d1c1d"/>
          <w:sz w:val="22"/>
          <w:szCs w:val="22"/>
          <w:rtl w:val="0"/>
        </w:rPr>
        <w:t xml:space="preserve">pipeline = dlt.pipeline(</w:t>
      </w:r>
    </w:p>
    <w:p w:rsidR="00000000" w:rsidDel="00000000" w:rsidP="00000000" w:rsidRDefault="00000000" w:rsidRPr="00000000" w14:paraId="000010B7">
      <w:pPr>
        <w:spacing w:after="0" w:line="240" w:lineRule="auto"/>
        <w:rPr>
          <w:rFonts w:ascii="Fira Code" w:cs="Fira Code" w:eastAsia="Fira Code" w:hAnsi="Fira Code"/>
          <w:color w:val="1d1c1d"/>
          <w:sz w:val="22"/>
          <w:szCs w:val="22"/>
        </w:rPr>
      </w:pPr>
      <w:r w:rsidDel="00000000" w:rsidR="00000000" w:rsidRPr="00000000">
        <w:rPr>
          <w:rFonts w:ascii="Fira Code" w:cs="Fira Code" w:eastAsia="Fira Code" w:hAnsi="Fira Code"/>
          <w:color w:val="1d1c1d"/>
          <w:sz w:val="22"/>
          <w:szCs w:val="22"/>
          <w:rtl w:val="0"/>
        </w:rPr>
        <w:t xml:space="preserve">    pipeline_name='my_pipeline',</w:t>
      </w:r>
    </w:p>
    <w:p w:rsidR="00000000" w:rsidDel="00000000" w:rsidP="00000000" w:rsidRDefault="00000000" w:rsidRPr="00000000" w14:paraId="000010B8">
      <w:pPr>
        <w:spacing w:after="0" w:line="240" w:lineRule="auto"/>
        <w:rPr>
          <w:rFonts w:ascii="Fira Code" w:cs="Fira Code" w:eastAsia="Fira Code" w:hAnsi="Fira Code"/>
          <w:color w:val="1d1c1d"/>
          <w:sz w:val="22"/>
          <w:szCs w:val="22"/>
        </w:rPr>
      </w:pPr>
      <w:r w:rsidDel="00000000" w:rsidR="00000000" w:rsidRPr="00000000">
        <w:rPr>
          <w:rFonts w:ascii="Fira Code" w:cs="Fira Code" w:eastAsia="Fira Code" w:hAnsi="Fira Code"/>
          <w:color w:val="1d1c1d"/>
          <w:sz w:val="22"/>
          <w:szCs w:val="22"/>
          <w:rtl w:val="0"/>
        </w:rPr>
        <w:t xml:space="preserve">    destination='filesystem',</w:t>
      </w:r>
    </w:p>
    <w:p w:rsidR="00000000" w:rsidDel="00000000" w:rsidP="00000000" w:rsidRDefault="00000000" w:rsidRPr="00000000" w14:paraId="000010B9">
      <w:pPr>
        <w:spacing w:after="0" w:line="240" w:lineRule="auto"/>
        <w:rPr>
          <w:rFonts w:ascii="Fira Code" w:cs="Fira Code" w:eastAsia="Fira Code" w:hAnsi="Fira Code"/>
          <w:color w:val="1d1c1d"/>
          <w:sz w:val="22"/>
          <w:szCs w:val="22"/>
        </w:rPr>
      </w:pPr>
      <w:r w:rsidDel="00000000" w:rsidR="00000000" w:rsidRPr="00000000">
        <w:rPr>
          <w:rFonts w:ascii="Fira Code" w:cs="Fira Code" w:eastAsia="Fira Code" w:hAnsi="Fira Code"/>
          <w:color w:val="1d1c1d"/>
          <w:sz w:val="22"/>
          <w:szCs w:val="22"/>
          <w:rtl w:val="0"/>
        </w:rPr>
        <w:t xml:space="preserve">    dataset_name='mydata'</w:t>
      </w:r>
    </w:p>
    <w:p w:rsidR="00000000" w:rsidDel="00000000" w:rsidP="00000000" w:rsidRDefault="00000000" w:rsidRPr="00000000" w14:paraId="000010BA">
      <w:pPr>
        <w:spacing w:after="0" w:line="240" w:lineRule="auto"/>
        <w:rPr>
          <w:rFonts w:ascii="Fira Code" w:cs="Fira Code" w:eastAsia="Fira Code" w:hAnsi="Fira Code"/>
          <w:color w:val="1d1c1d"/>
          <w:sz w:val="22"/>
          <w:szCs w:val="22"/>
        </w:rPr>
      </w:pPr>
      <w:r w:rsidDel="00000000" w:rsidR="00000000" w:rsidRPr="00000000">
        <w:rPr>
          <w:rFonts w:ascii="Fira Code" w:cs="Fira Code" w:eastAsia="Fira Code" w:hAnsi="Fira Code"/>
          <w:color w:val="1d1c1d"/>
          <w:sz w:val="22"/>
          <w:szCs w:val="22"/>
          <w:rtl w:val="0"/>
        </w:rPr>
        <w:t xml:space="preserve">)</w:t>
      </w:r>
    </w:p>
    <w:p w:rsidR="00000000" w:rsidDel="00000000" w:rsidP="00000000" w:rsidRDefault="00000000" w:rsidRPr="00000000" w14:paraId="000010BB">
      <w:pPr>
        <w:spacing w:after="0" w:line="240" w:lineRule="auto"/>
        <w:rPr>
          <w:rFonts w:ascii="Fira Code" w:cs="Fira Code" w:eastAsia="Fira Code" w:hAnsi="Fira Code"/>
          <w:color w:val="1d1c1d"/>
          <w:sz w:val="22"/>
          <w:szCs w:val="22"/>
        </w:rPr>
      </w:pPr>
      <w:r w:rsidDel="00000000" w:rsidR="00000000" w:rsidRPr="00000000">
        <w:rPr>
          <w:rFonts w:ascii="Fira Code" w:cs="Fira Code" w:eastAsia="Fira Code" w:hAnsi="Fira Code"/>
          <w:color w:val="1d1c1d"/>
          <w:sz w:val="22"/>
          <w:szCs w:val="22"/>
          <w:rtl w:val="0"/>
        </w:rPr>
        <w:t xml:space="preserve"># Run the pipeline with the generator we created earlier.</w:t>
      </w:r>
    </w:p>
    <w:p w:rsidR="00000000" w:rsidDel="00000000" w:rsidP="00000000" w:rsidRDefault="00000000" w:rsidRPr="00000000" w14:paraId="000010BC">
      <w:pPr>
        <w:spacing w:after="0" w:line="240" w:lineRule="auto"/>
        <w:rPr>
          <w:rFonts w:ascii="Fira Code" w:cs="Fira Code" w:eastAsia="Fira Code" w:hAnsi="Fira Code"/>
          <w:color w:val="1d1c1d"/>
          <w:sz w:val="22"/>
          <w:szCs w:val="22"/>
        </w:rPr>
      </w:pPr>
      <w:r w:rsidDel="00000000" w:rsidR="00000000" w:rsidRPr="00000000">
        <w:rPr>
          <w:rFonts w:ascii="Fira Code" w:cs="Fira Code" w:eastAsia="Fira Code" w:hAnsi="Fira Code"/>
          <w:color w:val="1d1c1d"/>
          <w:sz w:val="22"/>
          <w:szCs w:val="22"/>
          <w:rtl w:val="0"/>
        </w:rPr>
        <w:t xml:space="preserve">load_info = pipeline.run(stream_download_jsonl(url), table_name="users", loader_file_format="parquet")</w:t>
      </w:r>
    </w:p>
    <w:p w:rsidR="00000000" w:rsidDel="00000000" w:rsidP="00000000" w:rsidRDefault="00000000" w:rsidRPr="00000000" w14:paraId="000010BD">
      <w:pPr>
        <w:spacing w:after="0" w:line="240" w:lineRule="auto"/>
        <w:rPr>
          <w:rFonts w:ascii="Fira Code" w:cs="Fira Code" w:eastAsia="Fira Code" w:hAnsi="Fira Code"/>
          <w:color w:val="1d1c1d"/>
          <w:sz w:val="22"/>
          <w:szCs w:val="22"/>
        </w:rPr>
      </w:pPr>
      <w:r w:rsidDel="00000000" w:rsidR="00000000" w:rsidRPr="00000000">
        <w:rPr>
          <w:rtl w:val="0"/>
        </w:rPr>
      </w:r>
    </w:p>
    <w:p w:rsidR="00000000" w:rsidDel="00000000" w:rsidP="00000000" w:rsidRDefault="00000000" w:rsidRPr="00000000" w14:paraId="000010BE">
      <w:pPr>
        <w:spacing w:after="0" w:line="240" w:lineRule="auto"/>
        <w:rPr>
          <w:rFonts w:ascii="Fira Code" w:cs="Fira Code" w:eastAsia="Fira Code" w:hAnsi="Fira Code"/>
          <w:color w:val="1d1c1d"/>
          <w:sz w:val="22"/>
          <w:szCs w:val="22"/>
        </w:rPr>
      </w:pPr>
      <w:r w:rsidDel="00000000" w:rsidR="00000000" w:rsidRPr="00000000">
        <w:rPr>
          <w:rFonts w:ascii="Fira Code" w:cs="Fira Code" w:eastAsia="Fira Code" w:hAnsi="Fira Code"/>
          <w:color w:val="1d1c1d"/>
          <w:sz w:val="22"/>
          <w:szCs w:val="22"/>
          <w:rtl w:val="0"/>
        </w:rPr>
        <w:t xml:space="preserve">print(load_info)</w:t>
      </w:r>
    </w:p>
    <w:p w:rsidR="00000000" w:rsidDel="00000000" w:rsidP="00000000" w:rsidRDefault="00000000" w:rsidRPr="00000000" w14:paraId="000010BF">
      <w:pPr>
        <w:spacing w:after="0" w:line="240" w:lineRule="auto"/>
        <w:rPr>
          <w:rFonts w:ascii="Fira Code" w:cs="Fira Code" w:eastAsia="Fira Code" w:hAnsi="Fira Code"/>
          <w:color w:val="1d1c1d"/>
          <w:sz w:val="22"/>
          <w:szCs w:val="22"/>
        </w:rPr>
      </w:pPr>
      <w:r w:rsidDel="00000000" w:rsidR="00000000" w:rsidRPr="00000000">
        <w:rPr>
          <w:rtl w:val="0"/>
        </w:rPr>
      </w:r>
    </w:p>
    <w:p w:rsidR="00000000" w:rsidDel="00000000" w:rsidP="00000000" w:rsidRDefault="00000000" w:rsidRPr="00000000" w14:paraId="000010C0">
      <w:pPr>
        <w:spacing w:after="0" w:line="240" w:lineRule="auto"/>
        <w:rPr>
          <w:rFonts w:ascii="Fira Code" w:cs="Fira Code" w:eastAsia="Fira Code" w:hAnsi="Fira Code"/>
          <w:color w:val="1d1c1d"/>
          <w:sz w:val="22"/>
          <w:szCs w:val="22"/>
        </w:rPr>
      </w:pPr>
      <w:r w:rsidDel="00000000" w:rsidR="00000000" w:rsidRPr="00000000">
        <w:rPr>
          <w:rFonts w:ascii="Fira Code" w:cs="Fira Code" w:eastAsia="Fira Code" w:hAnsi="Fira Code"/>
          <w:color w:val="1d1c1d"/>
          <w:sz w:val="22"/>
          <w:szCs w:val="22"/>
          <w:rtl w:val="0"/>
        </w:rPr>
        <w:t xml:space="preserve"># Get a list of all Parquet files in the specified folder</w:t>
      </w:r>
    </w:p>
    <w:p w:rsidR="00000000" w:rsidDel="00000000" w:rsidP="00000000" w:rsidRDefault="00000000" w:rsidRPr="00000000" w14:paraId="000010C1">
      <w:pPr>
        <w:spacing w:after="0" w:line="240" w:lineRule="auto"/>
        <w:rPr>
          <w:rFonts w:ascii="Fira Code" w:cs="Fira Code" w:eastAsia="Fira Code" w:hAnsi="Fira Code"/>
          <w:color w:val="1d1c1d"/>
          <w:sz w:val="22"/>
          <w:szCs w:val="22"/>
        </w:rPr>
      </w:pPr>
      <w:r w:rsidDel="00000000" w:rsidR="00000000" w:rsidRPr="00000000">
        <w:rPr>
          <w:rFonts w:ascii="Fira Code" w:cs="Fira Code" w:eastAsia="Fira Code" w:hAnsi="Fira Code"/>
          <w:color w:val="1d1c1d"/>
          <w:sz w:val="22"/>
          <w:szCs w:val="22"/>
          <w:rtl w:val="0"/>
        </w:rPr>
        <w:t xml:space="preserve">parquet_files = glob.glob('/content/.dlt/my_folder/mydata/users/*.parquet')</w:t>
      </w:r>
    </w:p>
    <w:p w:rsidR="00000000" w:rsidDel="00000000" w:rsidP="00000000" w:rsidRDefault="00000000" w:rsidRPr="00000000" w14:paraId="000010C2">
      <w:pPr>
        <w:spacing w:after="0" w:line="240" w:lineRule="auto"/>
        <w:rPr>
          <w:rFonts w:ascii="Fira Code" w:cs="Fira Code" w:eastAsia="Fira Code" w:hAnsi="Fira Code"/>
          <w:color w:val="1d1c1d"/>
          <w:sz w:val="22"/>
          <w:szCs w:val="22"/>
        </w:rPr>
      </w:pPr>
      <w:r w:rsidDel="00000000" w:rsidR="00000000" w:rsidRPr="00000000">
        <w:rPr>
          <w:rtl w:val="0"/>
        </w:rPr>
      </w:r>
    </w:p>
    <w:p w:rsidR="00000000" w:rsidDel="00000000" w:rsidP="00000000" w:rsidRDefault="00000000" w:rsidRPr="00000000" w14:paraId="000010C3">
      <w:pPr>
        <w:spacing w:after="0" w:line="240" w:lineRule="auto"/>
        <w:rPr>
          <w:rFonts w:ascii="Fira Code" w:cs="Fira Code" w:eastAsia="Fira Code" w:hAnsi="Fira Code"/>
          <w:color w:val="1d1c1d"/>
          <w:sz w:val="22"/>
          <w:szCs w:val="22"/>
        </w:rPr>
      </w:pPr>
      <w:r w:rsidDel="00000000" w:rsidR="00000000" w:rsidRPr="00000000">
        <w:rPr>
          <w:rFonts w:ascii="Fira Code" w:cs="Fira Code" w:eastAsia="Fira Code" w:hAnsi="Fira Code"/>
          <w:color w:val="1d1c1d"/>
          <w:sz w:val="22"/>
          <w:szCs w:val="22"/>
          <w:rtl w:val="0"/>
        </w:rPr>
        <w:t xml:space="preserve"># show parquet files</w:t>
      </w:r>
    </w:p>
    <w:p w:rsidR="00000000" w:rsidDel="00000000" w:rsidP="00000000" w:rsidRDefault="00000000" w:rsidRPr="00000000" w14:paraId="000010C4">
      <w:pPr>
        <w:spacing w:after="0" w:line="240" w:lineRule="auto"/>
        <w:rPr>
          <w:rFonts w:ascii="Fira Code" w:cs="Fira Code" w:eastAsia="Fira Code" w:hAnsi="Fira Code"/>
          <w:color w:val="1d1c1d"/>
          <w:sz w:val="22"/>
          <w:szCs w:val="22"/>
        </w:rPr>
      </w:pPr>
      <w:r w:rsidDel="00000000" w:rsidR="00000000" w:rsidRPr="00000000">
        <w:rPr>
          <w:rFonts w:ascii="Fira Code" w:cs="Fira Code" w:eastAsia="Fira Code" w:hAnsi="Fira Code"/>
          <w:color w:val="1d1c1d"/>
          <w:sz w:val="22"/>
          <w:szCs w:val="22"/>
          <w:rtl w:val="0"/>
        </w:rPr>
        <w:t xml:space="preserve">for file in parquet_files:</w:t>
      </w:r>
    </w:p>
    <w:p w:rsidR="00000000" w:rsidDel="00000000" w:rsidP="00000000" w:rsidRDefault="00000000" w:rsidRPr="00000000" w14:paraId="000010C5">
      <w:pPr>
        <w:spacing w:after="0" w:line="240" w:lineRule="auto"/>
        <w:rPr>
          <w:rFonts w:ascii="Fira Code" w:cs="Fira Code" w:eastAsia="Fira Code" w:hAnsi="Fira Code"/>
          <w:sz w:val="28"/>
          <w:szCs w:val="28"/>
        </w:rPr>
      </w:pPr>
      <w:r w:rsidDel="00000000" w:rsidR="00000000" w:rsidRPr="00000000">
        <w:rPr>
          <w:rFonts w:ascii="Fira Code" w:cs="Fira Code" w:eastAsia="Fira Code" w:hAnsi="Fira Code"/>
          <w:color w:val="1d1c1d"/>
          <w:sz w:val="22"/>
          <w:szCs w:val="22"/>
          <w:rtl w:val="0"/>
        </w:rPr>
        <w:t xml:space="preserve">  print(file)</w:t>
      </w:r>
      <w:r w:rsidDel="00000000" w:rsidR="00000000" w:rsidRPr="00000000">
        <w:rPr>
          <w:rtl w:val="0"/>
        </w:rPr>
      </w:r>
    </w:p>
    <w:p w:rsidR="00000000" w:rsidDel="00000000" w:rsidP="00000000" w:rsidRDefault="00000000" w:rsidRPr="00000000" w14:paraId="000010C6">
      <w:pPr>
        <w:rPr>
          <w:rFonts w:ascii="Fira Code" w:cs="Fira Code" w:eastAsia="Fira Code" w:hAnsi="Fira Code"/>
        </w:rPr>
      </w:pPr>
      <w:r w:rsidDel="00000000" w:rsidR="00000000" w:rsidRPr="00000000">
        <w:rPr>
          <w:rtl w:val="0"/>
        </w:rPr>
      </w:r>
    </w:p>
    <w:p w:rsidR="00000000" w:rsidDel="00000000" w:rsidP="00000000" w:rsidRDefault="00000000" w:rsidRPr="00000000" w14:paraId="000010C7">
      <w:pPr>
        <w:pStyle w:val="Heading1"/>
        <w:rPr>
          <w:rFonts w:ascii="Fira Code" w:cs="Fira Code" w:eastAsia="Fira Code" w:hAnsi="Fira Code"/>
          <w:sz w:val="42"/>
          <w:szCs w:val="42"/>
        </w:rPr>
      </w:pPr>
      <w:bookmarkStart w:colFirst="0" w:colLast="0" w:name="_k33di6ubq4o0" w:id="480"/>
      <w:bookmarkEnd w:id="480"/>
      <w:r w:rsidDel="00000000" w:rsidR="00000000" w:rsidRPr="00000000">
        <w:rPr>
          <w:rFonts w:ascii="Fira Code" w:cs="Fira Code" w:eastAsia="Fira Code" w:hAnsi="Fira Code"/>
          <w:sz w:val="42"/>
          <w:szCs w:val="42"/>
          <w:rtl w:val="0"/>
        </w:rPr>
        <w:t xml:space="preserve">Workshop 2 - RisingWave</w:t>
      </w:r>
    </w:p>
    <w:p w:rsidR="00000000" w:rsidDel="00000000" w:rsidP="00000000" w:rsidRDefault="00000000" w:rsidRPr="00000000" w14:paraId="000010C8">
      <w:pPr>
        <w:rPr>
          <w:rFonts w:ascii="Fira Code" w:cs="Fira Code" w:eastAsia="Fira Code" w:hAnsi="Fira Code"/>
        </w:rPr>
      </w:pPr>
      <w:r w:rsidDel="00000000" w:rsidR="00000000" w:rsidRPr="00000000">
        <w:rPr>
          <w:rtl w:val="0"/>
        </w:rPr>
      </w:r>
    </w:p>
    <w:p w:rsidR="00000000" w:rsidDel="00000000" w:rsidP="00000000" w:rsidRDefault="00000000" w:rsidRPr="00000000" w14:paraId="000010C9">
      <w:pPr>
        <w:pStyle w:val="Heading2"/>
        <w:rPr>
          <w:rFonts w:ascii="Fira Code" w:cs="Fira Code" w:eastAsia="Fira Code" w:hAnsi="Fira Code"/>
        </w:rPr>
      </w:pPr>
      <w:bookmarkStart w:colFirst="0" w:colLast="0" w:name="_1apwb65ccwdf" w:id="481"/>
      <w:bookmarkEnd w:id="481"/>
      <w:r w:rsidDel="00000000" w:rsidR="00000000" w:rsidRPr="00000000">
        <w:rPr>
          <w:rFonts w:ascii="Fira Code" w:cs="Fira Code" w:eastAsia="Fira Code" w:hAnsi="Fira Code"/>
          <w:rtl w:val="0"/>
        </w:rPr>
        <w:t xml:space="preserve">command.sh Error - source: no such file or directory: command.sh</w:t>
      </w:r>
    </w:p>
    <w:p w:rsidR="00000000" w:rsidDel="00000000" w:rsidP="00000000" w:rsidRDefault="00000000" w:rsidRPr="00000000" w14:paraId="000010CA">
      <w:pPr>
        <w:rPr>
          <w:rFonts w:ascii="Fira Code" w:cs="Fira Code" w:eastAsia="Fira Code" w:hAnsi="Fira Code"/>
        </w:rPr>
      </w:pPr>
      <w:r w:rsidDel="00000000" w:rsidR="00000000" w:rsidRPr="00000000">
        <w:rPr>
          <w:rFonts w:ascii="Fira Code" w:cs="Fira Code" w:eastAsia="Fira Code" w:hAnsi="Fira Code"/>
          <w:rtl w:val="0"/>
        </w:rPr>
        <w:t xml:space="preserve">Check the contents of the repository with ls - the command.sh file should be in the root folder</w:t>
      </w:r>
    </w:p>
    <w:p w:rsidR="00000000" w:rsidDel="00000000" w:rsidP="00000000" w:rsidRDefault="00000000" w:rsidRPr="00000000" w14:paraId="000010CB">
      <w:pPr>
        <w:rPr>
          <w:rFonts w:ascii="Fira Code" w:cs="Fira Code" w:eastAsia="Fira Code" w:hAnsi="Fira Code"/>
        </w:rPr>
      </w:pPr>
      <w:r w:rsidDel="00000000" w:rsidR="00000000" w:rsidRPr="00000000">
        <w:rPr>
          <w:rFonts w:ascii="Fira Code" w:cs="Fira Code" w:eastAsia="Fira Code" w:hAnsi="Fira Code"/>
          <w:rtl w:val="0"/>
        </w:rPr>
        <w:t xml:space="preserve">If it is not, verify that you had cloned the correct repository - </w:t>
      </w:r>
      <w:hyperlink r:id="rId290">
        <w:r w:rsidDel="00000000" w:rsidR="00000000" w:rsidRPr="00000000">
          <w:rPr>
            <w:rFonts w:ascii="Fira Code" w:cs="Fira Code" w:eastAsia="Fira Code" w:hAnsi="Fira Code"/>
            <w:color w:val="1155cc"/>
            <w:u w:val="single"/>
            <w:rtl w:val="0"/>
          </w:rPr>
          <w:t xml:space="preserve">https://github.com/risingwavelabs/risingwave-data-talks-workshop-2024-03-04</w:t>
        </w:r>
      </w:hyperlink>
      <w:r w:rsidDel="00000000" w:rsidR="00000000" w:rsidRPr="00000000">
        <w:rPr>
          <w:rtl w:val="0"/>
        </w:rPr>
      </w:r>
    </w:p>
    <w:p w:rsidR="00000000" w:rsidDel="00000000" w:rsidP="00000000" w:rsidRDefault="00000000" w:rsidRPr="00000000" w14:paraId="000010CC">
      <w:pPr>
        <w:rPr>
          <w:rFonts w:ascii="Fira Code" w:cs="Fira Code" w:eastAsia="Fira Code" w:hAnsi="Fira Code"/>
        </w:rPr>
      </w:pPr>
      <w:r w:rsidDel="00000000" w:rsidR="00000000" w:rsidRPr="00000000">
        <w:rPr>
          <w:rtl w:val="0"/>
        </w:rPr>
      </w:r>
    </w:p>
    <w:p w:rsidR="00000000" w:rsidDel="00000000" w:rsidP="00000000" w:rsidRDefault="00000000" w:rsidRPr="00000000" w14:paraId="000010CD">
      <w:pPr>
        <w:pStyle w:val="Heading2"/>
        <w:rPr>
          <w:rFonts w:ascii="Fira Code" w:cs="Fira Code" w:eastAsia="Fira Code" w:hAnsi="Fira Code"/>
        </w:rPr>
      </w:pPr>
      <w:bookmarkStart w:colFirst="0" w:colLast="0" w:name="_sdsr452a2hwz" w:id="482"/>
      <w:bookmarkEnd w:id="482"/>
      <w:r w:rsidDel="00000000" w:rsidR="00000000" w:rsidRPr="00000000">
        <w:rPr>
          <w:rFonts w:ascii="Fira Code" w:cs="Fira Code" w:eastAsia="Fira Code" w:hAnsi="Fira Code"/>
          <w:rtl w:val="0"/>
        </w:rPr>
        <w:t xml:space="preserve">psql - command not found: psql (alternative install)</w:t>
      </w:r>
    </w:p>
    <w:p w:rsidR="00000000" w:rsidDel="00000000" w:rsidP="00000000" w:rsidRDefault="00000000" w:rsidRPr="00000000" w14:paraId="000010CE">
      <w:pPr>
        <w:rPr>
          <w:rFonts w:ascii="Fira Code" w:cs="Fira Code" w:eastAsia="Fira Code" w:hAnsi="Fira Code"/>
        </w:rPr>
      </w:pPr>
      <w:r w:rsidDel="00000000" w:rsidR="00000000" w:rsidRPr="00000000">
        <w:rPr>
          <w:rFonts w:ascii="Fira Code" w:cs="Fira Code" w:eastAsia="Fira Code" w:hAnsi="Fira Code"/>
          <w:rtl w:val="0"/>
        </w:rPr>
        <w:t xml:space="preserve">psql is a command line tool that is installed alongside PostgreSQL DB, but since we've always been running PostgreSQL in a container, you've only got `pgcli`, which lacks the feature to run a sql script into the DB. Besides, having a command line for each database flavor you'll have to deal with as a Data Professional is far from ideal. </w:t>
      </w:r>
    </w:p>
    <w:p w:rsidR="00000000" w:rsidDel="00000000" w:rsidP="00000000" w:rsidRDefault="00000000" w:rsidRPr="00000000" w14:paraId="000010CF">
      <w:pPr>
        <w:rPr>
          <w:rFonts w:ascii="Fira Code" w:cs="Fira Code" w:eastAsia="Fira Code" w:hAnsi="Fira Code"/>
        </w:rPr>
      </w:pPr>
      <w:r w:rsidDel="00000000" w:rsidR="00000000" w:rsidRPr="00000000">
        <w:rPr>
          <w:rFonts w:ascii="Fira Code" w:cs="Fira Code" w:eastAsia="Fira Code" w:hAnsi="Fira Code"/>
          <w:rtl w:val="0"/>
        </w:rPr>
        <w:t xml:space="preserve">So, instead, you can use </w:t>
      </w:r>
      <w:hyperlink r:id="rId291">
        <w:r w:rsidDel="00000000" w:rsidR="00000000" w:rsidRPr="00000000">
          <w:rPr>
            <w:rFonts w:ascii="Fira Code" w:cs="Fira Code" w:eastAsia="Fira Code" w:hAnsi="Fira Code"/>
            <w:b w:val="1"/>
            <w:color w:val="1155cc"/>
            <w:u w:val="single"/>
            <w:rtl w:val="0"/>
          </w:rPr>
          <w:t xml:space="preserve">usql</w:t>
        </w:r>
      </w:hyperlink>
      <w:r w:rsidDel="00000000" w:rsidR="00000000" w:rsidRPr="00000000">
        <w:rPr>
          <w:rFonts w:ascii="Fira Code" w:cs="Fira Code" w:eastAsia="Fira Code" w:hAnsi="Fira Code"/>
          <w:rtl w:val="0"/>
        </w:rPr>
        <w:t xml:space="preserve">. Check the docs for details on how to install for your OS. On macOS, it supports `</w:t>
      </w:r>
      <w:hyperlink r:id="rId292">
        <w:r w:rsidDel="00000000" w:rsidR="00000000" w:rsidRPr="00000000">
          <w:rPr>
            <w:rFonts w:ascii="Fira Code" w:cs="Fira Code" w:eastAsia="Fira Code" w:hAnsi="Fira Code"/>
            <w:color w:val="1155cc"/>
            <w:u w:val="single"/>
            <w:rtl w:val="0"/>
          </w:rPr>
          <w:t xml:space="preserve">homebrew</w:t>
        </w:r>
      </w:hyperlink>
      <w:r w:rsidDel="00000000" w:rsidR="00000000" w:rsidRPr="00000000">
        <w:rPr>
          <w:rFonts w:ascii="Fira Code" w:cs="Fira Code" w:eastAsia="Fira Code" w:hAnsi="Fira Code"/>
          <w:rtl w:val="0"/>
        </w:rPr>
        <w:t xml:space="preserve">`, and on Windows, it supports </w:t>
      </w:r>
      <w:hyperlink r:id="rId293">
        <w:r w:rsidDel="00000000" w:rsidR="00000000" w:rsidRPr="00000000">
          <w:rPr>
            <w:rFonts w:ascii="Fira Code" w:cs="Fira Code" w:eastAsia="Fira Code" w:hAnsi="Fira Code"/>
            <w:color w:val="1155cc"/>
            <w:u w:val="single"/>
            <w:rtl w:val="0"/>
          </w:rPr>
          <w:t xml:space="preserve">scoop</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10D0">
      <w:pPr>
        <w:rPr>
          <w:rFonts w:ascii="Fira Code" w:cs="Fira Code" w:eastAsia="Fira Code" w:hAnsi="Fira Code"/>
          <w:b w:val="1"/>
        </w:rPr>
      </w:pPr>
      <w:r w:rsidDel="00000000" w:rsidR="00000000" w:rsidRPr="00000000">
        <w:rPr>
          <w:rFonts w:ascii="Fira Code" w:cs="Fira Code" w:eastAsia="Fira Code" w:hAnsi="Fira Code"/>
          <w:rtl w:val="0"/>
        </w:rPr>
        <w:t xml:space="preserve">So, to run the taxi_trips.sql script with usql:</w:t>
      </w:r>
      <w:r w:rsidDel="00000000" w:rsidR="00000000" w:rsidRPr="00000000">
        <w:rPr>
          <w:rtl w:val="0"/>
        </w:rPr>
      </w:r>
    </w:p>
    <w:tbl>
      <w:tblPr>
        <w:tblStyle w:val="Table13"/>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D1">
            <w:pPr>
              <w:rPr>
                <w:rFonts w:ascii="Fira Code" w:cs="Fira Code" w:eastAsia="Fira Code" w:hAnsi="Fira Code"/>
              </w:rPr>
            </w:pPr>
            <w:r w:rsidDel="00000000" w:rsidR="00000000" w:rsidRPr="00000000">
              <w:rPr>
                <w:rFonts w:ascii="Fira Code" w:cs="Fira Code" w:eastAsia="Fira Code" w:hAnsi="Fira Code"/>
                <w:rtl w:val="0"/>
              </w:rPr>
              <w:t xml:space="preserve">usql postgres://root@localhost:4566/dev -f  path/to/taxi_trips.sql</w:t>
            </w:r>
          </w:p>
        </w:tc>
      </w:tr>
    </w:tbl>
    <w:p w:rsidR="00000000" w:rsidDel="00000000" w:rsidP="00000000" w:rsidRDefault="00000000" w:rsidRPr="00000000" w14:paraId="000010D2">
      <w:pPr>
        <w:rPr>
          <w:rFonts w:ascii="Fira Code" w:cs="Fira Code" w:eastAsia="Fira Code" w:hAnsi="Fira Code"/>
        </w:rPr>
      </w:pPr>
      <w:r w:rsidDel="00000000" w:rsidR="00000000" w:rsidRPr="00000000">
        <w:rPr>
          <w:rtl w:val="0"/>
        </w:rPr>
      </w:r>
    </w:p>
    <w:p w:rsidR="00000000" w:rsidDel="00000000" w:rsidP="00000000" w:rsidRDefault="00000000" w:rsidRPr="00000000" w14:paraId="000010D3">
      <w:pPr>
        <w:rPr>
          <w:rFonts w:ascii="Fira Code" w:cs="Fira Code" w:eastAsia="Fira Code" w:hAnsi="Fira Code"/>
        </w:rPr>
      </w:pPr>
      <w:r w:rsidDel="00000000" w:rsidR="00000000" w:rsidRPr="00000000">
        <w:rPr>
          <w:rtl w:val="0"/>
        </w:rPr>
      </w:r>
    </w:p>
    <w:p w:rsidR="00000000" w:rsidDel="00000000" w:rsidP="00000000" w:rsidRDefault="00000000" w:rsidRPr="00000000" w14:paraId="000010D4">
      <w:pPr>
        <w:pStyle w:val="Heading2"/>
        <w:rPr>
          <w:rFonts w:ascii="Fira Code" w:cs="Fira Code" w:eastAsia="Fira Code" w:hAnsi="Fira Code"/>
        </w:rPr>
      </w:pPr>
      <w:bookmarkStart w:colFirst="0" w:colLast="0" w:name="_rdjzspndv2bw" w:id="483"/>
      <w:bookmarkEnd w:id="483"/>
      <w:r w:rsidDel="00000000" w:rsidR="00000000" w:rsidRPr="00000000">
        <w:rPr>
          <w:rFonts w:ascii="Fira Code" w:cs="Fira Code" w:eastAsia="Fira Code" w:hAnsi="Fira Code"/>
          <w:rtl w:val="0"/>
        </w:rPr>
        <w:t xml:space="preserve">Setup - source command.sh - error: “docker-compose” not found</w:t>
      </w:r>
    </w:p>
    <w:p w:rsidR="00000000" w:rsidDel="00000000" w:rsidP="00000000" w:rsidRDefault="00000000" w:rsidRPr="00000000" w14:paraId="000010D5">
      <w:pPr>
        <w:rPr>
          <w:rFonts w:ascii="Fira Code" w:cs="Fira Code" w:eastAsia="Fira Code" w:hAnsi="Fira Code"/>
        </w:rPr>
      </w:pPr>
      <w:r w:rsidDel="00000000" w:rsidR="00000000" w:rsidRPr="00000000">
        <w:rPr>
          <w:rFonts w:ascii="Fira Code" w:cs="Fira Code" w:eastAsia="Fira Code" w:hAnsi="Fira Code"/>
          <w:rtl w:val="0"/>
        </w:rPr>
        <w:t xml:space="preserve">If you encounter this error and are certain that you have </w:t>
      </w:r>
      <w:r w:rsidDel="00000000" w:rsidR="00000000" w:rsidRPr="00000000">
        <w:rPr>
          <w:rFonts w:ascii="Fira Code" w:cs="Fira Code" w:eastAsia="Fira Code" w:hAnsi="Fira Code"/>
          <w:rtl w:val="0"/>
        </w:rPr>
        <w:t xml:space="preserve">docker compose</w:t>
      </w:r>
      <w:r w:rsidDel="00000000" w:rsidR="00000000" w:rsidRPr="00000000">
        <w:rPr>
          <w:rFonts w:ascii="Fira Code" w:cs="Fira Code" w:eastAsia="Fira Code" w:hAnsi="Fira Code"/>
          <w:rtl w:val="0"/>
        </w:rPr>
        <w:t xml:space="preserve"> installed, but typically run it as </w:t>
      </w:r>
      <w:r w:rsidDel="00000000" w:rsidR="00000000" w:rsidRPr="00000000">
        <w:rPr>
          <w:rFonts w:ascii="Fira Code" w:cs="Fira Code" w:eastAsia="Fira Code" w:hAnsi="Fira Code"/>
          <w:b w:val="1"/>
          <w:color w:val="ffffff"/>
          <w:shd w:fill="351c75" w:val="clear"/>
          <w:rtl w:val="0"/>
        </w:rPr>
        <w:t xml:space="preserve">docker compose</w:t>
      </w:r>
      <w:r w:rsidDel="00000000" w:rsidR="00000000" w:rsidRPr="00000000">
        <w:rPr>
          <w:rFonts w:ascii="Fira Code" w:cs="Fira Code" w:eastAsia="Fira Code" w:hAnsi="Fira Code"/>
          <w:color w:val="ffffff"/>
          <w:rtl w:val="0"/>
        </w:rPr>
        <w:t xml:space="preserve"> </w:t>
      </w:r>
      <w:r w:rsidDel="00000000" w:rsidR="00000000" w:rsidRPr="00000000">
        <w:rPr>
          <w:rFonts w:ascii="Fira Code" w:cs="Fira Code" w:eastAsia="Fira Code" w:hAnsi="Fira Code"/>
          <w:rtl w:val="0"/>
        </w:rPr>
        <w:t xml:space="preserve">without the hyphen, then consider </w:t>
      </w:r>
      <w:r w:rsidDel="00000000" w:rsidR="00000000" w:rsidRPr="00000000">
        <w:rPr>
          <w:rFonts w:ascii="Fira Code" w:cs="Fira Code" w:eastAsia="Fira Code" w:hAnsi="Fira Code"/>
          <w:rtl w:val="0"/>
        </w:rPr>
        <w:t xml:space="preserve">editing </w:t>
      </w:r>
      <w:r w:rsidDel="00000000" w:rsidR="00000000" w:rsidRPr="00000000">
        <w:rPr>
          <w:rFonts w:ascii="Fira Code" w:cs="Fira Code" w:eastAsia="Fira Code" w:hAnsi="Fira Code"/>
          <w:b w:val="1"/>
          <w:color w:val="ffffff"/>
          <w:shd w:fill="3d85c6" w:val="clear"/>
          <w:rtl w:val="0"/>
        </w:rPr>
        <w:t xml:space="preserve">command.sh</w:t>
      </w:r>
      <w:r w:rsidDel="00000000" w:rsidR="00000000" w:rsidRPr="00000000">
        <w:rPr>
          <w:rFonts w:ascii="Fira Code" w:cs="Fira Code" w:eastAsia="Fira Code" w:hAnsi="Fira Code"/>
          <w:rtl w:val="0"/>
        </w:rPr>
        <w:t xml:space="preserve"> file by removing the hyphen from ‘docker-compose’. Example:</w:t>
      </w:r>
    </w:p>
    <w:p w:rsidR="00000000" w:rsidDel="00000000" w:rsidP="00000000" w:rsidRDefault="00000000" w:rsidRPr="00000000" w14:paraId="000010D6">
      <w:pPr>
        <w:shd w:fill="30303f" w:val="clear"/>
        <w:spacing w:line="192.00000000000003" w:lineRule="auto"/>
        <w:rPr>
          <w:rFonts w:ascii="Fira Code" w:cs="Fira Code" w:eastAsia="Fira Code" w:hAnsi="Fira Code"/>
          <w:color w:val="f0f0f8"/>
          <w:sz w:val="23"/>
          <w:szCs w:val="23"/>
        </w:rPr>
      </w:pPr>
      <w:r w:rsidDel="00000000" w:rsidR="00000000" w:rsidRPr="00000000">
        <w:rPr>
          <w:rFonts w:ascii="Fira Code" w:cs="Fira Code" w:eastAsia="Fira Code" w:hAnsi="Fira Code"/>
          <w:color w:val="34d1ff"/>
          <w:sz w:val="23"/>
          <w:szCs w:val="23"/>
          <w:rtl w:val="0"/>
        </w:rPr>
        <w:t xml:space="preserve">start-cluster</w:t>
      </w:r>
      <w:r w:rsidDel="00000000" w:rsidR="00000000" w:rsidRPr="00000000">
        <w:rPr>
          <w:rFonts w:ascii="Fira Code" w:cs="Fira Code" w:eastAsia="Fira Code" w:hAnsi="Fira Code"/>
          <w:color w:val="f0f0f8"/>
          <w:sz w:val="23"/>
          <w:szCs w:val="23"/>
          <w:rtl w:val="0"/>
        </w:rPr>
        <w:t xml:space="preserve">() {</w:t>
      </w:r>
    </w:p>
    <w:p w:rsidR="00000000" w:rsidDel="00000000" w:rsidP="00000000" w:rsidRDefault="00000000" w:rsidRPr="00000000" w14:paraId="000010D7">
      <w:pPr>
        <w:shd w:fill="30303f" w:val="clear"/>
        <w:spacing w:line="192.00000000000003" w:lineRule="auto"/>
        <w:rPr>
          <w:rFonts w:ascii="Fira Code" w:cs="Fira Code" w:eastAsia="Fira Code" w:hAnsi="Fira Code"/>
          <w:color w:val="b7fd82"/>
          <w:sz w:val="23"/>
          <w:szCs w:val="23"/>
        </w:rPr>
      </w:pPr>
      <w:r w:rsidDel="00000000" w:rsidR="00000000" w:rsidRPr="00000000">
        <w:rPr>
          <w:rFonts w:ascii="Fira Code" w:cs="Fira Code" w:eastAsia="Fira Code" w:hAnsi="Fira Code"/>
          <w:color w:val="f0f0f8"/>
          <w:sz w:val="23"/>
          <w:szCs w:val="23"/>
          <w:rtl w:val="0"/>
        </w:rPr>
        <w:t xml:space="preserve"> </w:t>
      </w:r>
      <w:r w:rsidDel="00000000" w:rsidR="00000000" w:rsidRPr="00000000">
        <w:rPr>
          <w:rFonts w:ascii="Fira Code" w:cs="Fira Code" w:eastAsia="Fira Code" w:hAnsi="Fira Code"/>
          <w:color w:val="34d1ff"/>
          <w:sz w:val="23"/>
          <w:szCs w:val="23"/>
          <w:rtl w:val="0"/>
        </w:rPr>
        <w:t xml:space="preserve">docker</w:t>
      </w:r>
      <w:r w:rsidDel="00000000" w:rsidR="00000000" w:rsidRPr="00000000">
        <w:rPr>
          <w:rFonts w:ascii="Fira Code" w:cs="Fira Code" w:eastAsia="Fira Code" w:hAnsi="Fira Code"/>
          <w:color w:val="f0f0f8"/>
          <w:sz w:val="23"/>
          <w:szCs w:val="23"/>
          <w:rtl w:val="0"/>
        </w:rPr>
        <w:t xml:space="preserve"> </w:t>
      </w:r>
      <w:r w:rsidDel="00000000" w:rsidR="00000000" w:rsidRPr="00000000">
        <w:rPr>
          <w:rFonts w:ascii="Fira Code" w:cs="Fira Code" w:eastAsia="Fira Code" w:hAnsi="Fira Code"/>
          <w:color w:val="ff842d"/>
          <w:sz w:val="23"/>
          <w:szCs w:val="23"/>
          <w:rtl w:val="0"/>
        </w:rPr>
        <w:t xml:space="preserve">compose</w:t>
      </w:r>
      <w:r w:rsidDel="00000000" w:rsidR="00000000" w:rsidRPr="00000000">
        <w:rPr>
          <w:rFonts w:ascii="Fira Code" w:cs="Fira Code" w:eastAsia="Fira Code" w:hAnsi="Fira Code"/>
          <w:color w:val="f0f0f8"/>
          <w:sz w:val="23"/>
          <w:szCs w:val="23"/>
          <w:rtl w:val="0"/>
        </w:rPr>
        <w:t xml:space="preserve"> </w:t>
      </w:r>
      <w:r w:rsidDel="00000000" w:rsidR="00000000" w:rsidRPr="00000000">
        <w:rPr>
          <w:rFonts w:ascii="Fira Code" w:cs="Fira Code" w:eastAsia="Fira Code" w:hAnsi="Fira Code"/>
          <w:color w:val="b7fd82"/>
          <w:sz w:val="23"/>
          <w:szCs w:val="23"/>
          <w:rtl w:val="0"/>
        </w:rPr>
        <w:t xml:space="preserve">-f</w:t>
      </w:r>
      <w:r w:rsidDel="00000000" w:rsidR="00000000" w:rsidRPr="00000000">
        <w:rPr>
          <w:rFonts w:ascii="Fira Code" w:cs="Fira Code" w:eastAsia="Fira Code" w:hAnsi="Fira Code"/>
          <w:color w:val="f0f0f8"/>
          <w:sz w:val="23"/>
          <w:szCs w:val="23"/>
          <w:rtl w:val="0"/>
        </w:rPr>
        <w:t xml:space="preserve"> </w:t>
      </w:r>
      <w:r w:rsidDel="00000000" w:rsidR="00000000" w:rsidRPr="00000000">
        <w:rPr>
          <w:rFonts w:ascii="Fira Code" w:cs="Fira Code" w:eastAsia="Fira Code" w:hAnsi="Fira Code"/>
          <w:color w:val="ff842d"/>
          <w:sz w:val="23"/>
          <w:szCs w:val="23"/>
          <w:rtl w:val="0"/>
        </w:rPr>
        <w:t xml:space="preserve">docker/docker-compose.yml</w:t>
      </w:r>
      <w:r w:rsidDel="00000000" w:rsidR="00000000" w:rsidRPr="00000000">
        <w:rPr>
          <w:rFonts w:ascii="Fira Code" w:cs="Fira Code" w:eastAsia="Fira Code" w:hAnsi="Fira Code"/>
          <w:color w:val="f0f0f8"/>
          <w:sz w:val="23"/>
          <w:szCs w:val="23"/>
          <w:rtl w:val="0"/>
        </w:rPr>
        <w:t xml:space="preserve"> </w:t>
      </w:r>
      <w:r w:rsidDel="00000000" w:rsidR="00000000" w:rsidRPr="00000000">
        <w:rPr>
          <w:rFonts w:ascii="Fira Code" w:cs="Fira Code" w:eastAsia="Fira Code" w:hAnsi="Fira Code"/>
          <w:color w:val="ff842d"/>
          <w:sz w:val="23"/>
          <w:szCs w:val="23"/>
          <w:rtl w:val="0"/>
        </w:rPr>
        <w:t xml:space="preserve">up</w:t>
      </w:r>
      <w:r w:rsidDel="00000000" w:rsidR="00000000" w:rsidRPr="00000000">
        <w:rPr>
          <w:rFonts w:ascii="Fira Code" w:cs="Fira Code" w:eastAsia="Fira Code" w:hAnsi="Fira Code"/>
          <w:color w:val="f0f0f8"/>
          <w:sz w:val="23"/>
          <w:szCs w:val="23"/>
          <w:rtl w:val="0"/>
        </w:rPr>
        <w:t xml:space="preserve"> </w:t>
      </w:r>
      <w:r w:rsidDel="00000000" w:rsidR="00000000" w:rsidRPr="00000000">
        <w:rPr>
          <w:rFonts w:ascii="Fira Code" w:cs="Fira Code" w:eastAsia="Fira Code" w:hAnsi="Fira Code"/>
          <w:color w:val="b7fd82"/>
          <w:sz w:val="23"/>
          <w:szCs w:val="23"/>
          <w:rtl w:val="0"/>
        </w:rPr>
        <w:t xml:space="preserve">-d</w:t>
      </w:r>
    </w:p>
    <w:p w:rsidR="00000000" w:rsidDel="00000000" w:rsidP="00000000" w:rsidRDefault="00000000" w:rsidRPr="00000000" w14:paraId="000010D8">
      <w:pPr>
        <w:shd w:fill="30303f" w:val="clear"/>
        <w:spacing w:line="192.00000000000003" w:lineRule="auto"/>
        <w:rPr>
          <w:rFonts w:ascii="Fira Code" w:cs="Fira Code" w:eastAsia="Fira Code" w:hAnsi="Fira Code"/>
          <w:color w:val="f0f0f8"/>
          <w:sz w:val="23"/>
          <w:szCs w:val="23"/>
        </w:rPr>
      </w:pPr>
      <w:r w:rsidDel="00000000" w:rsidR="00000000" w:rsidRPr="00000000">
        <w:rPr>
          <w:rFonts w:ascii="Fira Code" w:cs="Fira Code" w:eastAsia="Fira Code" w:hAnsi="Fira Code"/>
          <w:color w:val="f0f0f8"/>
          <w:sz w:val="23"/>
          <w:szCs w:val="23"/>
          <w:rtl w:val="0"/>
        </w:rPr>
        <w:t xml:space="preserve">}</w:t>
      </w:r>
    </w:p>
    <w:p w:rsidR="00000000" w:rsidDel="00000000" w:rsidP="00000000" w:rsidRDefault="00000000" w:rsidRPr="00000000" w14:paraId="000010D9">
      <w:pPr>
        <w:rPr>
          <w:rFonts w:ascii="Fira Code" w:cs="Fira Code" w:eastAsia="Fira Code" w:hAnsi="Fira Code"/>
        </w:rPr>
      </w:pPr>
      <w:r w:rsidDel="00000000" w:rsidR="00000000" w:rsidRPr="00000000">
        <w:rPr>
          <w:rtl w:val="0"/>
        </w:rPr>
      </w:r>
    </w:p>
    <w:p w:rsidR="00000000" w:rsidDel="00000000" w:rsidP="00000000" w:rsidRDefault="00000000" w:rsidRPr="00000000" w14:paraId="000010DA">
      <w:pPr>
        <w:pStyle w:val="Heading2"/>
        <w:rPr>
          <w:rFonts w:ascii="Fira Code" w:cs="Fira Code" w:eastAsia="Fira Code" w:hAnsi="Fira Code"/>
        </w:rPr>
      </w:pPr>
      <w:bookmarkStart w:colFirst="0" w:colLast="0" w:name="_y6lnja35rym3" w:id="484"/>
      <w:bookmarkEnd w:id="484"/>
      <w:r w:rsidDel="00000000" w:rsidR="00000000" w:rsidRPr="00000000">
        <w:rPr>
          <w:rFonts w:ascii="Fira Code" w:cs="Fira Code" w:eastAsia="Fira Code" w:hAnsi="Fira Code"/>
          <w:rtl w:val="0"/>
        </w:rPr>
        <w:t xml:space="preserve">Setup - start-cluster error: Invalid top-level property x-image  </w:t>
      </w:r>
    </w:p>
    <w:p w:rsidR="00000000" w:rsidDel="00000000" w:rsidP="00000000" w:rsidRDefault="00000000" w:rsidRPr="00000000" w14:paraId="000010DB">
      <w:pPr>
        <w:rPr>
          <w:rFonts w:ascii="Fira Code" w:cs="Fira Code" w:eastAsia="Fira Code" w:hAnsi="Fira Code"/>
          <w:color w:val="e01e5a"/>
          <w:sz w:val="18"/>
          <w:szCs w:val="18"/>
        </w:rPr>
      </w:pPr>
      <w:r w:rsidDel="00000000" w:rsidR="00000000" w:rsidRPr="00000000">
        <w:rPr>
          <w:rFonts w:ascii="Fira Code" w:cs="Fira Code" w:eastAsia="Fira Code" w:hAnsi="Fira Code"/>
          <w:color w:val="e01e5a"/>
          <w:sz w:val="18"/>
          <w:szCs w:val="18"/>
          <w:rtl w:val="0"/>
        </w:rPr>
        <w:t xml:space="preserve">ERROR: The Compose file './docker/docker-compose.yml' is invalid because:</w:t>
      </w:r>
    </w:p>
    <w:p w:rsidR="00000000" w:rsidDel="00000000" w:rsidP="00000000" w:rsidRDefault="00000000" w:rsidRPr="00000000" w14:paraId="000010DC">
      <w:pPr>
        <w:rPr>
          <w:rFonts w:ascii="Fira Code" w:cs="Fira Code" w:eastAsia="Fira Code" w:hAnsi="Fira Code"/>
          <w:color w:val="1d1c1d"/>
          <w:sz w:val="23"/>
          <w:szCs w:val="23"/>
          <w:shd w:fill="f8f8f8" w:val="clear"/>
        </w:rPr>
      </w:pPr>
      <w:r w:rsidDel="00000000" w:rsidR="00000000" w:rsidRPr="00000000">
        <w:rPr>
          <w:rFonts w:ascii="Fira Code" w:cs="Fira Code" w:eastAsia="Fira Code" w:hAnsi="Fira Code"/>
          <w:color w:val="1d1c1d"/>
          <w:sz w:val="23"/>
          <w:szCs w:val="23"/>
          <w:shd w:fill="f8f8f8" w:val="clear"/>
          <w:rtl w:val="0"/>
        </w:rPr>
        <w:t xml:space="preserve">Invalid top-level property "x-image". Valid top-level sections for this Compose file are: version, services, networks, volumes, secrets, configs, and extensions starting with "x-".</w:t>
      </w:r>
    </w:p>
    <w:p w:rsidR="00000000" w:rsidDel="00000000" w:rsidP="00000000" w:rsidRDefault="00000000" w:rsidRPr="00000000" w14:paraId="000010DD">
      <w:pPr>
        <w:rPr>
          <w:rFonts w:ascii="Fira Code" w:cs="Fira Code" w:eastAsia="Fira Code" w:hAnsi="Fira Code"/>
          <w:color w:val="1d1c1d"/>
          <w:sz w:val="23"/>
          <w:szCs w:val="23"/>
          <w:shd w:fill="f8f8f8" w:val="clear"/>
        </w:rPr>
      </w:pPr>
      <w:r w:rsidDel="00000000" w:rsidR="00000000" w:rsidRPr="00000000">
        <w:rPr>
          <w:rFonts w:ascii="Fira Code" w:cs="Fira Code" w:eastAsia="Fira Code" w:hAnsi="Fira Code"/>
          <w:color w:val="1d1c1d"/>
          <w:sz w:val="23"/>
          <w:szCs w:val="23"/>
          <w:shd w:fill="f8f8f8" w:val="clear"/>
          <w:rtl w:val="0"/>
        </w:rPr>
        <w:t xml:space="preserve">You might be seeing this error because you're using the wrong Compose file version. Either specify a supported version (e.g "2.2" or "3.3") and place your service definitions under the `services` key, or omit the `version` key and place your service definitions at the root of the file to use version 1.</w:t>
      </w:r>
    </w:p>
    <w:p w:rsidR="00000000" w:rsidDel="00000000" w:rsidP="00000000" w:rsidRDefault="00000000" w:rsidRPr="00000000" w14:paraId="000010DE">
      <w:pPr>
        <w:rPr>
          <w:rFonts w:ascii="Fira Code" w:cs="Fira Code" w:eastAsia="Fira Code" w:hAnsi="Fira Code"/>
        </w:rPr>
      </w:pPr>
      <w:r w:rsidDel="00000000" w:rsidR="00000000" w:rsidRPr="00000000">
        <w:rPr>
          <w:rFonts w:ascii="Fira Code" w:cs="Fira Code" w:eastAsia="Fira Code" w:hAnsi="Fira Code"/>
          <w:color w:val="1d1c1d"/>
          <w:sz w:val="23"/>
          <w:szCs w:val="23"/>
          <w:shd w:fill="f8f8f8" w:val="clear"/>
          <w:rtl w:val="0"/>
        </w:rPr>
        <w:t xml:space="preserve">For more on the Compose file format versions, see </w:t>
      </w:r>
      <w:hyperlink r:id="rId294">
        <w:r w:rsidDel="00000000" w:rsidR="00000000" w:rsidRPr="00000000">
          <w:rPr>
            <w:rFonts w:ascii="Fira Code" w:cs="Fira Code" w:eastAsia="Fira Code" w:hAnsi="Fira Code"/>
            <w:color w:val="1155cc"/>
            <w:sz w:val="23"/>
            <w:szCs w:val="23"/>
            <w:shd w:fill="f8f8f8" w:val="clear"/>
            <w:rtl w:val="0"/>
          </w:rPr>
          <w:t xml:space="preserve">https://docs.docker.com/compose/compose-file/</w:t>
        </w:r>
      </w:hyperlink>
      <w:r w:rsidDel="00000000" w:rsidR="00000000" w:rsidRPr="00000000">
        <w:rPr>
          <w:rtl w:val="0"/>
        </w:rPr>
      </w:r>
    </w:p>
    <w:p w:rsidR="00000000" w:rsidDel="00000000" w:rsidP="00000000" w:rsidRDefault="00000000" w:rsidRPr="00000000" w14:paraId="000010DF">
      <w:pPr>
        <w:rPr>
          <w:rFonts w:ascii="Fira Code" w:cs="Fira Code" w:eastAsia="Fira Code" w:hAnsi="Fira Code"/>
        </w:rPr>
      </w:pPr>
      <w:r w:rsidDel="00000000" w:rsidR="00000000" w:rsidRPr="00000000">
        <w:rPr>
          <w:rFonts w:ascii="Fira Code" w:cs="Fira Code" w:eastAsia="Fira Code" w:hAnsi="Fira Code"/>
          <w:rtl w:val="0"/>
        </w:rPr>
        <w:t xml:space="preserve">If you encounter the above error and have docker-compose installed, try updating your version of docker-compose. At the time of reporting this issue (March 17 2024), Ubuntu does not seem to support a docker-compose version high enough to run the required docker images. If you have this error and are on a Ubuntu machine, consider starting a VM with a Debian machine or look for an alternative way to download docker-compose at the latest version on your machine.</w:t>
      </w:r>
    </w:p>
    <w:p w:rsidR="00000000" w:rsidDel="00000000" w:rsidP="00000000" w:rsidRDefault="00000000" w:rsidRPr="00000000" w14:paraId="000010E0">
      <w:pPr>
        <w:rPr>
          <w:rFonts w:ascii="Fira Code" w:cs="Fira Code" w:eastAsia="Fira Code" w:hAnsi="Fira Code"/>
        </w:rPr>
      </w:pPr>
      <w:r w:rsidDel="00000000" w:rsidR="00000000" w:rsidRPr="00000000">
        <w:rPr>
          <w:rtl w:val="0"/>
        </w:rPr>
      </w:r>
    </w:p>
    <w:p w:rsidR="00000000" w:rsidDel="00000000" w:rsidP="00000000" w:rsidRDefault="00000000" w:rsidRPr="00000000" w14:paraId="000010E1">
      <w:pPr>
        <w:pStyle w:val="Heading2"/>
        <w:rPr>
          <w:rFonts w:ascii="Fira Code" w:cs="Fira Code" w:eastAsia="Fira Code" w:hAnsi="Fira Code"/>
        </w:rPr>
      </w:pPr>
      <w:bookmarkStart w:colFirst="0" w:colLast="0" w:name="_e54o3d6280q1" w:id="485"/>
      <w:bookmarkEnd w:id="485"/>
      <w:r w:rsidDel="00000000" w:rsidR="00000000" w:rsidRPr="00000000">
        <w:rPr>
          <w:rFonts w:ascii="Fira Code" w:cs="Fira Code" w:eastAsia="Fira Code" w:hAnsi="Fira Code"/>
          <w:rtl w:val="0"/>
        </w:rPr>
        <w:t xml:space="preserve">s</w:t>
      </w:r>
      <w:r w:rsidDel="00000000" w:rsidR="00000000" w:rsidRPr="00000000">
        <w:rPr>
          <w:rFonts w:ascii="Fira Code" w:cs="Fira Code" w:eastAsia="Fira Code" w:hAnsi="Fira Code"/>
          <w:rtl w:val="0"/>
        </w:rPr>
        <w:t xml:space="preserve">tream-kafka Qn: Is it expected that the records are being ingested 10 at a time?</w:t>
      </w:r>
    </w:p>
    <w:p w:rsidR="00000000" w:rsidDel="00000000" w:rsidP="00000000" w:rsidRDefault="00000000" w:rsidRPr="00000000" w14:paraId="000010E2">
      <w:pPr>
        <w:rPr>
          <w:rFonts w:ascii="Fira Code" w:cs="Fira Code" w:eastAsia="Fira Code" w:hAnsi="Fira Code"/>
        </w:rPr>
      </w:pPr>
      <w:r w:rsidDel="00000000" w:rsidR="00000000" w:rsidRPr="00000000">
        <w:rPr>
          <w:rFonts w:ascii="Fira Code" w:cs="Fira Code" w:eastAsia="Fira Code" w:hAnsi="Fira Code"/>
          <w:rtl w:val="0"/>
        </w:rPr>
        <w:t xml:space="preserve">Ans: [</w:t>
      </w:r>
      <w:hyperlink r:id="rId295">
        <w:r w:rsidDel="00000000" w:rsidR="00000000" w:rsidRPr="00000000">
          <w:rPr>
            <w:rFonts w:ascii="Fira Code" w:cs="Fira Code" w:eastAsia="Fira Code" w:hAnsi="Fira Code"/>
            <w:color w:val="1155cc"/>
            <w:u w:val="single"/>
            <w:rtl w:val="0"/>
          </w:rPr>
          <w:t xml:space="preserve">source</w:t>
        </w:r>
      </w:hyperlink>
      <w:r w:rsidDel="00000000" w:rsidR="00000000" w:rsidRPr="00000000">
        <w:rPr>
          <w:rFonts w:ascii="Fira Code" w:cs="Fira Code" w:eastAsia="Fira Code" w:hAnsi="Fira Code"/>
          <w:rtl w:val="0"/>
        </w:rPr>
        <w:t xml:space="preserve">] Yes, it is so that we can observe the changes as we’re working on the queries in </w:t>
      </w:r>
      <w:r w:rsidDel="00000000" w:rsidR="00000000" w:rsidRPr="00000000">
        <w:rPr>
          <w:rFonts w:ascii="Fira Code" w:cs="Fira Code" w:eastAsia="Fira Code" w:hAnsi="Fira Code"/>
          <w:b w:val="1"/>
          <w:i w:val="1"/>
          <w:rtl w:val="0"/>
        </w:rPr>
        <w:t xml:space="preserve">real-time</w:t>
      </w:r>
      <w:r w:rsidDel="00000000" w:rsidR="00000000" w:rsidRPr="00000000">
        <w:rPr>
          <w:rFonts w:ascii="Fira Code" w:cs="Fira Code" w:eastAsia="Fira Code" w:hAnsi="Fira Code"/>
          <w:rtl w:val="0"/>
        </w:rPr>
        <w:t xml:space="preserve">. The script is changing the date timestamp to the current time, so our queries with the now()f</w:t>
      </w:r>
      <w:r w:rsidDel="00000000" w:rsidR="00000000" w:rsidRPr="00000000">
        <w:rPr>
          <w:rFonts w:ascii="Fira Code" w:cs="Fira Code" w:eastAsia="Fira Code" w:hAnsi="Fira Code"/>
          <w:rtl w:val="0"/>
        </w:rPr>
        <w:t xml:space="preserve">ilter would work. Open another terminal tab to copy+paste the queries while the </w:t>
      </w:r>
      <w:r w:rsidDel="00000000" w:rsidR="00000000" w:rsidRPr="00000000">
        <w:rPr>
          <w:rFonts w:ascii="Fira Code" w:cs="Fira Code" w:eastAsia="Fira Code" w:hAnsi="Fira Code"/>
          <w:rtl w:val="0"/>
        </w:rPr>
        <w:t xml:space="preserve">stream-kafka</w:t>
      </w:r>
      <w:r w:rsidDel="00000000" w:rsidR="00000000" w:rsidRPr="00000000">
        <w:rPr>
          <w:rFonts w:ascii="Fira Code" w:cs="Fira Code" w:eastAsia="Fira Code" w:hAnsi="Fira Code"/>
          <w:sz w:val="32"/>
          <w:szCs w:val="32"/>
          <w:rtl w:val="0"/>
        </w:rPr>
        <w:t xml:space="preserve"> </w:t>
      </w:r>
      <w:r w:rsidDel="00000000" w:rsidR="00000000" w:rsidRPr="00000000">
        <w:rPr>
          <w:rFonts w:ascii="Fira Code" w:cs="Fira Code" w:eastAsia="Fira Code" w:hAnsi="Fira Code"/>
          <w:rtl w:val="0"/>
        </w:rPr>
        <w:t xml:space="preserve">script is running in the background.</w:t>
      </w:r>
    </w:p>
    <w:p w:rsidR="00000000" w:rsidDel="00000000" w:rsidP="00000000" w:rsidRDefault="00000000" w:rsidRPr="00000000" w14:paraId="000010E3">
      <w:pPr>
        <w:rPr>
          <w:rFonts w:ascii="Fira Code" w:cs="Fira Code" w:eastAsia="Fira Code" w:hAnsi="Fira Code"/>
        </w:rPr>
      </w:pPr>
      <w:r w:rsidDel="00000000" w:rsidR="00000000" w:rsidRPr="00000000">
        <w:rPr>
          <w:rFonts w:ascii="Fira Code" w:cs="Fira Code" w:eastAsia="Fira Code" w:hAnsi="Fira Code"/>
          <w:rtl w:val="0"/>
        </w:rPr>
        <w:t xml:space="preserve">Noel: I have recently increased this up to 100 at a time, you may pull the latest changes from the repository.</w:t>
      </w:r>
    </w:p>
    <w:p w:rsidR="00000000" w:rsidDel="00000000" w:rsidP="00000000" w:rsidRDefault="00000000" w:rsidRPr="00000000" w14:paraId="000010E4">
      <w:pPr>
        <w:rPr>
          <w:rFonts w:ascii="Fira Code" w:cs="Fira Code" w:eastAsia="Fira Code" w:hAnsi="Fira Code"/>
        </w:rPr>
      </w:pPr>
      <w:r w:rsidDel="00000000" w:rsidR="00000000" w:rsidRPr="00000000">
        <w:rPr>
          <w:rtl w:val="0"/>
        </w:rPr>
      </w:r>
    </w:p>
    <w:p w:rsidR="00000000" w:rsidDel="00000000" w:rsidP="00000000" w:rsidRDefault="00000000" w:rsidRPr="00000000" w14:paraId="000010E5">
      <w:pPr>
        <w:pStyle w:val="Heading2"/>
        <w:rPr>
          <w:rFonts w:ascii="Fira Code" w:cs="Fira Code" w:eastAsia="Fira Code" w:hAnsi="Fira Code"/>
        </w:rPr>
      </w:pPr>
      <w:bookmarkStart w:colFirst="0" w:colLast="0" w:name="_9ljpaykyn07z" w:id="486"/>
      <w:bookmarkEnd w:id="486"/>
      <w:r w:rsidDel="00000000" w:rsidR="00000000" w:rsidRPr="00000000">
        <w:rPr>
          <w:rFonts w:ascii="Fira Code" w:cs="Fira Code" w:eastAsia="Fira Code" w:hAnsi="Fira Code"/>
          <w:rtl w:val="0"/>
        </w:rPr>
        <w:t xml:space="preserve">Setup - Qn: Is kafka install required for the RisingWave workshop? [</w:t>
      </w:r>
      <w:hyperlink r:id="rId296">
        <w:r w:rsidDel="00000000" w:rsidR="00000000" w:rsidRPr="00000000">
          <w:rPr>
            <w:rFonts w:ascii="Fira Code" w:cs="Fira Code" w:eastAsia="Fira Code" w:hAnsi="Fira Code"/>
            <w:color w:val="1155cc"/>
            <w:u w:val="single"/>
            <w:rtl w:val="0"/>
          </w:rPr>
          <w:t xml:space="preserve">source</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10E6">
      <w:pPr>
        <w:rPr>
          <w:rFonts w:ascii="Fira Code" w:cs="Fira Code" w:eastAsia="Fira Code" w:hAnsi="Fira Code"/>
        </w:rPr>
      </w:pPr>
      <w:r w:rsidDel="00000000" w:rsidR="00000000" w:rsidRPr="00000000">
        <w:rPr>
          <w:rFonts w:ascii="Fira Code" w:cs="Fira Code" w:eastAsia="Fira Code" w:hAnsi="Fira Code"/>
          <w:rtl w:val="0"/>
        </w:rPr>
        <w:t xml:space="preserve">Ans: No, it is not.</w:t>
      </w:r>
    </w:p>
    <w:p w:rsidR="00000000" w:rsidDel="00000000" w:rsidP="00000000" w:rsidRDefault="00000000" w:rsidRPr="00000000" w14:paraId="000010E7">
      <w:pPr>
        <w:rPr>
          <w:rFonts w:ascii="Fira Code" w:cs="Fira Code" w:eastAsia="Fira Code" w:hAnsi="Fira Code"/>
        </w:rPr>
      </w:pPr>
      <w:r w:rsidDel="00000000" w:rsidR="00000000" w:rsidRPr="00000000">
        <w:rPr>
          <w:rtl w:val="0"/>
        </w:rPr>
      </w:r>
    </w:p>
    <w:p w:rsidR="00000000" w:rsidDel="00000000" w:rsidP="00000000" w:rsidRDefault="00000000" w:rsidRPr="00000000" w14:paraId="000010E8">
      <w:pPr>
        <w:pStyle w:val="Heading2"/>
        <w:rPr>
          <w:rFonts w:ascii="Fira Code" w:cs="Fira Code" w:eastAsia="Fira Code" w:hAnsi="Fira Code"/>
        </w:rPr>
      </w:pPr>
      <w:bookmarkStart w:colFirst="0" w:colLast="0" w:name="_7tqte0pecskg" w:id="487"/>
      <w:bookmarkEnd w:id="487"/>
      <w:r w:rsidDel="00000000" w:rsidR="00000000" w:rsidRPr="00000000">
        <w:rPr>
          <w:rFonts w:ascii="Fira Code" w:cs="Fira Code" w:eastAsia="Fira Code" w:hAnsi="Fira Code"/>
          <w:rtl w:val="0"/>
        </w:rPr>
        <w:t xml:space="preserve">Setup - Qn: How much free disk space should we have? [</w:t>
      </w:r>
      <w:hyperlink r:id="rId297">
        <w:r w:rsidDel="00000000" w:rsidR="00000000" w:rsidRPr="00000000">
          <w:rPr>
            <w:rFonts w:ascii="Fira Code" w:cs="Fira Code" w:eastAsia="Fira Code" w:hAnsi="Fira Code"/>
            <w:color w:val="1155cc"/>
            <w:u w:val="single"/>
            <w:rtl w:val="0"/>
          </w:rPr>
          <w:t xml:space="preserve">source</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10E9">
      <w:pPr>
        <w:rPr>
          <w:rFonts w:ascii="Fira Code" w:cs="Fira Code" w:eastAsia="Fira Code" w:hAnsi="Fira Code"/>
        </w:rPr>
      </w:pPr>
      <w:r w:rsidDel="00000000" w:rsidR="00000000" w:rsidRPr="00000000">
        <w:rPr>
          <w:rFonts w:ascii="Fira Code" w:cs="Fira Code" w:eastAsia="Fira Code" w:hAnsi="Fira Code"/>
          <w:rtl w:val="0"/>
        </w:rPr>
        <w:t xml:space="preserve">Ans: about 7GB free for all the containers to be provisioned and then the psql still needs to run and ingest the taxi data, so maybe 10gb in total?</w:t>
      </w:r>
    </w:p>
    <w:p w:rsidR="00000000" w:rsidDel="00000000" w:rsidP="00000000" w:rsidRDefault="00000000" w:rsidRPr="00000000" w14:paraId="000010EA">
      <w:pPr>
        <w:rPr>
          <w:rFonts w:ascii="Fira Code" w:cs="Fira Code" w:eastAsia="Fira Code" w:hAnsi="Fira Code"/>
        </w:rPr>
      </w:pPr>
      <w:r w:rsidDel="00000000" w:rsidR="00000000" w:rsidRPr="00000000">
        <w:rPr>
          <w:rtl w:val="0"/>
        </w:rPr>
      </w:r>
    </w:p>
    <w:p w:rsidR="00000000" w:rsidDel="00000000" w:rsidP="00000000" w:rsidRDefault="00000000" w:rsidRPr="00000000" w14:paraId="000010EB">
      <w:pPr>
        <w:pStyle w:val="Heading2"/>
        <w:rPr>
          <w:rFonts w:ascii="Fira Code" w:cs="Fira Code" w:eastAsia="Fira Code" w:hAnsi="Fira Code"/>
        </w:rPr>
      </w:pPr>
      <w:bookmarkStart w:colFirst="0" w:colLast="0" w:name="_e8omwek6v5og" w:id="488"/>
      <w:bookmarkEnd w:id="488"/>
      <w:r w:rsidDel="00000000" w:rsidR="00000000" w:rsidRPr="00000000">
        <w:rPr>
          <w:rFonts w:ascii="Fira Code" w:cs="Fira Code" w:eastAsia="Fira Code" w:hAnsi="Fira Code"/>
          <w:rtl w:val="0"/>
        </w:rPr>
        <w:t xml:space="preserve">Psycopg2 - issues when running stream-kafka script</w:t>
      </w:r>
    </w:p>
    <w:p w:rsidR="00000000" w:rsidDel="00000000" w:rsidP="00000000" w:rsidRDefault="00000000" w:rsidRPr="00000000" w14:paraId="000010EC">
      <w:pPr>
        <w:rPr>
          <w:rFonts w:ascii="Fira Code" w:cs="Fira Code" w:eastAsia="Fira Code" w:hAnsi="Fira Code"/>
        </w:rPr>
      </w:pPr>
      <w:r w:rsidDel="00000000" w:rsidR="00000000" w:rsidRPr="00000000">
        <w:rPr>
          <w:rFonts w:ascii="Fira Code" w:cs="Fira Code" w:eastAsia="Fira Code" w:hAnsi="Fira Code"/>
          <w:rtl w:val="0"/>
        </w:rPr>
        <w:t xml:space="preserve">Replace psycopg2==2.9.9 with psycopg2-binary in the requirements.txt file [</w:t>
      </w:r>
      <w:hyperlink r:id="rId298">
        <w:r w:rsidDel="00000000" w:rsidR="00000000" w:rsidRPr="00000000">
          <w:rPr>
            <w:rFonts w:ascii="Fira Code" w:cs="Fira Code" w:eastAsia="Fira Code" w:hAnsi="Fira Code"/>
            <w:color w:val="1155cc"/>
            <w:u w:val="single"/>
            <w:rtl w:val="0"/>
          </w:rPr>
          <w:t xml:space="preserve">source</w:t>
        </w:r>
      </w:hyperlink>
      <w:r w:rsidDel="00000000" w:rsidR="00000000" w:rsidRPr="00000000">
        <w:rPr>
          <w:rFonts w:ascii="Fira Code" w:cs="Fira Code" w:eastAsia="Fira Code" w:hAnsi="Fira Code"/>
          <w:rtl w:val="0"/>
        </w:rPr>
        <w:t xml:space="preserve">] [</w:t>
      </w:r>
      <w:hyperlink r:id="rId299">
        <w:r w:rsidDel="00000000" w:rsidR="00000000" w:rsidRPr="00000000">
          <w:rPr>
            <w:rFonts w:ascii="Fira Code" w:cs="Fira Code" w:eastAsia="Fira Code" w:hAnsi="Fira Code"/>
            <w:color w:val="1155cc"/>
            <w:u w:val="single"/>
            <w:rtl w:val="0"/>
          </w:rPr>
          <w:t xml:space="preserve">another</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10ED">
      <w:pPr>
        <w:rPr>
          <w:rFonts w:ascii="Fira Code" w:cs="Fira Code" w:eastAsia="Fira Code" w:hAnsi="Fira Code"/>
        </w:rPr>
      </w:pPr>
      <w:r w:rsidDel="00000000" w:rsidR="00000000" w:rsidRPr="00000000">
        <w:rPr>
          <w:rFonts w:ascii="Fira Code" w:cs="Fira Code" w:eastAsia="Fira Code" w:hAnsi="Fira Code"/>
          <w:rtl w:val="0"/>
        </w:rPr>
        <w:t xml:space="preserve">When you open another terminal to run the psql, remember to do the source command.sh step for </w:t>
      </w:r>
      <w:r w:rsidDel="00000000" w:rsidR="00000000" w:rsidRPr="00000000">
        <w:rPr>
          <w:rFonts w:ascii="Fira Code" w:cs="Fira Code" w:eastAsia="Fira Code" w:hAnsi="Fira Code"/>
          <w:b w:val="1"/>
          <w:i w:val="1"/>
          <w:rtl w:val="0"/>
        </w:rPr>
        <w:t xml:space="preserve">each </w:t>
      </w:r>
      <w:r w:rsidDel="00000000" w:rsidR="00000000" w:rsidRPr="00000000">
        <w:rPr>
          <w:rFonts w:ascii="Fira Code" w:cs="Fira Code" w:eastAsia="Fira Code" w:hAnsi="Fira Code"/>
          <w:rtl w:val="0"/>
        </w:rPr>
        <w:t xml:space="preserve">terminal session</w:t>
      </w:r>
    </w:p>
    <w:p w:rsidR="00000000" w:rsidDel="00000000" w:rsidP="00000000" w:rsidRDefault="00000000" w:rsidRPr="00000000" w14:paraId="000010EE">
      <w:pPr>
        <w:rPr>
          <w:rFonts w:ascii="Fira Code" w:cs="Fira Code" w:eastAsia="Fira Code" w:hAnsi="Fira Code"/>
        </w:rPr>
      </w:pPr>
      <w:r w:rsidDel="00000000" w:rsidR="00000000" w:rsidRPr="00000000">
        <w:rPr>
          <w:rtl w:val="0"/>
        </w:rPr>
      </w:r>
    </w:p>
    <w:p w:rsidR="00000000" w:rsidDel="00000000" w:rsidP="00000000" w:rsidRDefault="00000000" w:rsidRPr="00000000" w14:paraId="000010EF">
      <w:pPr>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10F0">
      <w:pPr>
        <w:pStyle w:val="Heading2"/>
        <w:rPr>
          <w:rFonts w:ascii="Fira Code" w:cs="Fira Code" w:eastAsia="Fira Code" w:hAnsi="Fira Code"/>
        </w:rPr>
      </w:pPr>
      <w:bookmarkStart w:colFirst="0" w:colLast="0" w:name="_ionvx6s911cu" w:id="489"/>
      <w:bookmarkEnd w:id="489"/>
      <w:r w:rsidDel="00000000" w:rsidR="00000000" w:rsidRPr="00000000">
        <w:rPr>
          <w:rFonts w:ascii="Fira Code" w:cs="Fira Code" w:eastAsia="Fira Code" w:hAnsi="Fira Code"/>
          <w:rtl w:val="0"/>
        </w:rPr>
        <w:t xml:space="preserve">Psycopg2 - `Could not build wheels for psycopg2, which is required to install pyproject.toml-based projects`</w:t>
      </w:r>
    </w:p>
    <w:p w:rsidR="00000000" w:rsidDel="00000000" w:rsidP="00000000" w:rsidRDefault="00000000" w:rsidRPr="00000000" w14:paraId="000010F1">
      <w:pPr>
        <w:rPr>
          <w:rFonts w:ascii="Fira Code" w:cs="Fira Code" w:eastAsia="Fira Code" w:hAnsi="Fira Code"/>
        </w:rPr>
      </w:pPr>
      <w:r w:rsidDel="00000000" w:rsidR="00000000" w:rsidRPr="00000000">
        <w:rPr>
          <w:rFonts w:ascii="Fira Code" w:cs="Fira Code" w:eastAsia="Fira Code" w:hAnsi="Fira Code"/>
          <w:rtl w:val="0"/>
        </w:rPr>
        <w:t xml:space="preserve">If you’re using an Anaconda installation: </w:t>
      </w:r>
    </w:p>
    <w:p w:rsidR="00000000" w:rsidDel="00000000" w:rsidP="00000000" w:rsidRDefault="00000000" w:rsidRPr="00000000" w14:paraId="000010F2">
      <w:pPr>
        <w:numPr>
          <w:ilvl w:val="0"/>
          <w:numId w:val="49"/>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Cd home/ </w:t>
      </w:r>
    </w:p>
    <w:p w:rsidR="00000000" w:rsidDel="00000000" w:rsidP="00000000" w:rsidRDefault="00000000" w:rsidRPr="00000000" w14:paraId="000010F3">
      <w:pPr>
        <w:numPr>
          <w:ilvl w:val="0"/>
          <w:numId w:val="49"/>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Conda install gcc </w:t>
      </w:r>
    </w:p>
    <w:p w:rsidR="00000000" w:rsidDel="00000000" w:rsidP="00000000" w:rsidRDefault="00000000" w:rsidRPr="00000000" w14:paraId="000010F4">
      <w:pPr>
        <w:numPr>
          <w:ilvl w:val="0"/>
          <w:numId w:val="49"/>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Source back to your RisingWave Venv - source .venv/bin/activate</w:t>
      </w:r>
    </w:p>
    <w:p w:rsidR="00000000" w:rsidDel="00000000" w:rsidP="00000000" w:rsidRDefault="00000000" w:rsidRPr="00000000" w14:paraId="000010F5">
      <w:pPr>
        <w:numPr>
          <w:ilvl w:val="0"/>
          <w:numId w:val="49"/>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Pip install psycopg2-binary </w:t>
      </w:r>
    </w:p>
    <w:p w:rsidR="00000000" w:rsidDel="00000000" w:rsidP="00000000" w:rsidRDefault="00000000" w:rsidRPr="00000000" w14:paraId="000010F6">
      <w:pPr>
        <w:numPr>
          <w:ilvl w:val="0"/>
          <w:numId w:val="49"/>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Pip install -r requirements.txt</w:t>
      </w:r>
    </w:p>
    <w:p w:rsidR="00000000" w:rsidDel="00000000" w:rsidP="00000000" w:rsidRDefault="00000000" w:rsidRPr="00000000" w14:paraId="000010F7">
      <w:pPr>
        <w:rPr>
          <w:rFonts w:ascii="Fira Code" w:cs="Fira Code" w:eastAsia="Fira Code" w:hAnsi="Fira Code"/>
        </w:rPr>
      </w:pPr>
      <w:r w:rsidDel="00000000" w:rsidR="00000000" w:rsidRPr="00000000">
        <w:rPr>
          <w:rFonts w:ascii="Fira Code" w:cs="Fira Code" w:eastAsia="Fira Code" w:hAnsi="Fira Code"/>
          <w:rtl w:val="0"/>
        </w:rPr>
        <w:t xml:space="preserve">For some reason this worked - the Conda base doesn’t have the GCC installed - (GNU Compiler Collection) a compiler system that supports various programming languages. Without this the it fails to install pyproject.toml-based projects</w:t>
      </w:r>
    </w:p>
    <w:p w:rsidR="00000000" w:rsidDel="00000000" w:rsidP="00000000" w:rsidRDefault="00000000" w:rsidRPr="00000000" w14:paraId="000010F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Fira Code" w:cs="Fira Code" w:eastAsia="Fira Code" w:hAnsi="Fira Code"/>
          <w:i w:val="1"/>
          <w:color w:val="0d0d0d"/>
        </w:rPr>
      </w:pPr>
      <w:r w:rsidDel="00000000" w:rsidR="00000000" w:rsidRPr="00000000">
        <w:rPr>
          <w:rFonts w:ascii="Fira Code" w:cs="Fira Code" w:eastAsia="Fira Code" w:hAnsi="Fira Code"/>
          <w:i w:val="1"/>
          <w:color w:val="0d0d0d"/>
          <w:rtl w:val="0"/>
        </w:rPr>
        <w:t xml:space="preserve">“It's possible that in your specific environment, the </w:t>
      </w:r>
      <w:r w:rsidDel="00000000" w:rsidR="00000000" w:rsidRPr="00000000">
        <w:rPr>
          <w:rFonts w:ascii="Fira Code" w:cs="Fira Code" w:eastAsia="Fira Code" w:hAnsi="Fira Code"/>
          <w:i w:val="1"/>
          <w:color w:val="0d0d0d"/>
          <w:sz w:val="21"/>
          <w:szCs w:val="21"/>
          <w:rtl w:val="0"/>
        </w:rPr>
        <w:t xml:space="preserve">gcc</w:t>
      </w:r>
      <w:r w:rsidDel="00000000" w:rsidR="00000000" w:rsidRPr="00000000">
        <w:rPr>
          <w:rFonts w:ascii="Fira Code" w:cs="Fira Code" w:eastAsia="Fira Code" w:hAnsi="Fira Code"/>
          <w:i w:val="1"/>
          <w:color w:val="0d0d0d"/>
          <w:rtl w:val="0"/>
        </w:rPr>
        <w:t xml:space="preserve"> installation was required at the system level rather than within the virtual environment. This can happen if the build process for </w:t>
      </w:r>
      <w:r w:rsidDel="00000000" w:rsidR="00000000" w:rsidRPr="00000000">
        <w:rPr>
          <w:rFonts w:ascii="Fira Code" w:cs="Fira Code" w:eastAsia="Fira Code" w:hAnsi="Fira Code"/>
          <w:i w:val="1"/>
          <w:color w:val="0d0d0d"/>
          <w:sz w:val="21"/>
          <w:szCs w:val="21"/>
          <w:rtl w:val="0"/>
        </w:rPr>
        <w:t xml:space="preserve">psycopg2</w:t>
      </w:r>
      <w:r w:rsidDel="00000000" w:rsidR="00000000" w:rsidRPr="00000000">
        <w:rPr>
          <w:rFonts w:ascii="Fira Code" w:cs="Fira Code" w:eastAsia="Fira Code" w:hAnsi="Fira Code"/>
          <w:i w:val="1"/>
          <w:color w:val="0d0d0d"/>
          <w:rtl w:val="0"/>
        </w:rPr>
        <w:t xml:space="preserve"> tries to access system-level dependencies during installation.</w:t>
      </w:r>
    </w:p>
    <w:p w:rsidR="00000000" w:rsidDel="00000000" w:rsidP="00000000" w:rsidRDefault="00000000" w:rsidRPr="00000000" w14:paraId="000010F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Fira Code" w:cs="Fira Code" w:eastAsia="Fira Code" w:hAnsi="Fira Code"/>
          <w:i w:val="1"/>
          <w:color w:val="0d0d0d"/>
        </w:rPr>
      </w:pPr>
      <w:r w:rsidDel="00000000" w:rsidR="00000000" w:rsidRPr="00000000">
        <w:rPr>
          <w:rFonts w:ascii="Fira Code" w:cs="Fira Code" w:eastAsia="Fira Code" w:hAnsi="Fira Code"/>
          <w:i w:val="1"/>
          <w:color w:val="0d0d0d"/>
          <w:rtl w:val="0"/>
        </w:rPr>
        <w:t xml:space="preserve">Installing </w:t>
      </w:r>
      <w:r w:rsidDel="00000000" w:rsidR="00000000" w:rsidRPr="00000000">
        <w:rPr>
          <w:rFonts w:ascii="Fira Code" w:cs="Fira Code" w:eastAsia="Fira Code" w:hAnsi="Fira Code"/>
          <w:i w:val="1"/>
          <w:color w:val="0d0d0d"/>
          <w:sz w:val="21"/>
          <w:szCs w:val="21"/>
          <w:rtl w:val="0"/>
        </w:rPr>
        <w:t xml:space="preserve">gcc</w:t>
      </w:r>
      <w:r w:rsidDel="00000000" w:rsidR="00000000" w:rsidRPr="00000000">
        <w:rPr>
          <w:rFonts w:ascii="Fira Code" w:cs="Fira Code" w:eastAsia="Fira Code" w:hAnsi="Fira Code"/>
          <w:i w:val="1"/>
          <w:color w:val="0d0d0d"/>
          <w:rtl w:val="0"/>
        </w:rPr>
        <w:t xml:space="preserve"> in your main Python installation (Conda) would make it available system-wide, allowing any Python environment to access it when necessary for building packages.”</w:t>
      </w:r>
    </w:p>
    <w:p w:rsidR="00000000" w:rsidDel="00000000" w:rsidP="00000000" w:rsidRDefault="00000000" w:rsidRPr="00000000" w14:paraId="000010F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420" w:lineRule="auto"/>
        <w:rPr>
          <w:rFonts w:ascii="Fira Code" w:cs="Fira Code" w:eastAsia="Fira Code" w:hAnsi="Fira Code"/>
          <w:sz w:val="21"/>
          <w:szCs w:val="21"/>
        </w:rPr>
      </w:pPr>
      <w:r w:rsidDel="00000000" w:rsidR="00000000" w:rsidRPr="00000000">
        <w:rPr>
          <w:rFonts w:ascii="Fira Code" w:cs="Fira Code" w:eastAsia="Fira Code" w:hAnsi="Fira Code"/>
          <w:color w:val="188038"/>
          <w:sz w:val="18"/>
          <w:szCs w:val="18"/>
          <w:rtl w:val="0"/>
        </w:rPr>
        <w:t xml:space="preserve">gcc</w:t>
      </w:r>
      <w:r w:rsidDel="00000000" w:rsidR="00000000" w:rsidRPr="00000000">
        <w:rPr>
          <w:rFonts w:ascii="Fira Code" w:cs="Fira Code" w:eastAsia="Fira Code" w:hAnsi="Fira Code"/>
          <w:sz w:val="21"/>
          <w:szCs w:val="21"/>
          <w:rtl w:val="0"/>
        </w:rPr>
        <w:t xml:space="preserve"> stands for GNU Compiler Collection. It is a compiler system developed by the GNU Project that supports various programming languages, including C, C++, Objective-C, and Fortran.</w:t>
      </w:r>
    </w:p>
    <w:p w:rsidR="00000000" w:rsidDel="00000000" w:rsidP="00000000" w:rsidRDefault="00000000" w:rsidRPr="00000000" w14:paraId="000010F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Fira Code" w:cs="Fira Code" w:eastAsia="Fira Code" w:hAnsi="Fira Code"/>
          <w:sz w:val="21"/>
          <w:szCs w:val="21"/>
        </w:rPr>
      </w:pPr>
      <w:r w:rsidDel="00000000" w:rsidR="00000000" w:rsidRPr="00000000">
        <w:rPr>
          <w:rFonts w:ascii="Fira Code" w:cs="Fira Code" w:eastAsia="Fira Code" w:hAnsi="Fira Code"/>
          <w:sz w:val="21"/>
          <w:szCs w:val="21"/>
          <w:rtl w:val="0"/>
        </w:rPr>
        <w:t xml:space="preserve">GCC is widely used for compiling source code written in these languages into executable programs or libraries. It's a key tool in the software development process, particularly in the compilation stage where source code is translated into machine code that can be executed by a computer's processor.</w:t>
      </w:r>
    </w:p>
    <w:p w:rsidR="00000000" w:rsidDel="00000000" w:rsidP="00000000" w:rsidRDefault="00000000" w:rsidRPr="00000000" w14:paraId="000010FC">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420" w:lineRule="auto"/>
        <w:rPr>
          <w:rFonts w:ascii="Fira Code" w:cs="Fira Code" w:eastAsia="Fira Code" w:hAnsi="Fira Code"/>
          <w:sz w:val="21"/>
          <w:szCs w:val="21"/>
        </w:rPr>
      </w:pPr>
      <w:r w:rsidDel="00000000" w:rsidR="00000000" w:rsidRPr="00000000">
        <w:rPr>
          <w:rFonts w:ascii="Fira Code" w:cs="Fira Code" w:eastAsia="Fira Code" w:hAnsi="Fira Code"/>
          <w:sz w:val="21"/>
          <w:szCs w:val="21"/>
          <w:rtl w:val="0"/>
        </w:rPr>
        <w:t xml:space="preserve">In addition to compiling source code, GCC also provides various optimization options, debugging support, and extensive documentation, making it a powerful and versatile tool for developers across different platforms and architectures.</w:t>
      </w:r>
    </w:p>
    <w:p w:rsidR="00000000" w:rsidDel="00000000" w:rsidP="00000000" w:rsidRDefault="00000000" w:rsidRPr="00000000" w14:paraId="000010FD">
      <w:pPr>
        <w:rPr>
          <w:rFonts w:ascii="Fira Code" w:cs="Fira Code" w:eastAsia="Fira Code" w:hAnsi="Fira Code"/>
        </w:rPr>
      </w:pPr>
      <w:r w:rsidDel="00000000" w:rsidR="00000000" w:rsidRPr="00000000">
        <w:rPr>
          <w:rFonts w:ascii="Fira Code" w:cs="Fira Code" w:eastAsia="Fira Code" w:hAnsi="Fira Code"/>
          <w:rtl w:val="0"/>
        </w:rPr>
        <w:t xml:space="preserve">—-----------------------------------------------------------------------------------</w:t>
      </w:r>
      <w:r w:rsidDel="00000000" w:rsidR="00000000" w:rsidRPr="00000000">
        <w:rPr>
          <w:rtl w:val="0"/>
        </w:rPr>
      </w:r>
    </w:p>
    <w:p w:rsidR="00000000" w:rsidDel="00000000" w:rsidP="00000000" w:rsidRDefault="00000000" w:rsidRPr="00000000" w14:paraId="000010FE">
      <w:pPr>
        <w:pStyle w:val="Heading2"/>
        <w:rPr>
          <w:rFonts w:ascii="Fira Code" w:cs="Fira Code" w:eastAsia="Fira Code" w:hAnsi="Fira Code"/>
        </w:rPr>
      </w:pPr>
      <w:bookmarkStart w:colFirst="0" w:colLast="0" w:name="_6nm96l9vhd6" w:id="490"/>
      <w:bookmarkEnd w:id="490"/>
      <w:r w:rsidDel="00000000" w:rsidR="00000000" w:rsidRPr="00000000">
        <w:rPr>
          <w:rFonts w:ascii="Fira Code" w:cs="Fira Code" w:eastAsia="Fira Code" w:hAnsi="Fira Code"/>
          <w:rtl w:val="0"/>
        </w:rPr>
        <w:t xml:space="preserve">Psycopg2 InternalError: Failed to run the query - when running the seed-kafka command after initial setup.</w:t>
      </w:r>
    </w:p>
    <w:p w:rsidR="00000000" w:rsidDel="00000000" w:rsidP="00000000" w:rsidRDefault="00000000" w:rsidRPr="00000000" w14:paraId="000010FF">
      <w:pPr>
        <w:rPr>
          <w:rFonts w:ascii="Fira Code" w:cs="Fira Code" w:eastAsia="Fira Code" w:hAnsi="Fira Code"/>
        </w:rPr>
      </w:pPr>
      <w:r w:rsidDel="00000000" w:rsidR="00000000" w:rsidRPr="00000000">
        <w:rPr>
          <w:rFonts w:ascii="Fira Code" w:cs="Fira Code" w:eastAsia="Fira Code" w:hAnsi="Fira Code"/>
          <w:rtl w:val="0"/>
        </w:rPr>
        <w:t xml:space="preserve">Below I have listed some steps I took to rectify this and potentially other minor errors, in Windows:</w:t>
      </w:r>
    </w:p>
    <w:p w:rsidR="00000000" w:rsidDel="00000000" w:rsidP="00000000" w:rsidRDefault="00000000" w:rsidRPr="00000000" w14:paraId="00001100">
      <w:pPr>
        <w:numPr>
          <w:ilvl w:val="0"/>
          <w:numId w:val="90"/>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Use the git bash terminal in windows.</w:t>
      </w:r>
    </w:p>
    <w:p w:rsidR="00000000" w:rsidDel="00000000" w:rsidP="00000000" w:rsidRDefault="00000000" w:rsidRPr="00000000" w14:paraId="00001101">
      <w:pPr>
        <w:numPr>
          <w:ilvl w:val="0"/>
          <w:numId w:val="90"/>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Activate python venv from git bash: source .venv/Scripts/activate</w:t>
      </w:r>
    </w:p>
    <w:p w:rsidR="00000000" w:rsidDel="00000000" w:rsidP="00000000" w:rsidRDefault="00000000" w:rsidRPr="00000000" w14:paraId="00001102">
      <w:pPr>
        <w:numPr>
          <w:ilvl w:val="0"/>
          <w:numId w:val="90"/>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Modify the seed_kafka.py file: in the first line, replace python3 with python.</w:t>
      </w:r>
    </w:p>
    <w:p w:rsidR="00000000" w:rsidDel="00000000" w:rsidP="00000000" w:rsidRDefault="00000000" w:rsidRPr="00000000" w14:paraId="00001103">
      <w:pPr>
        <w:numPr>
          <w:ilvl w:val="0"/>
          <w:numId w:val="90"/>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Now from git bash, run the seed-kafka cmd. It should work now.</w:t>
      </w:r>
    </w:p>
    <w:p w:rsidR="00000000" w:rsidDel="00000000" w:rsidP="00000000" w:rsidRDefault="00000000" w:rsidRPr="00000000" w14:paraId="00001104">
      <w:pPr>
        <w:rPr>
          <w:rFonts w:ascii="Fira Code" w:cs="Fira Code" w:eastAsia="Fira Code" w:hAnsi="Fira Code"/>
        </w:rPr>
      </w:pPr>
      <w:r w:rsidDel="00000000" w:rsidR="00000000" w:rsidRPr="00000000">
        <w:rPr>
          <w:rtl w:val="0"/>
        </w:rPr>
      </w:r>
    </w:p>
    <w:p w:rsidR="00000000" w:rsidDel="00000000" w:rsidP="00000000" w:rsidRDefault="00000000" w:rsidRPr="00000000" w14:paraId="00001105">
      <w:pPr>
        <w:rPr>
          <w:rFonts w:ascii="Fira Code" w:cs="Fira Code" w:eastAsia="Fira Code" w:hAnsi="Fira Code"/>
        </w:rPr>
      </w:pPr>
      <w:r w:rsidDel="00000000" w:rsidR="00000000" w:rsidRPr="00000000">
        <w:rPr>
          <w:rFonts w:ascii="Fira Code" w:cs="Fira Code" w:eastAsia="Fira Code" w:hAnsi="Fira Code"/>
          <w:b w:val="1"/>
          <w:rtl w:val="0"/>
        </w:rPr>
        <w:t xml:space="preserve">Additional Notes</w:t>
      </w:r>
      <w:r w:rsidDel="00000000" w:rsidR="00000000" w:rsidRPr="00000000">
        <w:rPr>
          <w:rFonts w:ascii="Fira Code" w:cs="Fira Code" w:eastAsia="Fira Code" w:hAnsi="Fira Code"/>
          <w:rtl w:val="0"/>
        </w:rPr>
        <w:t xml:space="preserve">:</w:t>
      </w:r>
    </w:p>
    <w:p w:rsidR="00000000" w:rsidDel="00000000" w:rsidP="00000000" w:rsidRDefault="00000000" w:rsidRPr="00000000" w14:paraId="00001106">
      <w:pPr>
        <w:numPr>
          <w:ilvl w:val="0"/>
          <w:numId w:val="53"/>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You can connect to the RisingWave cluster from Powershell with the command psql -h localhost -p 4566 -d dev -U root , otherwise it asks for a password.</w:t>
      </w:r>
    </w:p>
    <w:p w:rsidR="00000000" w:rsidDel="00000000" w:rsidP="00000000" w:rsidRDefault="00000000" w:rsidRPr="00000000" w14:paraId="00001107">
      <w:pPr>
        <w:numPr>
          <w:ilvl w:val="0"/>
          <w:numId w:val="53"/>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The equivalent of source commands.sh  in Powershell is . .\commands.sh from the workshop directory.</w:t>
      </w:r>
    </w:p>
    <w:p w:rsidR="00000000" w:rsidDel="00000000" w:rsidP="00000000" w:rsidRDefault="00000000" w:rsidRPr="00000000" w14:paraId="00001108">
      <w:pPr>
        <w:rPr>
          <w:rFonts w:ascii="Fira Code" w:cs="Fira Code" w:eastAsia="Fira Code" w:hAnsi="Fira Code"/>
        </w:rPr>
      </w:pPr>
      <w:r w:rsidDel="00000000" w:rsidR="00000000" w:rsidRPr="00000000">
        <w:rPr>
          <w:rFonts w:ascii="Fira Code" w:cs="Fira Code" w:eastAsia="Fira Code" w:hAnsi="Fira Code"/>
          <w:rtl w:val="0"/>
        </w:rPr>
        <w:t xml:space="preserve">Hope this can save you from some trouble in case you're doing this workshop on Windows like I am.</w:t>
      </w:r>
    </w:p>
    <w:p w:rsidR="00000000" w:rsidDel="00000000" w:rsidP="00000000" w:rsidRDefault="00000000" w:rsidRPr="00000000" w14:paraId="00001109">
      <w:pPr>
        <w:rPr>
          <w:rFonts w:ascii="Fira Code" w:cs="Fira Code" w:eastAsia="Fira Code" w:hAnsi="Fira Code"/>
        </w:rPr>
      </w:pPr>
      <w:r w:rsidDel="00000000" w:rsidR="00000000" w:rsidRPr="00000000">
        <w:rPr>
          <w:rtl w:val="0"/>
        </w:rPr>
      </w:r>
    </w:p>
    <w:p w:rsidR="00000000" w:rsidDel="00000000" w:rsidP="00000000" w:rsidRDefault="00000000" w:rsidRPr="00000000" w14:paraId="0000110A">
      <w:pPr>
        <w:rPr>
          <w:rFonts w:ascii="Fira Code" w:cs="Fira Code" w:eastAsia="Fira Code" w:hAnsi="Fira Code"/>
        </w:rPr>
      </w:pPr>
      <w:r w:rsidDel="00000000" w:rsidR="00000000" w:rsidRPr="00000000">
        <w:rPr>
          <w:rFonts w:ascii="Fira Code" w:cs="Fira Code" w:eastAsia="Fira Code" w:hAnsi="Fira Code"/>
          <w:rtl w:val="0"/>
        </w:rPr>
        <w:t xml:space="preserve">—--------------------------------------------------------------------------------------</w:t>
      </w:r>
      <w:r w:rsidDel="00000000" w:rsidR="00000000" w:rsidRPr="00000000">
        <w:rPr>
          <w:rtl w:val="0"/>
        </w:rPr>
      </w:r>
    </w:p>
    <w:p w:rsidR="00000000" w:rsidDel="00000000" w:rsidP="00000000" w:rsidRDefault="00000000" w:rsidRPr="00000000" w14:paraId="0000110B">
      <w:pPr>
        <w:pStyle w:val="Heading2"/>
        <w:rPr>
          <w:rFonts w:ascii="Fira Code" w:cs="Fira Code" w:eastAsia="Fira Code" w:hAnsi="Fira Code"/>
        </w:rPr>
      </w:pPr>
      <w:bookmarkStart w:colFirst="0" w:colLast="0" w:name="_yrhoifh43sl8" w:id="491"/>
      <w:bookmarkEnd w:id="491"/>
      <w:r w:rsidDel="00000000" w:rsidR="00000000" w:rsidRPr="00000000">
        <w:rPr>
          <w:rFonts w:ascii="Fira Code" w:cs="Fira Code" w:eastAsia="Fira Code" w:hAnsi="Fira Code"/>
          <w:rtl w:val="0"/>
        </w:rPr>
        <w:t xml:space="preserve">Running </w:t>
      </w:r>
      <w:r w:rsidDel="00000000" w:rsidR="00000000" w:rsidRPr="00000000">
        <w:rPr>
          <w:rFonts w:ascii="Fira Code" w:cs="Fira Code" w:eastAsia="Fira Code" w:hAnsi="Fira Code"/>
          <w:color w:val="1f2328"/>
          <w:sz w:val="22"/>
          <w:szCs w:val="22"/>
          <w:shd w:fill="f6f8fa" w:val="clear"/>
          <w:rtl w:val="0"/>
        </w:rPr>
        <w:t xml:space="preserve">stream-kafka </w:t>
      </w:r>
      <w:r w:rsidDel="00000000" w:rsidR="00000000" w:rsidRPr="00000000">
        <w:rPr>
          <w:rFonts w:ascii="Fira Code" w:cs="Fira Code" w:eastAsia="Fira Code" w:hAnsi="Fira Code"/>
          <w:rtl w:val="0"/>
        </w:rPr>
        <w:t xml:space="preserve">script gets stuck on a loop with Connection Refused</w:t>
      </w:r>
      <w:r w:rsidDel="00000000" w:rsidR="00000000" w:rsidRPr="00000000">
        <w:rPr>
          <w:rtl w:val="0"/>
        </w:rPr>
      </w:r>
    </w:p>
    <w:p w:rsidR="00000000" w:rsidDel="00000000" w:rsidP="00000000" w:rsidRDefault="00000000" w:rsidRPr="00000000" w14:paraId="0000110C">
      <w:pPr>
        <w:rPr>
          <w:rFonts w:ascii="Fira Code" w:cs="Fira Code" w:eastAsia="Fira Code" w:hAnsi="Fira Code"/>
        </w:rPr>
      </w:pPr>
      <w:r w:rsidDel="00000000" w:rsidR="00000000" w:rsidRPr="00000000">
        <w:rPr>
          <w:rFonts w:ascii="Fira Code" w:cs="Fira Code" w:eastAsia="Fira Code" w:hAnsi="Fira Code"/>
          <w:rtl w:val="0"/>
        </w:rPr>
        <w:t xml:space="preserve">In case the script gets stuck on </w:t>
      </w:r>
    </w:p>
    <w:p w:rsidR="00000000" w:rsidDel="00000000" w:rsidP="00000000" w:rsidRDefault="00000000" w:rsidRPr="00000000" w14:paraId="0000110D">
      <w:pPr>
        <w:rPr>
          <w:rFonts w:ascii="Fira Code" w:cs="Fira Code" w:eastAsia="Fira Code" w:hAnsi="Fira Code"/>
          <w:color w:val="1d1c1d"/>
          <w:sz w:val="18"/>
          <w:szCs w:val="18"/>
        </w:rPr>
      </w:pPr>
      <w:r w:rsidDel="00000000" w:rsidR="00000000" w:rsidRPr="00000000">
        <w:rPr>
          <w:rFonts w:ascii="Fira Code" w:cs="Fira Code" w:eastAsia="Fira Code" w:hAnsi="Fira Code"/>
          <w:color w:val="1d1c1d"/>
          <w:sz w:val="18"/>
          <w:szCs w:val="18"/>
          <w:rtl w:val="0"/>
        </w:rPr>
        <w:t xml:space="preserve">%3|1709652240.100|FAIL|rdkafka#producer-2| [thrd:localhost:9092/bootstrap]: localhost:9092/bootstrap: Connect to ipv4#127.0.0.1:9092 failed: Connection refused (after 0ms in state CONNECT)gre</w:t>
      </w:r>
    </w:p>
    <w:p w:rsidR="00000000" w:rsidDel="00000000" w:rsidP="00000000" w:rsidRDefault="00000000" w:rsidRPr="00000000" w14:paraId="0000110E">
      <w:pPr>
        <w:rPr>
          <w:rFonts w:ascii="Fira Code" w:cs="Fira Code" w:eastAsia="Fira Code" w:hAnsi="Fira Code"/>
        </w:rPr>
      </w:pPr>
      <w:r w:rsidDel="00000000" w:rsidR="00000000" w:rsidRPr="00000000">
        <w:rPr>
          <w:rFonts w:ascii="Fira Code" w:cs="Fira Code" w:eastAsia="Fira Code" w:hAnsi="Fira Code"/>
          <w:rtl w:val="0"/>
        </w:rPr>
        <w:t xml:space="preserve">a</w:t>
      </w:r>
      <w:r w:rsidDel="00000000" w:rsidR="00000000" w:rsidRPr="00000000">
        <w:rPr>
          <w:rFonts w:ascii="Fira Code" w:cs="Fira Code" w:eastAsia="Fira Code" w:hAnsi="Fira Code"/>
          <w:rtl w:val="0"/>
        </w:rPr>
        <w:t xml:space="preserve">fter trying to load the trip data, check the logs of the message_queue container in docker. If it keeps restarting with </w:t>
      </w:r>
      <w:r w:rsidDel="00000000" w:rsidR="00000000" w:rsidRPr="00000000">
        <w:rPr>
          <w:rFonts w:ascii="Fira Code" w:cs="Fira Code" w:eastAsia="Fira Code" w:hAnsi="Fira Code"/>
          <w:color w:val="1d1c1d"/>
          <w:sz w:val="23"/>
          <w:szCs w:val="23"/>
          <w:shd w:fill="f8f8f8" w:val="clear"/>
          <w:rtl w:val="0"/>
        </w:rPr>
        <w:t xml:space="preserve">Could not initialize seastar: std::runtime_error (insufficient physical memory: needed 4294967296 available 4067422208) </w:t>
      </w:r>
      <w:r w:rsidDel="00000000" w:rsidR="00000000" w:rsidRPr="00000000">
        <w:rPr>
          <w:rFonts w:ascii="Fira Code" w:cs="Fira Code" w:eastAsia="Fira Code" w:hAnsi="Fira Code"/>
          <w:sz w:val="32"/>
          <w:szCs w:val="32"/>
          <w:rtl w:val="0"/>
        </w:rPr>
        <w:t xml:space="preserve"> </w:t>
      </w:r>
      <w:r w:rsidDel="00000000" w:rsidR="00000000" w:rsidRPr="00000000">
        <w:rPr>
          <w:rFonts w:ascii="Fira Code" w:cs="Fira Code" w:eastAsia="Fira Code" w:hAnsi="Fira Code"/>
          <w:rtl w:val="0"/>
        </w:rPr>
        <w:t xml:space="preserve">as the last message, </w:t>
      </w:r>
      <w:r w:rsidDel="00000000" w:rsidR="00000000" w:rsidRPr="00000000">
        <w:rPr>
          <w:rFonts w:ascii="Fira Code" w:cs="Fira Code" w:eastAsia="Fira Code" w:hAnsi="Fira Code"/>
          <w:rtl w:val="0"/>
        </w:rPr>
        <w:t xml:space="preserve">then go to the docker-compose file in the docker folder of the project and change the ‘memory’ command for the message_queue service for some lower value.</w:t>
      </w:r>
    </w:p>
    <w:p w:rsidR="00000000" w:rsidDel="00000000" w:rsidP="00000000" w:rsidRDefault="00000000" w:rsidRPr="00000000" w14:paraId="0000110F">
      <w:pPr>
        <w:rPr>
          <w:rFonts w:ascii="Fira Code" w:cs="Fira Code" w:eastAsia="Fira Code" w:hAnsi="Fira Code"/>
        </w:rPr>
      </w:pPr>
      <w:r w:rsidDel="00000000" w:rsidR="00000000" w:rsidRPr="00000000">
        <w:rPr>
          <w:rFonts w:ascii="Fira Code" w:cs="Fira Code" w:eastAsia="Fira Code" w:hAnsi="Fira Code"/>
          <w:b w:val="1"/>
          <w:color w:val="1d1c1d"/>
          <w:sz w:val="23"/>
          <w:szCs w:val="23"/>
          <w:shd w:fill="f8f8f8" w:val="clear"/>
          <w:rtl w:val="0"/>
        </w:rPr>
        <w:t xml:space="preserve">Solution: </w:t>
      </w:r>
      <w:r w:rsidDel="00000000" w:rsidR="00000000" w:rsidRPr="00000000">
        <w:rPr>
          <w:rFonts w:ascii="Fira Code" w:cs="Fira Code" w:eastAsia="Fira Code" w:hAnsi="Fira Code"/>
          <w:color w:val="1d1c1d"/>
          <w:sz w:val="23"/>
          <w:szCs w:val="23"/>
          <w:shd w:fill="f8f8f8" w:val="clear"/>
          <w:rtl w:val="0"/>
        </w:rPr>
        <w:t xml:space="preserve">lower the memory allocation of the service “message_queue” in your docker-compose file from 4GB. If you have the “insufficient physical memory” error message (try 3GB)</w:t>
      </w:r>
      <w:r w:rsidDel="00000000" w:rsidR="00000000" w:rsidRPr="00000000">
        <w:rPr>
          <w:rtl w:val="0"/>
        </w:rPr>
      </w:r>
    </w:p>
    <w:p w:rsidR="00000000" w:rsidDel="00000000" w:rsidP="00000000" w:rsidRDefault="00000000" w:rsidRPr="00000000" w14:paraId="00001110">
      <w:pPr>
        <w:rPr>
          <w:rFonts w:ascii="Fira Code" w:cs="Fira Code" w:eastAsia="Fira Code" w:hAnsi="Fira Code"/>
          <w:color w:val="1d1c1d"/>
          <w:sz w:val="23"/>
          <w:szCs w:val="23"/>
          <w:shd w:fill="f8f8f8" w:val="clear"/>
        </w:rPr>
      </w:pPr>
      <w:r w:rsidDel="00000000" w:rsidR="00000000" w:rsidRPr="00000000">
        <w:rPr>
          <w:rtl w:val="0"/>
        </w:rPr>
      </w:r>
    </w:p>
    <w:p w:rsidR="00000000" w:rsidDel="00000000" w:rsidP="00000000" w:rsidRDefault="00000000" w:rsidRPr="00000000" w14:paraId="00001111">
      <w:pPr>
        <w:rPr>
          <w:rFonts w:ascii="Fira Code" w:cs="Fira Code" w:eastAsia="Fira Code" w:hAnsi="Fira Code"/>
          <w:color w:val="1d1c1d"/>
          <w:sz w:val="23"/>
          <w:szCs w:val="23"/>
          <w:shd w:fill="f8f8f8" w:val="clear"/>
        </w:rPr>
      </w:pPr>
      <w:r w:rsidDel="00000000" w:rsidR="00000000" w:rsidRPr="00000000">
        <w:rPr>
          <w:rFonts w:ascii="Fira Code" w:cs="Fira Code" w:eastAsia="Fira Code" w:hAnsi="Fira Code"/>
          <w:b w:val="1"/>
          <w:color w:val="1d1c1d"/>
          <w:sz w:val="23"/>
          <w:szCs w:val="23"/>
          <w:shd w:fill="f8f8f8" w:val="clear"/>
          <w:rtl w:val="0"/>
        </w:rPr>
        <w:t xml:space="preserve">Issue:</w:t>
      </w:r>
      <w:r w:rsidDel="00000000" w:rsidR="00000000" w:rsidRPr="00000000">
        <w:rPr>
          <w:rFonts w:ascii="Fira Code" w:cs="Fira Code" w:eastAsia="Fira Code" w:hAnsi="Fira Code"/>
          <w:color w:val="1d1c1d"/>
          <w:sz w:val="23"/>
          <w:szCs w:val="23"/>
          <w:shd w:fill="f8f8f8" w:val="clear"/>
          <w:rtl w:val="0"/>
        </w:rPr>
        <w:t xml:space="preserve"> Running psql -f risingwave-sql/table/trip_data.sql after starting services with ‘default’ values using docker-compose up gives the error  “psql:risingwave-sql/table/trip_data.sql:61: ERROR:  syntax error at or near "." LINE 60:       properties.bootstrap.server='message_queue:29092'” </w:t>
        <w:br w:type="textWrapping"/>
      </w:r>
    </w:p>
    <w:p w:rsidR="00000000" w:rsidDel="00000000" w:rsidP="00000000" w:rsidRDefault="00000000" w:rsidRPr="00000000" w14:paraId="00001112">
      <w:pPr>
        <w:rPr>
          <w:rFonts w:ascii="Fira Code" w:cs="Fira Code" w:eastAsia="Fira Code" w:hAnsi="Fira Code"/>
          <w:sz w:val="23"/>
          <w:szCs w:val="23"/>
        </w:rPr>
      </w:pPr>
      <w:r w:rsidDel="00000000" w:rsidR="00000000" w:rsidRPr="00000000">
        <w:rPr>
          <w:rFonts w:ascii="Fira Code" w:cs="Fira Code" w:eastAsia="Fira Code" w:hAnsi="Fira Code"/>
          <w:b w:val="1"/>
          <w:color w:val="1d1c1d"/>
          <w:sz w:val="23"/>
          <w:szCs w:val="23"/>
          <w:shd w:fill="f8f8f8" w:val="clear"/>
          <w:rtl w:val="0"/>
        </w:rPr>
        <w:t xml:space="preserve">Solution: </w:t>
      </w:r>
      <w:r w:rsidDel="00000000" w:rsidR="00000000" w:rsidRPr="00000000">
        <w:rPr>
          <w:rFonts w:ascii="Fira Code" w:cs="Fira Code" w:eastAsia="Fira Code" w:hAnsi="Fira Code"/>
          <w:color w:val="1d1c1d"/>
          <w:sz w:val="23"/>
          <w:szCs w:val="23"/>
          <w:shd w:fill="f8f8f8" w:val="clear"/>
          <w:rtl w:val="0"/>
        </w:rPr>
        <w:t xml:space="preserve">M</w:t>
      </w:r>
      <w:r w:rsidDel="00000000" w:rsidR="00000000" w:rsidRPr="00000000">
        <w:rPr>
          <w:rFonts w:ascii="Fira Code" w:cs="Fira Code" w:eastAsia="Fira Code" w:hAnsi="Fira Code"/>
          <w:color w:val="1d1c1d"/>
          <w:sz w:val="23"/>
          <w:szCs w:val="23"/>
          <w:shd w:fill="f8f8f8" w:val="clear"/>
          <w:rtl w:val="0"/>
        </w:rPr>
        <w:t xml:space="preserve">ake sure you have run </w:t>
      </w:r>
      <w:r w:rsidDel="00000000" w:rsidR="00000000" w:rsidRPr="00000000">
        <w:rPr>
          <w:rFonts w:ascii="Fira Code" w:cs="Fira Code" w:eastAsia="Fira Code" w:hAnsi="Fira Code"/>
          <w:sz w:val="23"/>
          <w:szCs w:val="23"/>
          <w:rtl w:val="0"/>
        </w:rPr>
        <w:t xml:space="preserve">source commands.sh in each terminal window</w:t>
      </w:r>
      <w:r w:rsidDel="00000000" w:rsidR="00000000" w:rsidRPr="00000000">
        <w:rPr>
          <w:rtl w:val="0"/>
        </w:rPr>
      </w:r>
    </w:p>
    <w:p w:rsidR="00000000" w:rsidDel="00000000" w:rsidP="00000000" w:rsidRDefault="00000000" w:rsidRPr="00000000" w14:paraId="00001113">
      <w:pPr>
        <w:pStyle w:val="Heading2"/>
        <w:rPr>
          <w:rFonts w:ascii="Fira Code" w:cs="Fira Code" w:eastAsia="Fira Code" w:hAnsi="Fira Code"/>
        </w:rPr>
      </w:pPr>
      <w:bookmarkStart w:colFirst="0" w:colLast="0" w:name="_lcvog5h87m5a" w:id="492"/>
      <w:bookmarkEnd w:id="492"/>
      <w:r w:rsidDel="00000000" w:rsidR="00000000" w:rsidRPr="00000000">
        <w:rPr>
          <w:rFonts w:ascii="Fira Code" w:cs="Fira Code" w:eastAsia="Fira Code" w:hAnsi="Fira Code"/>
          <w:rtl w:val="0"/>
        </w:rPr>
        <w:t xml:space="preserve">For the homework questions is there a specific number of records that have to be processed to obtain the final answer?</w:t>
      </w:r>
    </w:p>
    <w:p w:rsidR="00000000" w:rsidDel="00000000" w:rsidP="00000000" w:rsidRDefault="00000000" w:rsidRPr="00000000" w14:paraId="00001114">
      <w:pPr>
        <w:rPr>
          <w:rFonts w:ascii="Fira Code" w:cs="Fira Code" w:eastAsia="Fira Code" w:hAnsi="Fira Code"/>
        </w:rPr>
      </w:pPr>
      <w:r w:rsidDel="00000000" w:rsidR="00000000" w:rsidRPr="00000000">
        <w:rPr>
          <w:rFonts w:ascii="Fira Code" w:cs="Fira Code" w:eastAsia="Fira Code" w:hAnsi="Fira Code"/>
          <w:rtl w:val="0"/>
        </w:rPr>
        <w:t xml:space="preserve">Use seed-kafka instead of stream-kafka to get a static set of results.</w:t>
      </w:r>
    </w:p>
    <w:p w:rsidR="00000000" w:rsidDel="00000000" w:rsidP="00000000" w:rsidRDefault="00000000" w:rsidRPr="00000000" w14:paraId="00001115">
      <w:pPr>
        <w:pStyle w:val="Heading2"/>
        <w:rPr>
          <w:rFonts w:ascii="Fira Code" w:cs="Fira Code" w:eastAsia="Fira Code" w:hAnsi="Fira Code"/>
        </w:rPr>
      </w:pPr>
      <w:bookmarkStart w:colFirst="0" w:colLast="0" w:name="_de2ng3vd6dwz" w:id="493"/>
      <w:bookmarkEnd w:id="493"/>
      <w:r w:rsidDel="00000000" w:rsidR="00000000" w:rsidRPr="00000000">
        <w:rPr>
          <w:rFonts w:ascii="Fira Code" w:cs="Fira Code" w:eastAsia="Fira Code" w:hAnsi="Fira Code"/>
          <w:rtl w:val="0"/>
        </w:rPr>
        <w:t xml:space="preserve">Homework - Materialized view does not guarantee order by warning</w:t>
      </w:r>
    </w:p>
    <w:p w:rsidR="00000000" w:rsidDel="00000000" w:rsidP="00000000" w:rsidRDefault="00000000" w:rsidRPr="00000000" w14:paraId="00001116">
      <w:pPr>
        <w:rPr>
          <w:rFonts w:ascii="Fira Code" w:cs="Fira Code" w:eastAsia="Fira Code" w:hAnsi="Fira Code"/>
        </w:rPr>
      </w:pPr>
      <w:r w:rsidDel="00000000" w:rsidR="00000000" w:rsidRPr="00000000">
        <w:rPr>
          <w:rFonts w:ascii="Fira Code" w:cs="Fira Code" w:eastAsia="Fira Code" w:hAnsi="Fira Code"/>
          <w:rtl w:val="0"/>
        </w:rPr>
        <w:t xml:space="preserve">It is best to use the order by and limit clause on the query to the materialized view instead of the materialized view creation in order to guarantee consistent results</w:t>
      </w:r>
    </w:p>
    <w:p w:rsidR="00000000" w:rsidDel="00000000" w:rsidP="00000000" w:rsidRDefault="00000000" w:rsidRPr="00000000" w14:paraId="00001117">
      <w:pPr>
        <w:rPr>
          <w:rFonts w:ascii="Fira Code" w:cs="Fira Code" w:eastAsia="Fira Code" w:hAnsi="Fira Code"/>
        </w:rPr>
      </w:pPr>
      <w:r w:rsidDel="00000000" w:rsidR="00000000" w:rsidRPr="00000000">
        <w:rPr>
          <w:rtl w:val="0"/>
        </w:rPr>
      </w:r>
    </w:p>
    <w:p w:rsidR="00000000" w:rsidDel="00000000" w:rsidP="00000000" w:rsidRDefault="00000000" w:rsidRPr="00000000" w14:paraId="00001118">
      <w:pPr>
        <w:rPr>
          <w:rFonts w:ascii="Fira Code" w:cs="Fira Code" w:eastAsia="Fira Code" w:hAnsi="Fira Code"/>
        </w:rPr>
      </w:pPr>
      <w:r w:rsidDel="00000000" w:rsidR="00000000" w:rsidRPr="00000000">
        <w:rPr>
          <w:rFonts w:ascii="Fira Code" w:cs="Fira Code" w:eastAsia="Fira Code" w:hAnsi="Fira Code"/>
          <w:sz w:val="32"/>
          <w:szCs w:val="32"/>
          <w:rtl w:val="0"/>
        </w:rPr>
        <w:t xml:space="preserve">Homework - The answers in the homework do not match the provided options</w:t>
      </w:r>
      <w:r w:rsidDel="00000000" w:rsidR="00000000" w:rsidRPr="00000000">
        <w:rPr>
          <w:rFonts w:ascii="Fira Code" w:cs="Fira Code" w:eastAsia="Fira Code" w:hAnsi="Fira Code"/>
          <w:color w:val="0d0d0d"/>
          <w:highlight w:val="white"/>
          <w:rtl w:val="0"/>
        </w:rPr>
        <w:t xml:space="preserve">: You must follow the following steps: 1. clean-cluster 2. docker volume prune and use seed-kafka instead of stream-kafka. Ensure that the number of records is 100K.</w:t>
      </w:r>
      <w:r w:rsidDel="00000000" w:rsidR="00000000" w:rsidRPr="00000000">
        <w:rPr>
          <w:rtl w:val="0"/>
        </w:rPr>
      </w:r>
    </w:p>
    <w:p w:rsidR="00000000" w:rsidDel="00000000" w:rsidP="00000000" w:rsidRDefault="00000000" w:rsidRPr="00000000" w14:paraId="00001119">
      <w:pPr>
        <w:pStyle w:val="Heading2"/>
        <w:rPr>
          <w:rFonts w:ascii="Fira Code" w:cs="Fira Code" w:eastAsia="Fira Code" w:hAnsi="Fira Code"/>
        </w:rPr>
      </w:pPr>
      <w:bookmarkStart w:colFirst="0" w:colLast="0" w:name="_ifxznp1w1p6n" w:id="494"/>
      <w:bookmarkEnd w:id="494"/>
      <w:r w:rsidDel="00000000" w:rsidR="00000000" w:rsidRPr="00000000">
        <w:rPr>
          <w:rFonts w:ascii="Fira Code" w:cs="Fira Code" w:eastAsia="Fira Code" w:hAnsi="Fira Code"/>
          <w:rtl w:val="0"/>
        </w:rPr>
        <w:t xml:space="preserve">How to install postgress on Linux like OS</w:t>
      </w:r>
    </w:p>
    <w:p w:rsidR="00000000" w:rsidDel="00000000" w:rsidP="00000000" w:rsidRDefault="00000000" w:rsidRPr="00000000" w14:paraId="0000111A">
      <w:pPr>
        <w:rPr>
          <w:rFonts w:ascii="Fira Code" w:cs="Fira Code" w:eastAsia="Fira Code" w:hAnsi="Fira Code"/>
        </w:rPr>
      </w:pPr>
      <w:r w:rsidDel="00000000" w:rsidR="00000000" w:rsidRPr="00000000">
        <w:rPr>
          <w:rFonts w:ascii="Fira Code" w:cs="Fira Code" w:eastAsia="Fira Code" w:hAnsi="Fira Code"/>
          <w:rtl w:val="0"/>
        </w:rPr>
        <w:t xml:space="preserve">For this workshop, and if you are following the view from Noel (2024) this requires you to install postgres to use it on your terminal. Found this steps (commands) to get it done [</w:t>
      </w:r>
      <w:hyperlink r:id="rId300">
        <w:r w:rsidDel="00000000" w:rsidR="00000000" w:rsidRPr="00000000">
          <w:rPr>
            <w:rFonts w:ascii="Fira Code" w:cs="Fira Code" w:eastAsia="Fira Code" w:hAnsi="Fira Code"/>
            <w:color w:val="1155cc"/>
            <w:u w:val="single"/>
            <w:rtl w:val="0"/>
          </w:rPr>
          <w:t xml:space="preserve">source</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111B">
      <w:pPr>
        <w:numPr>
          <w:ilvl w:val="0"/>
          <w:numId w:val="54"/>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wget --quiet -O - https://www.postgresql.org/media/keys/ACCC4CF8.asc | sudo apt-key add -</w:t>
      </w:r>
    </w:p>
    <w:p w:rsidR="00000000" w:rsidDel="00000000" w:rsidP="00000000" w:rsidRDefault="00000000" w:rsidRPr="00000000" w14:paraId="0000111C">
      <w:pPr>
        <w:numPr>
          <w:ilvl w:val="0"/>
          <w:numId w:val="54"/>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sudo sh -c 'echo "deb http://apt.postgresql.org/pub/repos/apt/ $(lsb_release -cs)-pgdg main" &gt;&gt; /etc/apt/sources.list.d/pgdg.list'</w:t>
      </w:r>
    </w:p>
    <w:p w:rsidR="00000000" w:rsidDel="00000000" w:rsidP="00000000" w:rsidRDefault="00000000" w:rsidRPr="00000000" w14:paraId="0000111D">
      <w:pPr>
        <w:numPr>
          <w:ilvl w:val="0"/>
          <w:numId w:val="54"/>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sudo apt update</w:t>
      </w:r>
    </w:p>
    <w:p w:rsidR="00000000" w:rsidDel="00000000" w:rsidP="00000000" w:rsidRDefault="00000000" w:rsidRPr="00000000" w14:paraId="0000111E">
      <w:pPr>
        <w:numPr>
          <w:ilvl w:val="0"/>
          <w:numId w:val="54"/>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apt install postgresql postgresql-contrib</w:t>
      </w:r>
    </w:p>
    <w:p w:rsidR="00000000" w:rsidDel="00000000" w:rsidP="00000000" w:rsidRDefault="00000000" w:rsidRPr="00000000" w14:paraId="0000111F">
      <w:pPr>
        <w:numPr>
          <w:ilvl w:val="0"/>
          <w:numId w:val="54"/>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(comment): now let’s check the service for postgresql</w:t>
      </w:r>
    </w:p>
    <w:p w:rsidR="00000000" w:rsidDel="00000000" w:rsidP="00000000" w:rsidRDefault="00000000" w:rsidRPr="00000000" w14:paraId="00001120">
      <w:pPr>
        <w:numPr>
          <w:ilvl w:val="0"/>
          <w:numId w:val="54"/>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service postgresql status</w:t>
      </w:r>
    </w:p>
    <w:p w:rsidR="00000000" w:rsidDel="00000000" w:rsidP="00000000" w:rsidRDefault="00000000" w:rsidRPr="00000000" w14:paraId="00001121">
      <w:pPr>
        <w:numPr>
          <w:ilvl w:val="1"/>
          <w:numId w:val="54"/>
        </w:numPr>
        <w:spacing w:after="0" w:afterAutospacing="0"/>
        <w:ind w:left="1440" w:hanging="360"/>
        <w:rPr>
          <w:rFonts w:ascii="Fira Code" w:cs="Fira Code" w:eastAsia="Fira Code" w:hAnsi="Fira Code"/>
        </w:rPr>
      </w:pPr>
      <w:r w:rsidDel="00000000" w:rsidR="00000000" w:rsidRPr="00000000">
        <w:rPr>
          <w:rFonts w:ascii="Fira Code" w:cs="Fira Code" w:eastAsia="Fira Code" w:hAnsi="Fira Code"/>
          <w:rtl w:val="0"/>
        </w:rPr>
        <w:t xml:space="preserve">(comment) If down: use the next command</w:t>
      </w:r>
    </w:p>
    <w:p w:rsidR="00000000" w:rsidDel="00000000" w:rsidP="00000000" w:rsidRDefault="00000000" w:rsidRPr="00000000" w14:paraId="00001122">
      <w:pPr>
        <w:numPr>
          <w:ilvl w:val="1"/>
          <w:numId w:val="54"/>
        </w:numPr>
        <w:spacing w:after="0" w:afterAutospacing="0"/>
        <w:ind w:left="1440" w:hanging="360"/>
        <w:rPr>
          <w:rFonts w:ascii="Fira Code" w:cs="Fira Code" w:eastAsia="Fira Code" w:hAnsi="Fira Code"/>
        </w:rPr>
      </w:pPr>
      <w:r w:rsidDel="00000000" w:rsidR="00000000" w:rsidRPr="00000000">
        <w:rPr>
          <w:rFonts w:ascii="Fira Code" w:cs="Fira Code" w:eastAsia="Fira Code" w:hAnsi="Fira Code"/>
          <w:rtl w:val="0"/>
        </w:rPr>
        <w:t xml:space="preserve">service postgresql start</w:t>
      </w:r>
    </w:p>
    <w:p w:rsidR="00000000" w:rsidDel="00000000" w:rsidP="00000000" w:rsidRDefault="00000000" w:rsidRPr="00000000" w14:paraId="00001123">
      <w:pPr>
        <w:numPr>
          <w:ilvl w:val="0"/>
          <w:numId w:val="54"/>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(comment) And your are done</w:t>
      </w:r>
    </w:p>
    <w:p w:rsidR="00000000" w:rsidDel="00000000" w:rsidP="00000000" w:rsidRDefault="00000000" w:rsidRPr="00000000" w14:paraId="00001124">
      <w:pPr>
        <w:pStyle w:val="Heading2"/>
        <w:rPr>
          <w:rFonts w:ascii="Fira Code" w:cs="Fira Code" w:eastAsia="Fira Code" w:hAnsi="Fira Code"/>
        </w:rPr>
      </w:pPr>
      <w:bookmarkStart w:colFirst="0" w:colLast="0" w:name="_ilr7eeylho6r" w:id="495"/>
      <w:bookmarkEnd w:id="495"/>
      <w:r w:rsidDel="00000000" w:rsidR="00000000" w:rsidRPr="00000000">
        <w:rPr>
          <w:rFonts w:ascii="Fira Code" w:cs="Fira Code" w:eastAsia="Fira Code" w:hAnsi="Fira Code"/>
          <w:rtl w:val="0"/>
        </w:rPr>
        <w:t xml:space="preserve">Unable to Open Dashboard as xdg-open doesn’t open any browser</w:t>
      </w:r>
    </w:p>
    <w:p w:rsidR="00000000" w:rsidDel="00000000" w:rsidP="00000000" w:rsidRDefault="00000000" w:rsidRPr="00000000" w14:paraId="00001125">
      <w:pPr>
        <w:rPr>
          <w:rFonts w:ascii="Fira Code" w:cs="Fira Code" w:eastAsia="Fira Code" w:hAnsi="Fira Code"/>
        </w:rPr>
      </w:pPr>
      <w:r w:rsidDel="00000000" w:rsidR="00000000" w:rsidRPr="00000000">
        <w:rPr>
          <w:rFonts w:ascii="Fira Code" w:cs="Fira Code" w:eastAsia="Fira Code" w:hAnsi="Fira Code"/>
          <w:rtl w:val="0"/>
        </w:rPr>
        <w:t xml:space="preserve">Refer to the solution given in the first solution here:</w:t>
      </w:r>
    </w:p>
    <w:p w:rsidR="00000000" w:rsidDel="00000000" w:rsidP="00000000" w:rsidRDefault="00000000" w:rsidRPr="00000000" w14:paraId="00001126">
      <w:pPr>
        <w:rPr>
          <w:rFonts w:ascii="Fira Code" w:cs="Fira Code" w:eastAsia="Fira Code" w:hAnsi="Fira Code"/>
        </w:rPr>
      </w:pPr>
      <w:hyperlink r:id="rId301">
        <w:r w:rsidDel="00000000" w:rsidR="00000000" w:rsidRPr="00000000">
          <w:rPr>
            <w:rFonts w:ascii="Fira Code" w:cs="Fira Code" w:eastAsia="Fira Code" w:hAnsi="Fira Code"/>
            <w:color w:val="1155cc"/>
            <w:u w:val="single"/>
            <w:rtl w:val="0"/>
          </w:rPr>
          <w:t xml:space="preserve">https://stackoverflow.com/questions/24683221/xdg-open-no-method-available-even-after-installing-xdg-utils</w:t>
        </w:r>
      </w:hyperlink>
      <w:r w:rsidDel="00000000" w:rsidR="00000000" w:rsidRPr="00000000">
        <w:rPr>
          <w:rtl w:val="0"/>
        </w:rPr>
      </w:r>
    </w:p>
    <w:p w:rsidR="00000000" w:rsidDel="00000000" w:rsidP="00000000" w:rsidRDefault="00000000" w:rsidRPr="00000000" w14:paraId="00001127">
      <w:pPr>
        <w:rPr>
          <w:rFonts w:ascii="Fira Code" w:cs="Fira Code" w:eastAsia="Fira Code" w:hAnsi="Fira Code"/>
        </w:rPr>
      </w:pPr>
      <w:r w:rsidDel="00000000" w:rsidR="00000000" w:rsidRPr="00000000">
        <w:rPr>
          <w:rFonts w:ascii="Fira Code" w:cs="Fira Code" w:eastAsia="Fira Code" w:hAnsi="Fira Code"/>
          <w:rtl w:val="0"/>
        </w:rPr>
        <w:t xml:space="preserve">Instead of w3m use any other browser of your choice.</w:t>
      </w:r>
    </w:p>
    <w:p w:rsidR="00000000" w:rsidDel="00000000" w:rsidP="00000000" w:rsidRDefault="00000000" w:rsidRPr="00000000" w14:paraId="00001128">
      <w:pPr>
        <w:rPr>
          <w:rFonts w:ascii="Fira Code" w:cs="Fira Code" w:eastAsia="Fira Code" w:hAnsi="Fira Code"/>
        </w:rPr>
      </w:pPr>
      <w:r w:rsidDel="00000000" w:rsidR="00000000" w:rsidRPr="00000000">
        <w:rPr>
          <w:rFonts w:ascii="Fira Code" w:cs="Fira Code" w:eastAsia="Fira Code" w:hAnsi="Fira Code"/>
          <w:rtl w:val="0"/>
        </w:rPr>
        <w:t xml:space="preserve">It is just trying to open the index.html file. Which you can do from your File Explorer/Finder. If you’re on wsl try using </w:t>
      </w:r>
      <w:r w:rsidDel="00000000" w:rsidR="00000000" w:rsidRPr="00000000">
        <w:rPr>
          <w:rFonts w:ascii="Fira Code" w:cs="Fira Code" w:eastAsia="Fira Code" w:hAnsi="Fira Code"/>
          <w:color w:val="188038"/>
          <w:rtl w:val="0"/>
        </w:rPr>
        <w:t xml:space="preserve">explorer.exe index.html</w:t>
      </w:r>
      <w:r w:rsidDel="00000000" w:rsidR="00000000" w:rsidRPr="00000000">
        <w:rPr>
          <w:rFonts w:ascii="Fira Code" w:cs="Fira Code" w:eastAsia="Fira Code" w:hAnsi="Fira Code"/>
          <w:rtl w:val="0"/>
        </w:rPr>
        <w:t xml:space="preserve"> </w:t>
      </w:r>
    </w:p>
    <w:p w:rsidR="00000000" w:rsidDel="00000000" w:rsidP="00000000" w:rsidRDefault="00000000" w:rsidRPr="00000000" w14:paraId="00001129">
      <w:pPr>
        <w:rPr>
          <w:rFonts w:ascii="Fira Code" w:cs="Fira Code" w:eastAsia="Fira Code" w:hAnsi="Fira Code"/>
        </w:rPr>
      </w:pPr>
      <w:r w:rsidDel="00000000" w:rsidR="00000000" w:rsidRPr="00000000">
        <w:rPr>
          <w:rtl w:val="0"/>
        </w:rPr>
      </w:r>
    </w:p>
    <w:p w:rsidR="00000000" w:rsidDel="00000000" w:rsidP="00000000" w:rsidRDefault="00000000" w:rsidRPr="00000000" w14:paraId="0000112A">
      <w:pPr>
        <w:pStyle w:val="Heading2"/>
        <w:rPr>
          <w:rFonts w:ascii="Fira Code" w:cs="Fira Code" w:eastAsia="Fira Code" w:hAnsi="Fira Code"/>
        </w:rPr>
      </w:pPr>
      <w:bookmarkStart w:colFirst="0" w:colLast="0" w:name="_teneprdxuixz" w:id="496"/>
      <w:bookmarkEnd w:id="496"/>
      <w:r w:rsidDel="00000000" w:rsidR="00000000" w:rsidRPr="00000000">
        <w:rPr>
          <w:rFonts w:ascii="Fira Code" w:cs="Fira Code" w:eastAsia="Fira Code" w:hAnsi="Fira Code"/>
          <w:rtl w:val="0"/>
        </w:rPr>
        <w:t xml:space="preserve">Resolving Python Interpreter Path Inconsistencies in Unix-like Environments</w:t>
      </w:r>
    </w:p>
    <w:p w:rsidR="00000000" w:rsidDel="00000000" w:rsidP="00000000" w:rsidRDefault="00000000" w:rsidRPr="00000000" w14:paraId="0000112B">
      <w:pPr>
        <w:pStyle w:val="Heading3"/>
        <w:rPr>
          <w:rFonts w:ascii="Fira Code" w:cs="Fira Code" w:eastAsia="Fira Code" w:hAnsi="Fira Code"/>
        </w:rPr>
      </w:pPr>
      <w:bookmarkStart w:colFirst="0" w:colLast="0" w:name="_psw4ncswsjfc" w:id="497"/>
      <w:bookmarkEnd w:id="497"/>
      <w:r w:rsidDel="00000000" w:rsidR="00000000" w:rsidRPr="00000000">
        <w:rPr>
          <w:rFonts w:ascii="Fira Code" w:cs="Fira Code" w:eastAsia="Fira Code" w:hAnsi="Fira Code"/>
          <w:rtl w:val="0"/>
        </w:rPr>
        <w:t xml:space="preserve">Example Error:</w:t>
      </w:r>
    </w:p>
    <w:p w:rsidR="00000000" w:rsidDel="00000000" w:rsidP="00000000" w:rsidRDefault="00000000" w:rsidRPr="00000000" w14:paraId="0000112C">
      <w:pPr>
        <w:rPr>
          <w:rFonts w:ascii="Fira Code" w:cs="Fira Code" w:eastAsia="Fira Code" w:hAnsi="Fira Code"/>
        </w:rPr>
      </w:pPr>
      <w:r w:rsidDel="00000000" w:rsidR="00000000" w:rsidRPr="00000000">
        <w:rPr>
          <w:rFonts w:ascii="Fira Code" w:cs="Fira Code" w:eastAsia="Fira Code" w:hAnsi="Fira Code"/>
          <w:rtl w:val="0"/>
        </w:rPr>
        <w:t xml:space="preserve">When attempting to execute a Python script named seed-kafka.py or server.py with the following shebang line specifying Python 3 as the interpreter:</w:t>
      </w:r>
    </w:p>
    <w:tbl>
      <w:tblPr>
        <w:tblStyle w:val="Table14"/>
        <w:jc w:val="left"/>
        <w:tblLayout w:type="fixed"/>
        <w:tblLook w:val="0600"/>
      </w:tblPr>
      <w:tblGrid>
        <w:gridCol w:w="9540"/>
        <w:tblGridChange w:id="0">
          <w:tblGrid>
            <w:gridCol w:w="9540"/>
          </w:tblGrid>
        </w:tblGridChange>
      </w:tblGrid>
      <w:tr>
        <w:trPr>
          <w:cantSplit w:val="0"/>
          <w:trHeight w:val="458.16796875" w:hRule="atLeast"/>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1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color w:val="888888"/>
                <w:shd w:fill="333333" w:val="clear"/>
                <w:rtl w:val="0"/>
              </w:rPr>
              <w:t xml:space="preserve">#!/usr/bin/env python3</w:t>
            </w:r>
            <w:r w:rsidDel="00000000" w:rsidR="00000000" w:rsidRPr="00000000">
              <w:rPr>
                <w:rtl w:val="0"/>
              </w:rPr>
            </w:r>
          </w:p>
        </w:tc>
      </w:tr>
    </w:tbl>
    <w:p w:rsidR="00000000" w:rsidDel="00000000" w:rsidP="00000000" w:rsidRDefault="00000000" w:rsidRPr="00000000" w14:paraId="0000112E">
      <w:pPr>
        <w:rPr>
          <w:rFonts w:ascii="Fira Code" w:cs="Fira Code" w:eastAsia="Fira Code" w:hAnsi="Fira Code"/>
        </w:rPr>
      </w:pPr>
      <w:r w:rsidDel="00000000" w:rsidR="00000000" w:rsidRPr="00000000">
        <w:rPr>
          <w:rFonts w:ascii="Fira Code" w:cs="Fira Code" w:eastAsia="Fira Code" w:hAnsi="Fira Code"/>
          <w:rtl w:val="0"/>
        </w:rPr>
        <w:t xml:space="preserve">Users may encounter the following error in a Unix-like environment:</w:t>
      </w:r>
    </w:p>
    <w:tbl>
      <w:tblPr>
        <w:tblStyle w:val="Table15"/>
        <w:jc w:val="left"/>
        <w:tblLayout w:type="fixed"/>
        <w:tblLook w:val="0600"/>
      </w:tblPr>
      <w:tblGrid>
        <w:gridCol w:w="9540"/>
        <w:tblGridChange w:id="0">
          <w:tblGrid>
            <w:gridCol w:w="954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1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color w:val="ffffff"/>
                <w:shd w:fill="333333" w:val="clear"/>
                <w:rtl w:val="0"/>
              </w:rPr>
              <w:t xml:space="preserve">/usr/bin/env: </w:t>
            </w:r>
            <w:r w:rsidDel="00000000" w:rsidR="00000000" w:rsidRPr="00000000">
              <w:rPr>
                <w:rFonts w:ascii="Fira Code" w:cs="Fira Code" w:eastAsia="Fira Code" w:hAnsi="Fira Code"/>
                <w:color w:val="a2fca2"/>
                <w:shd w:fill="333333" w:val="clear"/>
                <w:rtl w:val="0"/>
              </w:rPr>
              <w:t xml:space="preserve">'python3\r'</w:t>
            </w:r>
            <w:r w:rsidDel="00000000" w:rsidR="00000000" w:rsidRPr="00000000">
              <w:rPr>
                <w:rFonts w:ascii="Fira Code" w:cs="Fira Code" w:eastAsia="Fira Code" w:hAnsi="Fira Code"/>
                <w:color w:val="ffffff"/>
                <w:shd w:fill="333333" w:val="clear"/>
                <w:rtl w:val="0"/>
              </w:rPr>
              <w:t xml:space="preserve">: No such file or directory</w:t>
            </w:r>
            <w:r w:rsidDel="00000000" w:rsidR="00000000" w:rsidRPr="00000000">
              <w:rPr>
                <w:rtl w:val="0"/>
              </w:rPr>
            </w:r>
          </w:p>
        </w:tc>
      </w:tr>
    </w:tbl>
    <w:p w:rsidR="00000000" w:rsidDel="00000000" w:rsidP="00000000" w:rsidRDefault="00000000" w:rsidRPr="00000000" w14:paraId="00001130">
      <w:pPr>
        <w:rPr>
          <w:rFonts w:ascii="Fira Code" w:cs="Fira Code" w:eastAsia="Fira Code" w:hAnsi="Fira Code"/>
        </w:rPr>
      </w:pPr>
      <w:r w:rsidDel="00000000" w:rsidR="00000000" w:rsidRPr="00000000">
        <w:rPr>
          <w:rFonts w:ascii="Fira Code" w:cs="Fira Code" w:eastAsia="Fira Code" w:hAnsi="Fira Code"/>
          <w:rtl w:val="0"/>
        </w:rPr>
        <w:t xml:space="preserve">This error indicates that there is a problem with </w:t>
      </w:r>
      <w:r w:rsidDel="00000000" w:rsidR="00000000" w:rsidRPr="00000000">
        <w:rPr>
          <w:rFonts w:ascii="Fira Code" w:cs="Fira Code" w:eastAsia="Fira Code" w:hAnsi="Fira Code"/>
          <w:b w:val="1"/>
          <w:rtl w:val="0"/>
        </w:rPr>
        <w:t xml:space="preserve">the Python interpreter path specified in the shebang</w:t>
      </w:r>
      <w:r w:rsidDel="00000000" w:rsidR="00000000" w:rsidRPr="00000000">
        <w:rPr>
          <w:rFonts w:ascii="Fira Code" w:cs="Fira Code" w:eastAsia="Fira Code" w:hAnsi="Fira Code"/>
          <w:rtl w:val="0"/>
        </w:rPr>
        <w:t xml:space="preserve"> line. The presence of the \r character suggests that the script was edited or created in a Windows environment, causing </w:t>
      </w:r>
      <w:r w:rsidDel="00000000" w:rsidR="00000000" w:rsidRPr="00000000">
        <w:rPr>
          <w:rFonts w:ascii="Fira Code" w:cs="Fira Code" w:eastAsia="Fira Code" w:hAnsi="Fira Code"/>
          <w:b w:val="1"/>
          <w:rtl w:val="0"/>
        </w:rPr>
        <w:t xml:space="preserve">the interpreter path to be incorrect when executed in Unix-like environments</w:t>
      </w:r>
      <w:r w:rsidDel="00000000" w:rsidR="00000000" w:rsidRPr="00000000">
        <w:rPr>
          <w:rFonts w:ascii="Fira Code" w:cs="Fira Code" w:eastAsia="Fira Code" w:hAnsi="Fira Code"/>
          <w:rtl w:val="0"/>
        </w:rPr>
        <w:t xml:space="preserve">.</w:t>
      </w:r>
    </w:p>
    <w:p w:rsidR="00000000" w:rsidDel="00000000" w:rsidP="00000000" w:rsidRDefault="00000000" w:rsidRPr="00000000" w14:paraId="00001131">
      <w:pPr>
        <w:pStyle w:val="Heading3"/>
        <w:rPr>
          <w:rFonts w:ascii="Fira Code" w:cs="Fira Code" w:eastAsia="Fira Code" w:hAnsi="Fira Code"/>
        </w:rPr>
      </w:pPr>
      <w:bookmarkStart w:colFirst="0" w:colLast="0" w:name="_herlf31c41bw" w:id="498"/>
      <w:bookmarkEnd w:id="498"/>
      <w:r w:rsidDel="00000000" w:rsidR="00000000" w:rsidRPr="00000000">
        <w:rPr>
          <w:rFonts w:ascii="Fira Code" w:cs="Fira Code" w:eastAsia="Fira Code" w:hAnsi="Fira Code"/>
          <w:rtl w:val="0"/>
        </w:rPr>
        <w:t xml:space="preserve">2 Solutions:</w:t>
      </w:r>
    </w:p>
    <w:p w:rsidR="00000000" w:rsidDel="00000000" w:rsidP="00000000" w:rsidRDefault="00000000" w:rsidRPr="00000000" w14:paraId="00001132">
      <w:pPr>
        <w:rPr>
          <w:rFonts w:ascii="Fira Code" w:cs="Fira Code" w:eastAsia="Fira Code" w:hAnsi="Fira Code"/>
          <w:b w:val="1"/>
        </w:rPr>
      </w:pPr>
      <w:r w:rsidDel="00000000" w:rsidR="00000000" w:rsidRPr="00000000">
        <w:rPr>
          <w:rFonts w:ascii="Fira Code" w:cs="Fira Code" w:eastAsia="Fira Code" w:hAnsi="Fira Code"/>
          <w:b w:val="1"/>
          <w:rtl w:val="0"/>
        </w:rPr>
        <w:t xml:space="preserve">Either one or the other</w:t>
      </w:r>
    </w:p>
    <w:p w:rsidR="00000000" w:rsidDel="00000000" w:rsidP="00000000" w:rsidRDefault="00000000" w:rsidRPr="00000000" w14:paraId="00001133">
      <w:pPr>
        <w:numPr>
          <w:ilvl w:val="0"/>
          <w:numId w:val="15"/>
        </w:numPr>
        <w:spacing w:after="0" w:afterAutospacing="0"/>
        <w:ind w:left="720" w:hanging="360"/>
        <w:rPr>
          <w:rFonts w:ascii="Consolas" w:cs="Consolas" w:eastAsia="Consolas" w:hAnsi="Consolas"/>
        </w:rPr>
      </w:pPr>
      <w:r w:rsidDel="00000000" w:rsidR="00000000" w:rsidRPr="00000000">
        <w:rPr>
          <w:rFonts w:ascii="Fira Code" w:cs="Fira Code" w:eastAsia="Fira Code" w:hAnsi="Fira Code"/>
          <w:b w:val="1"/>
          <w:rtl w:val="0"/>
        </w:rPr>
        <w:t xml:space="preserve">Update Shebang Line</w:t>
      </w:r>
      <w:r w:rsidDel="00000000" w:rsidR="00000000" w:rsidRPr="00000000">
        <w:rPr>
          <w:rFonts w:ascii="Fira Code" w:cs="Fira Code" w:eastAsia="Fira Code" w:hAnsi="Fira Code"/>
          <w:rtl w:val="0"/>
        </w:rPr>
        <w:t xml:space="preserve">:</w:t>
      </w:r>
    </w:p>
    <w:p w:rsidR="00000000" w:rsidDel="00000000" w:rsidP="00000000" w:rsidRDefault="00000000" w:rsidRPr="00000000" w14:paraId="00001134">
      <w:pPr>
        <w:numPr>
          <w:ilvl w:val="0"/>
          <w:numId w:val="93"/>
        </w:numPr>
        <w:spacing w:after="0" w:afterAutospacing="0"/>
        <w:ind w:left="1440" w:hanging="360"/>
        <w:rPr>
          <w:rFonts w:ascii="Consolas" w:cs="Consolas" w:eastAsia="Consolas" w:hAnsi="Consolas"/>
          <w:u w:val="none"/>
        </w:rPr>
      </w:pPr>
      <w:r w:rsidDel="00000000" w:rsidR="00000000" w:rsidRPr="00000000">
        <w:rPr>
          <w:rFonts w:ascii="Fira Code" w:cs="Fira Code" w:eastAsia="Fira Code" w:hAnsi="Fira Code"/>
          <w:b w:val="1"/>
          <w:rtl w:val="0"/>
        </w:rPr>
        <w:t xml:space="preserve">Verify Python Interpreter Path</w:t>
      </w:r>
      <w:r w:rsidDel="00000000" w:rsidR="00000000" w:rsidRPr="00000000">
        <w:rPr>
          <w:rFonts w:ascii="Fira Code" w:cs="Fira Code" w:eastAsia="Fira Code" w:hAnsi="Fira Code"/>
          <w:rtl w:val="0"/>
        </w:rPr>
        <w:t xml:space="preserve">: Use the </w:t>
      </w:r>
      <w:r w:rsidDel="00000000" w:rsidR="00000000" w:rsidRPr="00000000">
        <w:rPr>
          <w:rFonts w:ascii="Fira Code" w:cs="Fira Code" w:eastAsia="Fira Code" w:hAnsi="Fira Code"/>
          <w:b w:val="1"/>
          <w:rtl w:val="0"/>
        </w:rPr>
        <w:t xml:space="preserve">which python3</w:t>
      </w:r>
      <w:r w:rsidDel="00000000" w:rsidR="00000000" w:rsidRPr="00000000">
        <w:rPr>
          <w:rFonts w:ascii="Fira Code" w:cs="Fira Code" w:eastAsia="Fira Code" w:hAnsi="Fira Code"/>
          <w:rtl w:val="0"/>
        </w:rPr>
        <w:t xml:space="preserve"> command to determine the path to the Python 3 interpreter available in the current environment.</w:t>
      </w:r>
    </w:p>
    <w:p w:rsidR="00000000" w:rsidDel="00000000" w:rsidP="00000000" w:rsidRDefault="00000000" w:rsidRPr="00000000" w14:paraId="00001135">
      <w:pPr>
        <w:numPr>
          <w:ilvl w:val="0"/>
          <w:numId w:val="93"/>
        </w:numPr>
        <w:ind w:left="1440" w:hanging="360"/>
        <w:rPr>
          <w:rFonts w:ascii="Consolas" w:cs="Consolas" w:eastAsia="Consolas" w:hAnsi="Consolas"/>
          <w:u w:val="none"/>
        </w:rPr>
      </w:pPr>
      <w:r w:rsidDel="00000000" w:rsidR="00000000" w:rsidRPr="00000000">
        <w:rPr>
          <w:rFonts w:ascii="Fira Code" w:cs="Fira Code" w:eastAsia="Fira Code" w:hAnsi="Fira Code"/>
          <w:b w:val="1"/>
          <w:rtl w:val="0"/>
        </w:rPr>
        <w:t xml:space="preserve">Update Shebang Line</w:t>
      </w:r>
      <w:r w:rsidDel="00000000" w:rsidR="00000000" w:rsidRPr="00000000">
        <w:rPr>
          <w:rFonts w:ascii="Fira Code" w:cs="Fira Code" w:eastAsia="Fira Code" w:hAnsi="Fira Code"/>
          <w:rtl w:val="0"/>
        </w:rPr>
        <w:t xml:space="preserve">: Open the script file in a text editor. Modify the shebang line to point to the correct Python interpreter path found in the previous step. Ensure that the shebang line is consistent with the Python interpreter path in the execution environment.</w:t>
      </w:r>
    </w:p>
    <w:p w:rsidR="00000000" w:rsidDel="00000000" w:rsidP="00000000" w:rsidRDefault="00000000" w:rsidRPr="00000000" w14:paraId="00001136">
      <w:pPr>
        <w:ind w:left="0" w:firstLine="0"/>
        <w:rPr>
          <w:rFonts w:ascii="Fira Code" w:cs="Fira Code" w:eastAsia="Fira Code" w:hAnsi="Fira Code"/>
        </w:rPr>
      </w:pPr>
      <w:r w:rsidDel="00000000" w:rsidR="00000000" w:rsidRPr="00000000">
        <w:rPr>
          <w:rFonts w:ascii="Fira Code" w:cs="Fira Code" w:eastAsia="Fira Code" w:hAnsi="Fira Code"/>
          <w:rtl w:val="0"/>
        </w:rPr>
        <w:tab/>
        <w:t xml:space="preserve">Example Shebang Line:</w:t>
      </w:r>
    </w:p>
    <w:tbl>
      <w:tblPr>
        <w:tblStyle w:val="Table16"/>
        <w:jc w:val="left"/>
        <w:tblLayout w:type="fixed"/>
        <w:tblLook w:val="0600"/>
      </w:tblPr>
      <w:tblGrid>
        <w:gridCol w:w="9540"/>
        <w:tblGridChange w:id="0">
          <w:tblGrid>
            <w:gridCol w:w="954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1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color w:val="888888"/>
                <w:shd w:fill="333333" w:val="clear"/>
                <w:rtl w:val="0"/>
              </w:rPr>
              <w:t xml:space="preserve">#!/usr/bin/env python3</w:t>
            </w:r>
            <w:r w:rsidDel="00000000" w:rsidR="00000000" w:rsidRPr="00000000">
              <w:rPr>
                <w:rtl w:val="0"/>
              </w:rPr>
            </w:r>
          </w:p>
        </w:tc>
      </w:tr>
    </w:tbl>
    <w:p w:rsidR="00000000" w:rsidDel="00000000" w:rsidP="00000000" w:rsidRDefault="00000000" w:rsidRPr="00000000" w14:paraId="00001138">
      <w:pPr>
        <w:rPr>
          <w:rFonts w:ascii="Fira Code" w:cs="Fira Code" w:eastAsia="Fira Code" w:hAnsi="Fira Code"/>
        </w:rPr>
      </w:pPr>
      <w:r w:rsidDel="00000000" w:rsidR="00000000" w:rsidRPr="00000000">
        <w:rPr>
          <w:rFonts w:ascii="Fira Code" w:cs="Fira Code" w:eastAsia="Fira Code" w:hAnsi="Fira Code"/>
          <w:rtl w:val="0"/>
        </w:rPr>
        <w:tab/>
        <w:t xml:space="preserve">Replace /usr/bin/env python3 with the correct Python interpreter path found using which python3.</w:t>
      </w:r>
    </w:p>
    <w:p w:rsidR="00000000" w:rsidDel="00000000" w:rsidP="00000000" w:rsidRDefault="00000000" w:rsidRPr="00000000" w14:paraId="00001139">
      <w:pPr>
        <w:numPr>
          <w:ilvl w:val="0"/>
          <w:numId w:val="15"/>
        </w:numPr>
        <w:spacing w:after="0" w:afterAutospacing="0"/>
        <w:ind w:left="720" w:hanging="360"/>
        <w:rPr>
          <w:rFonts w:ascii="Consolas" w:cs="Consolas" w:eastAsia="Consolas" w:hAnsi="Consolas"/>
        </w:rPr>
      </w:pPr>
      <w:r w:rsidDel="00000000" w:rsidR="00000000" w:rsidRPr="00000000">
        <w:rPr>
          <w:rFonts w:ascii="Fira Code" w:cs="Fira Code" w:eastAsia="Fira Code" w:hAnsi="Fira Code"/>
          <w:b w:val="1"/>
          <w:rtl w:val="0"/>
        </w:rPr>
        <w:t xml:space="preserve">Convert Line Endings</w:t>
      </w:r>
      <w:r w:rsidDel="00000000" w:rsidR="00000000" w:rsidRPr="00000000">
        <w:rPr>
          <w:rFonts w:ascii="Fira Code" w:cs="Fira Code" w:eastAsia="Fira Code" w:hAnsi="Fira Code"/>
          <w:rtl w:val="0"/>
        </w:rPr>
        <w:t xml:space="preserve">:</w:t>
      </w:r>
    </w:p>
    <w:p w:rsidR="00000000" w:rsidDel="00000000" w:rsidP="00000000" w:rsidRDefault="00000000" w:rsidRPr="00000000" w14:paraId="0000113A">
      <w:pPr>
        <w:numPr>
          <w:ilvl w:val="0"/>
          <w:numId w:val="106"/>
        </w:numPr>
        <w:spacing w:after="0" w:afterAutospacing="0"/>
        <w:ind w:left="1440" w:hanging="360"/>
        <w:rPr>
          <w:rFonts w:ascii="Consolas" w:cs="Consolas" w:eastAsia="Consolas" w:hAnsi="Consolas"/>
          <w:u w:val="none"/>
        </w:rPr>
      </w:pPr>
      <w:r w:rsidDel="00000000" w:rsidR="00000000" w:rsidRPr="00000000">
        <w:rPr>
          <w:rFonts w:ascii="Fira Code" w:cs="Fira Code" w:eastAsia="Fira Code" w:hAnsi="Fira Code"/>
          <w:b w:val="1"/>
          <w:rtl w:val="0"/>
        </w:rPr>
        <w:t xml:space="preserve">Use the dos2unix</w:t>
      </w:r>
      <w:r w:rsidDel="00000000" w:rsidR="00000000" w:rsidRPr="00000000">
        <w:rPr>
          <w:rFonts w:ascii="Fira Code" w:cs="Fira Code" w:eastAsia="Fira Code" w:hAnsi="Fira Code"/>
          <w:rtl w:val="0"/>
        </w:rPr>
        <w:t xml:space="preserve"> command-line tool to convert the line endings of the script from Windows-style to Unix-style.</w:t>
      </w:r>
    </w:p>
    <w:p w:rsidR="00000000" w:rsidDel="00000000" w:rsidP="00000000" w:rsidRDefault="00000000" w:rsidRPr="00000000" w14:paraId="0000113B">
      <w:pPr>
        <w:numPr>
          <w:ilvl w:val="0"/>
          <w:numId w:val="106"/>
        </w:numPr>
        <w:ind w:left="1440" w:hanging="360"/>
        <w:rPr>
          <w:rFonts w:ascii="Fira Code" w:cs="Fira Code" w:eastAsia="Fira Code" w:hAnsi="Fira Code"/>
        </w:rPr>
      </w:pPr>
      <w:r w:rsidDel="00000000" w:rsidR="00000000" w:rsidRPr="00000000">
        <w:rPr>
          <w:rFonts w:ascii="Fira Code" w:cs="Fira Code" w:eastAsia="Fira Code" w:hAnsi="Fira Code"/>
          <w:rtl w:val="0"/>
        </w:rPr>
        <w:t xml:space="preserve">This removes the extraneous carriage return characters (\r), resolving issues related to unexpected tokens and ensuring compatibility with Unix-like environments.</w:t>
      </w:r>
    </w:p>
    <w:p w:rsidR="00000000" w:rsidDel="00000000" w:rsidP="00000000" w:rsidRDefault="00000000" w:rsidRPr="00000000" w14:paraId="0000113C">
      <w:pPr>
        <w:ind w:left="0" w:firstLine="0"/>
        <w:rPr>
          <w:rFonts w:ascii="Fira Code" w:cs="Fira Code" w:eastAsia="Fira Code" w:hAnsi="Fira Code"/>
        </w:rPr>
      </w:pPr>
      <w:r w:rsidDel="00000000" w:rsidR="00000000" w:rsidRPr="00000000">
        <w:rPr>
          <w:rFonts w:ascii="Fira Code" w:cs="Fira Code" w:eastAsia="Fira Code" w:hAnsi="Fira Code"/>
          <w:rtl w:val="0"/>
        </w:rPr>
        <w:tab/>
        <w:t xml:space="preserve">Example Command:</w:t>
      </w:r>
    </w:p>
    <w:tbl>
      <w:tblPr>
        <w:tblStyle w:val="Table17"/>
        <w:jc w:val="left"/>
        <w:tblLayout w:type="fixed"/>
        <w:tblLook w:val="0600"/>
      </w:tblPr>
      <w:tblGrid>
        <w:gridCol w:w="9540"/>
        <w:tblGridChange w:id="0">
          <w:tblGrid>
            <w:gridCol w:w="954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1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color w:val="ffffff"/>
                <w:shd w:fill="333333" w:val="clear"/>
                <w:rtl w:val="0"/>
              </w:rPr>
              <w:t xml:space="preserve">$ dos2unix server.py</w:t>
              <w:br w:type="textWrapping"/>
              <w:t xml:space="preserve">$ ./server.py</w:t>
            </w:r>
            <w:r w:rsidDel="00000000" w:rsidR="00000000" w:rsidRPr="00000000">
              <w:rPr>
                <w:rtl w:val="0"/>
              </w:rPr>
            </w:r>
          </w:p>
        </w:tc>
      </w:tr>
    </w:tbl>
    <w:p w:rsidR="00000000" w:rsidDel="00000000" w:rsidP="00000000" w:rsidRDefault="00000000" w:rsidRPr="00000000" w14:paraId="0000113E">
      <w:pPr>
        <w:ind w:left="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113F">
      <w:pPr>
        <w:rPr>
          <w:rFonts w:ascii="Fira Code" w:cs="Fira Code" w:eastAsia="Fira Code" w:hAnsi="Fira Code"/>
        </w:rPr>
      </w:pPr>
      <w:r w:rsidDel="00000000" w:rsidR="00000000" w:rsidRPr="00000000">
        <w:rPr>
          <w:rtl w:val="0"/>
        </w:rPr>
      </w:r>
    </w:p>
    <w:p w:rsidR="00000000" w:rsidDel="00000000" w:rsidP="00000000" w:rsidRDefault="00000000" w:rsidRPr="00000000" w14:paraId="00001140">
      <w:pPr>
        <w:rPr>
          <w:rFonts w:ascii="Fira Code" w:cs="Fira Code" w:eastAsia="Fira Code" w:hAnsi="Fira Code"/>
        </w:rPr>
      </w:pPr>
      <w:r w:rsidDel="00000000" w:rsidR="00000000" w:rsidRPr="00000000">
        <w:rPr>
          <w:rtl w:val="0"/>
        </w:rPr>
      </w:r>
    </w:p>
    <w:p w:rsidR="00000000" w:rsidDel="00000000" w:rsidP="00000000" w:rsidRDefault="00000000" w:rsidRPr="00000000" w14:paraId="00001141">
      <w:pPr>
        <w:rPr>
          <w:rFonts w:ascii="Fira Code" w:cs="Fira Code" w:eastAsia="Fira Code" w:hAnsi="Fira Code"/>
        </w:rPr>
      </w:pPr>
      <w:r w:rsidDel="00000000" w:rsidR="00000000" w:rsidRPr="00000000">
        <w:rPr>
          <w:rtl w:val="0"/>
        </w:rPr>
      </w:r>
    </w:p>
    <w:p w:rsidR="00000000" w:rsidDel="00000000" w:rsidP="00000000" w:rsidRDefault="00000000" w:rsidRPr="00000000" w14:paraId="00001142">
      <w:pPr>
        <w:pStyle w:val="Heading2"/>
        <w:rPr>
          <w:rFonts w:ascii="Fira Code" w:cs="Fira Code" w:eastAsia="Fira Code" w:hAnsi="Fira Code"/>
        </w:rPr>
      </w:pPr>
      <w:bookmarkStart w:colFirst="0" w:colLast="0" w:name="_xkwcimgg00y" w:id="499"/>
      <w:bookmarkEnd w:id="499"/>
      <w:r w:rsidDel="00000000" w:rsidR="00000000" w:rsidRPr="00000000">
        <w:rPr>
          <w:rFonts w:ascii="Fira Code" w:cs="Fira Code" w:eastAsia="Fira Code" w:hAnsi="Fira Code"/>
          <w:rtl w:val="0"/>
        </w:rPr>
        <w:t xml:space="preserve">How does windowing work in Sql?</w:t>
      </w:r>
    </w:p>
    <w:p w:rsidR="00000000" w:rsidDel="00000000" w:rsidP="00000000" w:rsidRDefault="00000000" w:rsidRPr="00000000" w14:paraId="00001143">
      <w:pPr>
        <w:rPr>
          <w:rFonts w:ascii="Fira Code" w:cs="Fira Code" w:eastAsia="Fira Code" w:hAnsi="Fira Code"/>
        </w:rPr>
      </w:pPr>
      <w:r w:rsidDel="00000000" w:rsidR="00000000" w:rsidRPr="00000000">
        <w:rPr>
          <w:rFonts w:ascii="Fira Code" w:cs="Fira Code" w:eastAsia="Fira Code" w:hAnsi="Fira Code"/>
          <w:rtl w:val="0"/>
        </w:rPr>
        <w:t xml:space="preserve">Ans : </w:t>
      </w:r>
      <w:r w:rsidDel="00000000" w:rsidR="00000000" w:rsidRPr="00000000">
        <w:rPr>
          <w:rFonts w:ascii="Fira Code" w:cs="Fira Code" w:eastAsia="Fira Code" w:hAnsi="Fira Code"/>
          <w:rtl w:val="0"/>
        </w:rPr>
        <w:t xml:space="preserve">Windowing in streaming SQL involves defining a time-based or row-based boundary for data processing. It allows you to analyze and aggregate data over specific time intervals or based on the number of events received, providing a way to manage and organize streaming data for analysis.</w:t>
      </w:r>
    </w:p>
    <w:p w:rsidR="00000000" w:rsidDel="00000000" w:rsidP="00000000" w:rsidRDefault="00000000" w:rsidRPr="00000000" w14:paraId="00001144">
      <w:pPr>
        <w:rPr>
          <w:rFonts w:ascii="Fira Code" w:cs="Fira Code" w:eastAsia="Fira Code" w:hAnsi="Fira Code"/>
        </w:rPr>
      </w:pPr>
      <w:r w:rsidDel="00000000" w:rsidR="00000000" w:rsidRPr="00000000">
        <w:rPr>
          <w:rtl w:val="0"/>
        </w:rPr>
      </w:r>
    </w:p>
    <w:p w:rsidR="00000000" w:rsidDel="00000000" w:rsidP="00000000" w:rsidRDefault="00000000" w:rsidRPr="00000000" w14:paraId="00001145">
      <w:pPr>
        <w:pStyle w:val="Heading2"/>
        <w:rPr>
          <w:rFonts w:ascii="Fira Code" w:cs="Fira Code" w:eastAsia="Fira Code" w:hAnsi="Fira Code"/>
        </w:rPr>
      </w:pPr>
      <w:bookmarkStart w:colFirst="0" w:colLast="0" w:name="_jr6exbsaak7i" w:id="500"/>
      <w:bookmarkEnd w:id="500"/>
      <w:r w:rsidDel="00000000" w:rsidR="00000000" w:rsidRPr="00000000">
        <w:rPr>
          <w:rFonts w:ascii="Fira Code" w:cs="Fira Code" w:eastAsia="Fira Code" w:hAnsi="Fira Code"/>
          <w:rtl w:val="0"/>
        </w:rPr>
        <w:t xml:space="preserve">Encountering the error "ModuleNotFoundError: No module named 'kafka.vendor.six.moves'" when running "from kafka import KafkaProducer" in Jupyter Notebook for Module 6 Homework?</w:t>
      </w:r>
    </w:p>
    <w:p w:rsidR="00000000" w:rsidDel="00000000" w:rsidP="00000000" w:rsidRDefault="00000000" w:rsidRPr="00000000" w14:paraId="00001146">
      <w:pPr>
        <w:rPr>
          <w:rFonts w:ascii="Fira Code" w:cs="Fira Code" w:eastAsia="Fira Code" w:hAnsi="Fira Code"/>
        </w:rPr>
      </w:pPr>
      <w:r w:rsidDel="00000000" w:rsidR="00000000" w:rsidRPr="00000000">
        <w:rPr>
          <w:rFonts w:ascii="Fira Code" w:cs="Fira Code" w:eastAsia="Fira Code" w:hAnsi="Fira Code"/>
          <w:color w:val="1d1c1d"/>
          <w:sz w:val="23"/>
          <w:szCs w:val="23"/>
          <w:shd w:fill="f8f8f8" w:val="clear"/>
          <w:rtl w:val="0"/>
        </w:rPr>
        <w:t xml:space="preserve">Python 3.12.1, is not compatible with kafka-python-2.0.2. Therefore, instead of running "pip install kafka-python", you can resolve the issue by using "pip install git+</w:t>
      </w:r>
      <w:hyperlink r:id="rId302">
        <w:r w:rsidDel="00000000" w:rsidR="00000000" w:rsidRPr="00000000">
          <w:rPr>
            <w:rFonts w:ascii="Fira Code" w:cs="Fira Code" w:eastAsia="Fira Code" w:hAnsi="Fira Code"/>
            <w:color w:val="1155cc"/>
            <w:sz w:val="23"/>
            <w:szCs w:val="23"/>
            <w:shd w:fill="f8f8f8" w:val="clear"/>
            <w:rtl w:val="0"/>
          </w:rPr>
          <w:t xml:space="preserve">https://github.com/dpkp/kafka-python.git</w:t>
        </w:r>
      </w:hyperlink>
      <w:r w:rsidDel="00000000" w:rsidR="00000000" w:rsidRPr="00000000">
        <w:rPr>
          <w:rFonts w:ascii="Fira Code" w:cs="Fira Code" w:eastAsia="Fira Code" w:hAnsi="Fira Code"/>
          <w:color w:val="1d1c1d"/>
          <w:sz w:val="23"/>
          <w:szCs w:val="23"/>
          <w:shd w:fill="f8f8f8" w:val="clear"/>
          <w:rtl w:val="0"/>
        </w:rPr>
        <w:t xml:space="preserve">". If you have already installed kafka-python, you need to run "pip uninstall kafka-python" before executing "pip install git+</w:t>
      </w:r>
      <w:hyperlink r:id="rId303">
        <w:r w:rsidDel="00000000" w:rsidR="00000000" w:rsidRPr="00000000">
          <w:rPr>
            <w:rFonts w:ascii="Fira Code" w:cs="Fira Code" w:eastAsia="Fira Code" w:hAnsi="Fira Code"/>
            <w:color w:val="1155cc"/>
            <w:sz w:val="23"/>
            <w:szCs w:val="23"/>
            <w:shd w:fill="f8f8f8" w:val="clear"/>
            <w:rtl w:val="0"/>
          </w:rPr>
          <w:t xml:space="preserve">https://github.com/dpkp/kafka-python.git</w:t>
        </w:r>
      </w:hyperlink>
      <w:r w:rsidDel="00000000" w:rsidR="00000000" w:rsidRPr="00000000">
        <w:rPr>
          <w:rFonts w:ascii="Fira Code" w:cs="Fira Code" w:eastAsia="Fira Code" w:hAnsi="Fira Code"/>
          <w:color w:val="1d1c1d"/>
          <w:sz w:val="23"/>
          <w:szCs w:val="23"/>
          <w:shd w:fill="f8f8f8" w:val="clear"/>
          <w:rtl w:val="0"/>
        </w:rPr>
        <w:t xml:space="preserve">" to resolve the compatibility issue.</w:t>
      </w:r>
      <w:r w:rsidDel="00000000" w:rsidR="00000000" w:rsidRPr="00000000">
        <w:rPr>
          <w:rtl w:val="0"/>
        </w:rPr>
      </w:r>
    </w:p>
    <w:p w:rsidR="00000000" w:rsidDel="00000000" w:rsidP="00000000" w:rsidRDefault="00000000" w:rsidRPr="00000000" w14:paraId="00001147">
      <w:pPr>
        <w:rPr>
          <w:rFonts w:ascii="Fira Code" w:cs="Fira Code" w:eastAsia="Fira Code" w:hAnsi="Fira Code"/>
        </w:rPr>
      </w:pPr>
      <w:r w:rsidDel="00000000" w:rsidR="00000000" w:rsidRPr="00000000">
        <w:rPr>
          <w:rtl w:val="0"/>
        </w:rPr>
      </w:r>
    </w:p>
    <w:p w:rsidR="00000000" w:rsidDel="00000000" w:rsidP="00000000" w:rsidRDefault="00000000" w:rsidRPr="00000000" w14:paraId="00001148">
      <w:pPr>
        <w:rPr>
          <w:rFonts w:ascii="Fira Code" w:cs="Fira Code" w:eastAsia="Fira Code" w:hAnsi="Fira Code"/>
          <w:color w:val="0d0d0d"/>
          <w:highlight w:val="white"/>
        </w:rPr>
      </w:pPr>
      <w:r w:rsidDel="00000000" w:rsidR="00000000" w:rsidRPr="00000000">
        <w:rPr>
          <w:rFonts w:ascii="Fira Code" w:cs="Fira Code" w:eastAsia="Fira Code" w:hAnsi="Fira Code"/>
          <w:color w:val="0d0d0d"/>
          <w:highlight w:val="white"/>
          <w:rtl w:val="0"/>
        </w:rPr>
        <w:t xml:space="preserve">Q:In the Mage pipeline, individual blocks run successfully. However, when executing the pipeline as a whole, some blocks fail. </w:t>
      </w:r>
    </w:p>
    <w:p w:rsidR="00000000" w:rsidDel="00000000" w:rsidP="00000000" w:rsidRDefault="00000000" w:rsidRPr="00000000" w14:paraId="00001149">
      <w:pPr>
        <w:rPr>
          <w:rFonts w:ascii="Fira Code" w:cs="Fira Code" w:eastAsia="Fira Code" w:hAnsi="Fira Code"/>
        </w:rPr>
      </w:pPr>
      <w:r w:rsidDel="00000000" w:rsidR="00000000" w:rsidRPr="00000000">
        <w:rPr>
          <w:rFonts w:ascii="Fira Code" w:cs="Fira Code" w:eastAsia="Fira Code" w:hAnsi="Fira Code"/>
          <w:color w:val="0d0d0d"/>
          <w:highlight w:val="white"/>
          <w:rtl w:val="0"/>
        </w:rPr>
        <w:t xml:space="preserve">A: I have the following key-value pair in </w:t>
      </w:r>
      <w:r w:rsidDel="00000000" w:rsidR="00000000" w:rsidRPr="00000000">
        <w:rPr>
          <w:rFonts w:ascii="Fira Code" w:cs="Fira Code" w:eastAsia="Fira Code" w:hAnsi="Fira Code"/>
          <w:color w:val="0d0d0d"/>
          <w:sz w:val="19"/>
          <w:szCs w:val="19"/>
          <w:highlight w:val="white"/>
          <w:rtl w:val="0"/>
        </w:rPr>
        <w:t xml:space="preserve">io_config.yaml</w:t>
      </w:r>
      <w:r w:rsidDel="00000000" w:rsidR="00000000" w:rsidRPr="00000000">
        <w:rPr>
          <w:rFonts w:ascii="Fira Code" w:cs="Fira Code" w:eastAsia="Fira Code" w:hAnsi="Fira Code"/>
          <w:color w:val="0d0d0d"/>
          <w:highlight w:val="white"/>
          <w:rtl w:val="0"/>
        </w:rPr>
        <w:t xml:space="preserve"> file configured but still Mage blocks failed to generate OAuth and authenticate with GCP: </w:t>
      </w:r>
      <w:r w:rsidDel="00000000" w:rsidR="00000000" w:rsidRPr="00000000">
        <w:rPr>
          <w:rFonts w:ascii="Fira Code" w:cs="Fira Code" w:eastAsia="Fira Code" w:hAnsi="Fira Code"/>
          <w:color w:val="0d0d0d"/>
          <w:sz w:val="19"/>
          <w:szCs w:val="19"/>
          <w:highlight w:val="white"/>
          <w:rtl w:val="0"/>
        </w:rPr>
        <w:t xml:space="preserve">GOOGLE_SERVICE_ACC_KEY_FILEPATH: "{{ env_var('GCP_CREDENTIALS') }}"</w:t>
      </w:r>
      <w:r w:rsidDel="00000000" w:rsidR="00000000" w:rsidRPr="00000000">
        <w:rPr>
          <w:rFonts w:ascii="Fira Code" w:cs="Fira Code" w:eastAsia="Fira Code" w:hAnsi="Fira Code"/>
          <w:color w:val="0d0d0d"/>
          <w:highlight w:val="white"/>
          <w:rtl w:val="0"/>
        </w:rPr>
        <w:t xml:space="preserve">. The </w:t>
      </w:r>
      <w:r w:rsidDel="00000000" w:rsidR="00000000" w:rsidRPr="00000000">
        <w:rPr>
          <w:rFonts w:ascii="Fira Code" w:cs="Fira Code" w:eastAsia="Fira Code" w:hAnsi="Fira Code"/>
          <w:color w:val="0d0d0d"/>
          <w:sz w:val="19"/>
          <w:szCs w:val="19"/>
          <w:highlight w:val="white"/>
          <w:rtl w:val="0"/>
        </w:rPr>
        <w:t xml:space="preserve">GCP_CREDENTIALS</w:t>
      </w:r>
      <w:r w:rsidDel="00000000" w:rsidR="00000000" w:rsidRPr="00000000">
        <w:rPr>
          <w:rFonts w:ascii="Fira Code" w:cs="Fira Code" w:eastAsia="Fira Code" w:hAnsi="Fira Code"/>
          <w:color w:val="0d0d0d"/>
          <w:highlight w:val="white"/>
          <w:rtl w:val="0"/>
        </w:rPr>
        <w:t xml:space="preserve"> variable holds the full path to the service account key's JSON file. Adding the following line within the failed code block resolved the issue: </w:t>
      </w:r>
      <w:r w:rsidDel="00000000" w:rsidR="00000000" w:rsidRPr="00000000">
        <w:rPr>
          <w:rFonts w:ascii="Fira Code" w:cs="Fira Code" w:eastAsia="Fira Code" w:hAnsi="Fira Code"/>
          <w:color w:val="0d0d0d"/>
          <w:sz w:val="19"/>
          <w:szCs w:val="19"/>
          <w:highlight w:val="white"/>
          <w:rtl w:val="0"/>
        </w:rPr>
        <w:t xml:space="preserve">os.environ['GOOGLE_APPLICATION_CREDENTIALS'] = os.environ.get('GCP_CREDENTIALS')</w:t>
      </w:r>
      <w:r w:rsidDel="00000000" w:rsidR="00000000" w:rsidRPr="00000000">
        <w:rPr>
          <w:rFonts w:ascii="Fira Code" w:cs="Fira Code" w:eastAsia="Fira Code" w:hAnsi="Fira Code"/>
          <w:color w:val="0d0d0d"/>
          <w:highlight w:val="white"/>
          <w:rtl w:val="0"/>
        </w:rPr>
        <w:t xml:space="preserve">.</w:t>
      </w:r>
      <w:r w:rsidDel="00000000" w:rsidR="00000000" w:rsidRPr="00000000">
        <w:rPr>
          <w:rtl w:val="0"/>
        </w:rPr>
      </w:r>
    </w:p>
    <w:p w:rsidR="00000000" w:rsidDel="00000000" w:rsidP="00000000" w:rsidRDefault="00000000" w:rsidRPr="00000000" w14:paraId="0000114A">
      <w:pPr>
        <w:rPr>
          <w:rFonts w:ascii="Fira Code" w:cs="Fira Code" w:eastAsia="Fira Code" w:hAnsi="Fira Code"/>
        </w:rPr>
      </w:pPr>
      <w:r w:rsidDel="00000000" w:rsidR="00000000" w:rsidRPr="00000000">
        <w:rPr>
          <w:rtl w:val="0"/>
        </w:rPr>
      </w:r>
    </w:p>
    <w:p w:rsidR="00000000" w:rsidDel="00000000" w:rsidP="00000000" w:rsidRDefault="00000000" w:rsidRPr="00000000" w14:paraId="0000114B">
      <w:pPr>
        <w:pStyle w:val="Heading1"/>
        <w:rPr>
          <w:rFonts w:ascii="Fira Code" w:cs="Fira Code" w:eastAsia="Fira Code" w:hAnsi="Fira Code"/>
        </w:rPr>
      </w:pPr>
      <w:bookmarkStart w:colFirst="0" w:colLast="0" w:name="_d222z1n5sqi6" w:id="501"/>
      <w:bookmarkEnd w:id="501"/>
      <w:r w:rsidDel="00000000" w:rsidR="00000000" w:rsidRPr="00000000">
        <w:rPr>
          <w:rFonts w:ascii="Fira Code" w:cs="Fira Code" w:eastAsia="Fira Code" w:hAnsi="Fira Code"/>
          <w:rtl w:val="0"/>
        </w:rPr>
        <w:t xml:space="preserve">DBT on Mage - profiles.yml not found/dev not found in profiles.yml</w:t>
      </w:r>
    </w:p>
    <w:p w:rsidR="00000000" w:rsidDel="00000000" w:rsidP="00000000" w:rsidRDefault="00000000" w:rsidRPr="00000000" w14:paraId="0000114C">
      <w:pPr>
        <w:rPr>
          <w:rFonts w:ascii="Fira Code" w:cs="Fira Code" w:eastAsia="Fira Code" w:hAnsi="Fira Code"/>
        </w:rPr>
      </w:pPr>
      <w:r w:rsidDel="00000000" w:rsidR="00000000" w:rsidRPr="00000000">
        <w:rPr>
          <w:rFonts w:ascii="Fira Code" w:cs="Fira Code" w:eastAsia="Fira Code" w:hAnsi="Fira Code"/>
          <w:rtl w:val="0"/>
        </w:rPr>
        <w:t xml:space="preserve">This occurs because the path to profiles.yml is not correctly specified. You can rectify this by:</w:t>
      </w:r>
    </w:p>
    <w:p w:rsidR="00000000" w:rsidDel="00000000" w:rsidP="00000000" w:rsidRDefault="00000000" w:rsidRPr="00000000" w14:paraId="0000114D">
      <w:pPr>
        <w:rPr>
          <w:rFonts w:ascii="Fira Code" w:cs="Fira Code" w:eastAsia="Fira Code" w:hAnsi="Fira Code"/>
        </w:rPr>
      </w:pPr>
      <w:r w:rsidDel="00000000" w:rsidR="00000000" w:rsidRPr="00000000">
        <w:rPr>
          <w:rFonts w:ascii="Fira Code" w:cs="Fira Code" w:eastAsia="Fira Code" w:hAnsi="Fira Code"/>
          <w:color w:val="0d0d0d"/>
          <w:sz w:val="19"/>
          <w:szCs w:val="19"/>
          <w:highlight w:val="white"/>
          <w:rtl w:val="0"/>
        </w:rPr>
        <w:t xml:space="preserve">“export DBT_PROFILES_DBT=path/to/profiles.yml”</w:t>
      </w:r>
      <w:r w:rsidDel="00000000" w:rsidR="00000000" w:rsidRPr="00000000">
        <w:rPr>
          <w:rtl w:val="0"/>
        </w:rPr>
      </w:r>
    </w:p>
    <w:p w:rsidR="00000000" w:rsidDel="00000000" w:rsidP="00000000" w:rsidRDefault="00000000" w:rsidRPr="00000000" w14:paraId="0000114E">
      <w:pPr>
        <w:rPr>
          <w:rFonts w:ascii="Fira Code" w:cs="Fira Code" w:eastAsia="Fira Code" w:hAnsi="Fira Code"/>
        </w:rPr>
      </w:pPr>
      <w:r w:rsidDel="00000000" w:rsidR="00000000" w:rsidRPr="00000000">
        <w:rPr>
          <w:rFonts w:ascii="Fira Code" w:cs="Fira Code" w:eastAsia="Fira Code" w:hAnsi="Fira Code"/>
          <w:rtl w:val="0"/>
        </w:rPr>
        <w:t xml:space="preserve">Eg., /home/src/magic-zoomcamp/dbt/project_name/</w:t>
      </w:r>
    </w:p>
    <w:p w:rsidR="00000000" w:rsidDel="00000000" w:rsidP="00000000" w:rsidRDefault="00000000" w:rsidRPr="00000000" w14:paraId="0000114F">
      <w:pPr>
        <w:rPr>
          <w:rFonts w:ascii="Fira Code" w:cs="Fira Code" w:eastAsia="Fira Code" w:hAnsi="Fira Code"/>
        </w:rPr>
      </w:pPr>
      <w:r w:rsidDel="00000000" w:rsidR="00000000" w:rsidRPr="00000000">
        <w:rPr>
          <w:rFonts w:ascii="Fira Code" w:cs="Fira Code" w:eastAsia="Fira Code" w:hAnsi="Fira Code"/>
          <w:rtl w:val="0"/>
        </w:rPr>
        <w:t xml:space="preserve">Do the similar for DBT_PROJECT_DIR if getting similar issue with dbt_project.yml.</w:t>
      </w:r>
    </w:p>
    <w:p w:rsidR="00000000" w:rsidDel="00000000" w:rsidP="00000000" w:rsidRDefault="00000000" w:rsidRPr="00000000" w14:paraId="00001150">
      <w:pPr>
        <w:rPr>
          <w:rFonts w:ascii="Fira Code" w:cs="Fira Code" w:eastAsia="Fira Code" w:hAnsi="Fira Code"/>
        </w:rPr>
      </w:pPr>
      <w:r w:rsidDel="00000000" w:rsidR="00000000" w:rsidRPr="00000000">
        <w:rPr>
          <w:rFonts w:ascii="Fira Code" w:cs="Fira Code" w:eastAsia="Fira Code" w:hAnsi="Fira Code"/>
          <w:rtl w:val="0"/>
        </w:rPr>
        <w:t xml:space="preserve">Once DIRs are set,:</w:t>
      </w:r>
    </w:p>
    <w:p w:rsidR="00000000" w:rsidDel="00000000" w:rsidP="00000000" w:rsidRDefault="00000000" w:rsidRPr="00000000" w14:paraId="00001151">
      <w:pPr>
        <w:rPr>
          <w:rFonts w:ascii="Fira Code" w:cs="Fira Code" w:eastAsia="Fira Code" w:hAnsi="Fira Code"/>
        </w:rPr>
      </w:pPr>
      <w:r w:rsidDel="00000000" w:rsidR="00000000" w:rsidRPr="00000000">
        <w:rPr>
          <w:rFonts w:ascii="Fira Code" w:cs="Fira Code" w:eastAsia="Fira Code" w:hAnsi="Fira Code"/>
          <w:color w:val="0d0d0d"/>
          <w:sz w:val="19"/>
          <w:szCs w:val="19"/>
          <w:highlight w:val="white"/>
          <w:rtl w:val="0"/>
        </w:rPr>
        <w:t xml:space="preserve">“dbt debug –config-dir”</w:t>
      </w:r>
      <w:r w:rsidDel="00000000" w:rsidR="00000000" w:rsidRPr="00000000">
        <w:rPr>
          <w:rtl w:val="0"/>
        </w:rPr>
      </w:r>
    </w:p>
    <w:p w:rsidR="00000000" w:rsidDel="00000000" w:rsidP="00000000" w:rsidRDefault="00000000" w:rsidRPr="00000000" w14:paraId="00001152">
      <w:pPr>
        <w:rPr>
          <w:rFonts w:ascii="Fira Code" w:cs="Fira Code" w:eastAsia="Fira Code" w:hAnsi="Fira Code"/>
        </w:rPr>
      </w:pPr>
      <w:r w:rsidDel="00000000" w:rsidR="00000000" w:rsidRPr="00000000">
        <w:rPr>
          <w:rFonts w:ascii="Fira Code" w:cs="Fira Code" w:eastAsia="Fira Code" w:hAnsi="Fira Code"/>
          <w:rtl w:val="0"/>
        </w:rPr>
        <w:t xml:space="preserve">This would update your paths. To maintain same path across sessions, use the path variables in your </w:t>
      </w:r>
      <w:r w:rsidDel="00000000" w:rsidR="00000000" w:rsidRPr="00000000">
        <w:rPr>
          <w:rFonts w:ascii="Fira Code" w:cs="Fira Code" w:eastAsia="Fira Code" w:hAnsi="Fira Code"/>
          <w:color w:val="0d0d0d"/>
          <w:sz w:val="19"/>
          <w:szCs w:val="19"/>
          <w:highlight w:val="white"/>
          <w:rtl w:val="0"/>
        </w:rPr>
        <w:t xml:space="preserve">.env</w:t>
      </w:r>
      <w:r w:rsidDel="00000000" w:rsidR="00000000" w:rsidRPr="00000000">
        <w:rPr>
          <w:rFonts w:ascii="Fira Code" w:cs="Fira Code" w:eastAsia="Fira Code" w:hAnsi="Fira Code"/>
          <w:rtl w:val="0"/>
        </w:rPr>
        <w:t xml:space="preserve"> file.</w:t>
      </w:r>
    </w:p>
    <w:p w:rsidR="00000000" w:rsidDel="00000000" w:rsidP="00000000" w:rsidRDefault="00000000" w:rsidRPr="00000000" w14:paraId="00001153">
      <w:pPr>
        <w:rPr>
          <w:rFonts w:ascii="Fira Code" w:cs="Fira Code" w:eastAsia="Fira Code" w:hAnsi="Fira Code"/>
        </w:rPr>
      </w:pPr>
      <w:r w:rsidDel="00000000" w:rsidR="00000000" w:rsidRPr="00000000">
        <w:rPr>
          <w:rtl w:val="0"/>
        </w:rPr>
      </w:r>
    </w:p>
    <w:p w:rsidR="00000000" w:rsidDel="00000000" w:rsidP="00000000" w:rsidRDefault="00000000" w:rsidRPr="00000000" w14:paraId="00001154">
      <w:pPr>
        <w:pStyle w:val="Heading1"/>
        <w:rPr>
          <w:rFonts w:ascii="Fira Code" w:cs="Fira Code" w:eastAsia="Fira Code" w:hAnsi="Fira Code"/>
        </w:rPr>
      </w:pPr>
      <w:bookmarkStart w:colFirst="0" w:colLast="0" w:name="_qdsrh4d59ah9" w:id="502"/>
      <w:bookmarkEnd w:id="502"/>
      <w:r w:rsidDel="00000000" w:rsidR="00000000" w:rsidRPr="00000000">
        <w:rPr>
          <w:rFonts w:ascii="Fira Code" w:cs="Fira Code" w:eastAsia="Fira Code" w:hAnsi="Fira Code"/>
          <w:rtl w:val="0"/>
        </w:rPr>
        <w:t xml:space="preserve">Triggers in Mage via CLI</w:t>
      </w:r>
    </w:p>
    <w:p w:rsidR="00000000" w:rsidDel="00000000" w:rsidP="00000000" w:rsidRDefault="00000000" w:rsidRPr="00000000" w14:paraId="00001155">
      <w:pPr>
        <w:rPr>
          <w:rFonts w:ascii="Fira Code" w:cs="Fira Code" w:eastAsia="Fira Code" w:hAnsi="Fira Code"/>
        </w:rPr>
      </w:pPr>
      <w:r w:rsidDel="00000000" w:rsidR="00000000" w:rsidRPr="00000000">
        <w:rPr>
          <w:rFonts w:ascii="Fira Code" w:cs="Fira Code" w:eastAsia="Fira Code" w:hAnsi="Fira Code"/>
          <w:rtl w:val="0"/>
        </w:rPr>
        <w:t xml:space="preserve">To add triggers in mage pipelines via CLI, you can create a trigger of type API, and copy the API links.</w:t>
      </w:r>
    </w:p>
    <w:p w:rsidR="00000000" w:rsidDel="00000000" w:rsidP="00000000" w:rsidRDefault="00000000" w:rsidRPr="00000000" w14:paraId="00001156">
      <w:pPr>
        <w:rPr>
          <w:rFonts w:ascii="Fira Code" w:cs="Fira Code" w:eastAsia="Fira Code" w:hAnsi="Fira Code"/>
        </w:rPr>
      </w:pPr>
      <w:r w:rsidDel="00000000" w:rsidR="00000000" w:rsidRPr="00000000">
        <w:rPr>
          <w:rFonts w:ascii="Fira Code" w:cs="Fira Code" w:eastAsia="Fira Code" w:hAnsi="Fira Code"/>
          <w:rtl w:val="0"/>
        </w:rPr>
        <w:t xml:space="preserve">Eg. link: </w:t>
      </w:r>
      <w:hyperlink r:id="rId304">
        <w:r w:rsidDel="00000000" w:rsidR="00000000" w:rsidRPr="00000000">
          <w:rPr>
            <w:rFonts w:ascii="Fira Code" w:cs="Fira Code" w:eastAsia="Fira Code" w:hAnsi="Fira Code"/>
            <w:color w:val="1155cc"/>
            <w:u w:val="single"/>
            <w:rtl w:val="0"/>
          </w:rPr>
          <w:t xml:space="preserve">http://localhost:6789/api/pipeline_schedules/10/pipeline_runs/f3a1a4228fc64cfd85295b668c93f3b2</w:t>
        </w:r>
      </w:hyperlink>
      <w:r w:rsidDel="00000000" w:rsidR="00000000" w:rsidRPr="00000000">
        <w:rPr>
          <w:rtl w:val="0"/>
        </w:rPr>
      </w:r>
    </w:p>
    <w:p w:rsidR="00000000" w:rsidDel="00000000" w:rsidP="00000000" w:rsidRDefault="00000000" w:rsidRPr="00000000" w14:paraId="00001157">
      <w:pPr>
        <w:rPr>
          <w:rFonts w:ascii="Fira Code" w:cs="Fira Code" w:eastAsia="Fira Code" w:hAnsi="Fira Code"/>
        </w:rPr>
      </w:pPr>
      <w:r w:rsidDel="00000000" w:rsidR="00000000" w:rsidRPr="00000000">
        <w:rPr>
          <w:rtl w:val="0"/>
        </w:rPr>
      </w:r>
    </w:p>
    <w:p w:rsidR="00000000" w:rsidDel="00000000" w:rsidP="00000000" w:rsidRDefault="00000000" w:rsidRPr="00000000" w14:paraId="00001158">
      <w:pPr>
        <w:rPr>
          <w:rFonts w:ascii="Fira Code" w:cs="Fira Code" w:eastAsia="Fira Code" w:hAnsi="Fira Code"/>
        </w:rPr>
      </w:pPr>
      <w:r w:rsidDel="00000000" w:rsidR="00000000" w:rsidRPr="00000000">
        <w:rPr>
          <w:rFonts w:ascii="Fira Code" w:cs="Fira Code" w:eastAsia="Fira Code" w:hAnsi="Fira Code"/>
          <w:rtl w:val="0"/>
        </w:rPr>
        <w:t xml:space="preserve">Then create a trigger.py as such:</w:t>
      </w:r>
      <w:r w:rsidDel="00000000" w:rsidR="00000000" w:rsidRPr="00000000">
        <w:rPr>
          <w:rtl w:val="0"/>
        </w:rPr>
      </w:r>
    </w:p>
    <w:p w:rsidR="00000000" w:rsidDel="00000000" w:rsidP="00000000" w:rsidRDefault="00000000" w:rsidRPr="00000000" w14:paraId="000011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import os</w:t>
      </w:r>
    </w:p>
    <w:p w:rsidR="00000000" w:rsidDel="00000000" w:rsidP="00000000" w:rsidRDefault="00000000" w:rsidRPr="00000000" w14:paraId="000011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import requests</w:t>
      </w:r>
    </w:p>
    <w:p w:rsidR="00000000" w:rsidDel="00000000" w:rsidP="00000000" w:rsidRDefault="00000000" w:rsidRPr="00000000" w14:paraId="000011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tl w:val="0"/>
        </w:rPr>
      </w:r>
    </w:p>
    <w:p w:rsidR="00000000" w:rsidDel="00000000" w:rsidP="00000000" w:rsidRDefault="00000000" w:rsidRPr="00000000" w14:paraId="000011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class MageTrigger:</w:t>
      </w:r>
    </w:p>
    <w:p w:rsidR="00000000" w:rsidDel="00000000" w:rsidP="00000000" w:rsidRDefault="00000000" w:rsidRPr="00000000" w14:paraId="00001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OPTIONS = {</w:t>
      </w:r>
    </w:p>
    <w:p w:rsidR="00000000" w:rsidDel="00000000" w:rsidP="00000000" w:rsidRDefault="00000000" w:rsidRPr="00000000" w14:paraId="000011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"&lt;pipeline_name&gt;": {</w:t>
      </w:r>
    </w:p>
    <w:p w:rsidR="00000000" w:rsidDel="00000000" w:rsidP="00000000" w:rsidRDefault="00000000" w:rsidRPr="00000000" w14:paraId="000011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"trigger_id": 10, </w:t>
      </w:r>
    </w:p>
    <w:p w:rsidR="00000000" w:rsidDel="00000000" w:rsidP="00000000" w:rsidRDefault="00000000" w:rsidRPr="00000000" w14:paraId="000011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"key": "f3a1a4228fc64cfd85295b668c93f3b2"</w:t>
      </w:r>
    </w:p>
    <w:p w:rsidR="00000000" w:rsidDel="00000000" w:rsidP="00000000" w:rsidRDefault="00000000" w:rsidRPr="00000000" w14:paraId="000011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w:t>
      </w:r>
    </w:p>
    <w:p w:rsidR="00000000" w:rsidDel="00000000" w:rsidP="00000000" w:rsidRDefault="00000000" w:rsidRPr="00000000" w14:paraId="000011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w:t>
      </w:r>
    </w:p>
    <w:p w:rsidR="00000000" w:rsidDel="00000000" w:rsidP="00000000" w:rsidRDefault="00000000" w:rsidRPr="00000000" w14:paraId="000011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tl w:val="0"/>
        </w:rPr>
      </w:r>
    </w:p>
    <w:p w:rsidR="00000000" w:rsidDel="00000000" w:rsidP="00000000" w:rsidRDefault="00000000" w:rsidRPr="00000000" w14:paraId="000011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@staticmethod</w:t>
      </w:r>
    </w:p>
    <w:p w:rsidR="00000000" w:rsidDel="00000000" w:rsidP="00000000" w:rsidRDefault="00000000" w:rsidRPr="00000000" w14:paraId="000011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def trigger_pipeline(pipeline_name, variables=None):</w:t>
      </w:r>
    </w:p>
    <w:p w:rsidR="00000000" w:rsidDel="00000000" w:rsidP="00000000" w:rsidRDefault="00000000" w:rsidRPr="00000000" w14:paraId="00001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trigger_id = MageTrigger.OPTIONS[pipeline_name]["trigger_id"]</w:t>
      </w:r>
    </w:p>
    <w:p w:rsidR="00000000" w:rsidDel="00000000" w:rsidP="00000000" w:rsidRDefault="00000000" w:rsidRPr="00000000" w14:paraId="00001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key = MageTrigger.OPTIONS[pipeline_name]["key"]</w:t>
      </w:r>
    </w:p>
    <w:p w:rsidR="00000000" w:rsidDel="00000000" w:rsidP="00000000" w:rsidRDefault="00000000" w:rsidRPr="00000000" w14:paraId="00001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endpoint = f"http://localhost:6789/api/pipeline_schedules/{trigger_id}/pipeline_runs/{key}"</w:t>
      </w:r>
    </w:p>
    <w:p w:rsidR="00000000" w:rsidDel="00000000" w:rsidP="00000000" w:rsidRDefault="00000000" w:rsidRPr="00000000" w14:paraId="00001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headers = {'Content-Type': 'application/json'}</w:t>
      </w:r>
    </w:p>
    <w:p w:rsidR="00000000" w:rsidDel="00000000" w:rsidP="00000000" w:rsidRDefault="00000000" w:rsidRPr="00000000" w14:paraId="00001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payload = {}</w:t>
      </w:r>
    </w:p>
    <w:p w:rsidR="00000000" w:rsidDel="00000000" w:rsidP="00000000" w:rsidRDefault="00000000" w:rsidRPr="00000000" w14:paraId="000011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tl w:val="0"/>
        </w:rPr>
      </w:r>
    </w:p>
    <w:p w:rsidR="00000000" w:rsidDel="00000000" w:rsidP="00000000" w:rsidRDefault="00000000" w:rsidRPr="00000000" w14:paraId="000011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if variables is not None:</w:t>
      </w:r>
    </w:p>
    <w:p w:rsidR="00000000" w:rsidDel="00000000" w:rsidP="00000000" w:rsidRDefault="00000000" w:rsidRPr="00000000" w14:paraId="000011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payload['pipeline_run'] = {'variables': variables}</w:t>
      </w:r>
    </w:p>
    <w:p w:rsidR="00000000" w:rsidDel="00000000" w:rsidP="00000000" w:rsidRDefault="00000000" w:rsidRPr="00000000" w14:paraId="00001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tl w:val="0"/>
        </w:rPr>
      </w:r>
    </w:p>
    <w:p w:rsidR="00000000" w:rsidDel="00000000" w:rsidP="00000000" w:rsidRDefault="00000000" w:rsidRPr="00000000" w14:paraId="000011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response = requests.post(endpoint, headers=headers, json=payload)</w:t>
      </w:r>
    </w:p>
    <w:p w:rsidR="00000000" w:rsidDel="00000000" w:rsidP="00000000" w:rsidRDefault="00000000" w:rsidRPr="00000000" w14:paraId="000011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return response</w:t>
      </w:r>
    </w:p>
    <w:p w:rsidR="00000000" w:rsidDel="00000000" w:rsidP="00000000" w:rsidRDefault="00000000" w:rsidRPr="00000000" w14:paraId="00001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tl w:val="0"/>
        </w:rPr>
      </w:r>
    </w:p>
    <w:p w:rsidR="00000000" w:rsidDel="00000000" w:rsidP="00000000" w:rsidRDefault="00000000" w:rsidRPr="00000000" w14:paraId="000011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MageTrigger.trigger_pipeline("&lt;pipeline_name&gt;")</w:t>
      </w:r>
    </w:p>
    <w:p w:rsidR="00000000" w:rsidDel="00000000" w:rsidP="00000000" w:rsidRDefault="00000000" w:rsidRPr="00000000" w14:paraId="00001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Finally, after the mage server is up an running, simply this command:</w:t>
      </w:r>
    </w:p>
    <w:p w:rsidR="00000000" w:rsidDel="00000000" w:rsidP="00000000" w:rsidRDefault="00000000" w:rsidRPr="00000000" w14:paraId="00001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color w:val="0d0d0d"/>
          <w:sz w:val="19"/>
          <w:szCs w:val="19"/>
          <w:highlight w:val="white"/>
          <w:rtl w:val="0"/>
        </w:rPr>
        <w:t xml:space="preserve">python trigger.py</w:t>
      </w:r>
      <w:r w:rsidDel="00000000" w:rsidR="00000000" w:rsidRPr="00000000">
        <w:rPr>
          <w:rFonts w:ascii="Fira Code" w:cs="Fira Code" w:eastAsia="Fira Code" w:hAnsi="Fira Code"/>
          <w:rtl w:val="0"/>
        </w:rPr>
        <w:t xml:space="preserve"> from mage directory in terminal.</w:t>
      </w:r>
    </w:p>
    <w:p w:rsidR="00000000" w:rsidDel="00000000" w:rsidP="00000000" w:rsidRDefault="00000000" w:rsidRPr="00000000" w14:paraId="00001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tl w:val="0"/>
        </w:rPr>
      </w:r>
    </w:p>
    <w:p w:rsidR="00000000" w:rsidDel="00000000" w:rsidP="00000000" w:rsidRDefault="00000000" w:rsidRPr="00000000" w14:paraId="00001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color w:val="1d1c1d"/>
          <w:sz w:val="23"/>
          <w:szCs w:val="23"/>
          <w:shd w:fill="f8f8f8" w:val="clear"/>
          <w:rtl w:val="0"/>
        </w:rPr>
        <w:t xml:space="preserve">Can I do </w:t>
      </w:r>
      <w:r w:rsidDel="00000000" w:rsidR="00000000" w:rsidRPr="00000000">
        <w:rPr>
          <w:rFonts w:ascii="Fira Code" w:cs="Fira Code" w:eastAsia="Fira Code" w:hAnsi="Fira Code"/>
          <w:b w:val="1"/>
          <w:color w:val="1d1c1d"/>
          <w:sz w:val="23"/>
          <w:szCs w:val="23"/>
          <w:shd w:fill="f8f8f8" w:val="clear"/>
          <w:rtl w:val="0"/>
        </w:rPr>
        <w:t xml:space="preserve">data partitioning &amp; clustering</w:t>
      </w:r>
      <w:r w:rsidDel="00000000" w:rsidR="00000000" w:rsidRPr="00000000">
        <w:rPr>
          <w:rFonts w:ascii="Fira Code" w:cs="Fira Code" w:eastAsia="Fira Code" w:hAnsi="Fira Code"/>
          <w:color w:val="1d1c1d"/>
          <w:sz w:val="23"/>
          <w:szCs w:val="23"/>
          <w:shd w:fill="f8f8f8" w:val="clear"/>
          <w:rtl w:val="0"/>
        </w:rPr>
        <w:t xml:space="preserve"> run by dbt pipeline, or I would need to do this manually in BigQuery afterwards?</w:t>
      </w:r>
      <w:r w:rsidDel="00000000" w:rsidR="00000000" w:rsidRPr="00000000">
        <w:rPr>
          <w:rtl w:val="0"/>
        </w:rPr>
      </w:r>
    </w:p>
    <w:p w:rsidR="00000000" w:rsidDel="00000000" w:rsidP="00000000" w:rsidRDefault="00000000" w:rsidRPr="00000000" w14:paraId="00001177">
      <w:pPr>
        <w:rPr>
          <w:rFonts w:ascii="Fira Code" w:cs="Fira Code" w:eastAsia="Fira Code" w:hAnsi="Fira Code"/>
        </w:rPr>
      </w:pPr>
      <w:r w:rsidDel="00000000" w:rsidR="00000000" w:rsidRPr="00000000">
        <w:rPr>
          <w:rFonts w:ascii="Fira Code" w:cs="Fira Code" w:eastAsia="Fira Code" w:hAnsi="Fira Code"/>
          <w:rtl w:val="0"/>
        </w:rPr>
        <w:t xml:space="preserve">You can use this configuration in your DBT model: </w:t>
      </w:r>
    </w:p>
    <w:p w:rsidR="00000000" w:rsidDel="00000000" w:rsidP="00000000" w:rsidRDefault="00000000" w:rsidRPr="00000000" w14:paraId="00001178">
      <w:pPr>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1179">
      <w:pPr>
        <w:rPr>
          <w:rFonts w:ascii="Fira Code" w:cs="Fira Code" w:eastAsia="Fira Code" w:hAnsi="Fira Code"/>
        </w:rPr>
      </w:pPr>
      <w:r w:rsidDel="00000000" w:rsidR="00000000" w:rsidRPr="00000000">
        <w:rPr>
          <w:rFonts w:ascii="Fira Code" w:cs="Fira Code" w:eastAsia="Fira Code" w:hAnsi="Fira Code"/>
          <w:rtl w:val="0"/>
        </w:rPr>
        <w:t xml:space="preserve">  "field": "&lt;field name&gt;",</w:t>
      </w:r>
    </w:p>
    <w:p w:rsidR="00000000" w:rsidDel="00000000" w:rsidP="00000000" w:rsidRDefault="00000000" w:rsidRPr="00000000" w14:paraId="0000117A">
      <w:pPr>
        <w:rPr>
          <w:rFonts w:ascii="Fira Code" w:cs="Fira Code" w:eastAsia="Fira Code" w:hAnsi="Fira Code"/>
        </w:rPr>
      </w:pPr>
      <w:r w:rsidDel="00000000" w:rsidR="00000000" w:rsidRPr="00000000">
        <w:rPr>
          <w:rFonts w:ascii="Fira Code" w:cs="Fira Code" w:eastAsia="Fira Code" w:hAnsi="Fira Code"/>
          <w:rtl w:val="0"/>
        </w:rPr>
        <w:t xml:space="preserve">  "data_type": "&lt;timestamp | date | datetime | int64&gt;",</w:t>
      </w:r>
    </w:p>
    <w:p w:rsidR="00000000" w:rsidDel="00000000" w:rsidP="00000000" w:rsidRDefault="00000000" w:rsidRPr="00000000" w14:paraId="0000117B">
      <w:pPr>
        <w:rPr>
          <w:rFonts w:ascii="Fira Code" w:cs="Fira Code" w:eastAsia="Fira Code" w:hAnsi="Fira Code"/>
        </w:rPr>
      </w:pPr>
      <w:r w:rsidDel="00000000" w:rsidR="00000000" w:rsidRPr="00000000">
        <w:rPr>
          <w:rFonts w:ascii="Fira Code" w:cs="Fira Code" w:eastAsia="Fira Code" w:hAnsi="Fira Code"/>
          <w:rtl w:val="0"/>
        </w:rPr>
        <w:t xml:space="preserve">  "granularity": "&lt;hour | day | month | year&gt;"</w:t>
      </w:r>
    </w:p>
    <w:p w:rsidR="00000000" w:rsidDel="00000000" w:rsidP="00000000" w:rsidRDefault="00000000" w:rsidRPr="00000000" w14:paraId="0000117C">
      <w:pPr>
        <w:rPr>
          <w:rFonts w:ascii="Fira Code" w:cs="Fira Code" w:eastAsia="Fira Code" w:hAnsi="Fira Code"/>
        </w:rPr>
      </w:pPr>
      <w:r w:rsidDel="00000000" w:rsidR="00000000" w:rsidRPr="00000000">
        <w:rPr>
          <w:rtl w:val="0"/>
        </w:rPr>
      </w:r>
    </w:p>
    <w:p w:rsidR="00000000" w:rsidDel="00000000" w:rsidP="00000000" w:rsidRDefault="00000000" w:rsidRPr="00000000" w14:paraId="0000117D">
      <w:pPr>
        <w:rPr>
          <w:rFonts w:ascii="Fira Code" w:cs="Fira Code" w:eastAsia="Fira Code" w:hAnsi="Fira Code"/>
        </w:rPr>
      </w:pPr>
      <w:r w:rsidDel="00000000" w:rsidR="00000000" w:rsidRPr="00000000">
        <w:rPr>
          <w:rFonts w:ascii="Fira Code" w:cs="Fira Code" w:eastAsia="Fira Code" w:hAnsi="Fira Code"/>
          <w:rtl w:val="0"/>
        </w:rPr>
        <w:t xml:space="preserve">  # Only required if data_type is "int64"</w:t>
      </w:r>
    </w:p>
    <w:p w:rsidR="00000000" w:rsidDel="00000000" w:rsidP="00000000" w:rsidRDefault="00000000" w:rsidRPr="00000000" w14:paraId="0000117E">
      <w:pPr>
        <w:rPr>
          <w:rFonts w:ascii="Fira Code" w:cs="Fira Code" w:eastAsia="Fira Code" w:hAnsi="Fira Code"/>
        </w:rPr>
      </w:pPr>
      <w:r w:rsidDel="00000000" w:rsidR="00000000" w:rsidRPr="00000000">
        <w:rPr>
          <w:rFonts w:ascii="Fira Code" w:cs="Fira Code" w:eastAsia="Fira Code" w:hAnsi="Fira Code"/>
          <w:rtl w:val="0"/>
        </w:rPr>
        <w:t xml:space="preserve">  "range": {</w:t>
      </w:r>
    </w:p>
    <w:p w:rsidR="00000000" w:rsidDel="00000000" w:rsidP="00000000" w:rsidRDefault="00000000" w:rsidRPr="00000000" w14:paraId="0000117F">
      <w:pPr>
        <w:rPr>
          <w:rFonts w:ascii="Fira Code" w:cs="Fira Code" w:eastAsia="Fira Code" w:hAnsi="Fira Code"/>
        </w:rPr>
      </w:pPr>
      <w:r w:rsidDel="00000000" w:rsidR="00000000" w:rsidRPr="00000000">
        <w:rPr>
          <w:rFonts w:ascii="Fira Code" w:cs="Fira Code" w:eastAsia="Fira Code" w:hAnsi="Fira Code"/>
          <w:rtl w:val="0"/>
        </w:rPr>
        <w:t xml:space="preserve">    "start": &lt;int&gt;,</w:t>
      </w:r>
    </w:p>
    <w:p w:rsidR="00000000" w:rsidDel="00000000" w:rsidP="00000000" w:rsidRDefault="00000000" w:rsidRPr="00000000" w14:paraId="00001180">
      <w:pPr>
        <w:rPr>
          <w:rFonts w:ascii="Fira Code" w:cs="Fira Code" w:eastAsia="Fira Code" w:hAnsi="Fira Code"/>
        </w:rPr>
      </w:pPr>
      <w:r w:rsidDel="00000000" w:rsidR="00000000" w:rsidRPr="00000000">
        <w:rPr>
          <w:rFonts w:ascii="Fira Code" w:cs="Fira Code" w:eastAsia="Fira Code" w:hAnsi="Fira Code"/>
          <w:rtl w:val="0"/>
        </w:rPr>
        <w:t xml:space="preserve">    "end": &lt;int&gt;,</w:t>
      </w:r>
    </w:p>
    <w:p w:rsidR="00000000" w:rsidDel="00000000" w:rsidP="00000000" w:rsidRDefault="00000000" w:rsidRPr="00000000" w14:paraId="00001181">
      <w:pPr>
        <w:rPr>
          <w:rFonts w:ascii="Fira Code" w:cs="Fira Code" w:eastAsia="Fira Code" w:hAnsi="Fira Code"/>
        </w:rPr>
      </w:pPr>
      <w:r w:rsidDel="00000000" w:rsidR="00000000" w:rsidRPr="00000000">
        <w:rPr>
          <w:rFonts w:ascii="Fira Code" w:cs="Fira Code" w:eastAsia="Fira Code" w:hAnsi="Fira Code"/>
          <w:rtl w:val="0"/>
        </w:rPr>
        <w:t xml:space="preserve">    "interval": &lt;int&gt;</w:t>
      </w:r>
    </w:p>
    <w:p w:rsidR="00000000" w:rsidDel="00000000" w:rsidP="00000000" w:rsidRDefault="00000000" w:rsidRPr="00000000" w14:paraId="00001182">
      <w:pPr>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1183">
      <w:pPr>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1184">
      <w:pPr>
        <w:rPr>
          <w:rFonts w:ascii="Fira Code" w:cs="Fira Code" w:eastAsia="Fira Code" w:hAnsi="Fira Code"/>
        </w:rPr>
      </w:pPr>
      <w:r w:rsidDel="00000000" w:rsidR="00000000" w:rsidRPr="00000000">
        <w:rPr>
          <w:rFonts w:ascii="Fira Code" w:cs="Fira Code" w:eastAsia="Fira Code" w:hAnsi="Fira Code"/>
          <w:rtl w:val="0"/>
        </w:rPr>
        <w:t xml:space="preserve">and for clustering </w:t>
      </w:r>
    </w:p>
    <w:p w:rsidR="00000000" w:rsidDel="00000000" w:rsidP="00000000" w:rsidRDefault="00000000" w:rsidRPr="00000000" w14:paraId="00001185">
      <w:pPr>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1186">
      <w:pPr>
        <w:rPr>
          <w:rFonts w:ascii="Fira Code" w:cs="Fira Code" w:eastAsia="Fira Code" w:hAnsi="Fira Code"/>
        </w:rPr>
      </w:pPr>
      <w:r w:rsidDel="00000000" w:rsidR="00000000" w:rsidRPr="00000000">
        <w:rPr>
          <w:rFonts w:ascii="Fira Code" w:cs="Fira Code" w:eastAsia="Fira Code" w:hAnsi="Fira Code"/>
          <w:rtl w:val="0"/>
        </w:rPr>
        <w:t xml:space="preserve">  config(</w:t>
      </w:r>
    </w:p>
    <w:p w:rsidR="00000000" w:rsidDel="00000000" w:rsidP="00000000" w:rsidRDefault="00000000" w:rsidRPr="00000000" w14:paraId="00001187">
      <w:pPr>
        <w:rPr>
          <w:rFonts w:ascii="Fira Code" w:cs="Fira Code" w:eastAsia="Fira Code" w:hAnsi="Fira Code"/>
        </w:rPr>
      </w:pPr>
      <w:r w:rsidDel="00000000" w:rsidR="00000000" w:rsidRPr="00000000">
        <w:rPr>
          <w:rFonts w:ascii="Fira Code" w:cs="Fira Code" w:eastAsia="Fira Code" w:hAnsi="Fira Code"/>
          <w:rtl w:val="0"/>
        </w:rPr>
        <w:t xml:space="preserve">    materialized = "table",</w:t>
      </w:r>
    </w:p>
    <w:p w:rsidR="00000000" w:rsidDel="00000000" w:rsidP="00000000" w:rsidRDefault="00000000" w:rsidRPr="00000000" w14:paraId="00001188">
      <w:pPr>
        <w:rPr>
          <w:rFonts w:ascii="Fira Code" w:cs="Fira Code" w:eastAsia="Fira Code" w:hAnsi="Fira Code"/>
        </w:rPr>
      </w:pPr>
      <w:r w:rsidDel="00000000" w:rsidR="00000000" w:rsidRPr="00000000">
        <w:rPr>
          <w:rFonts w:ascii="Fira Code" w:cs="Fira Code" w:eastAsia="Fira Code" w:hAnsi="Fira Code"/>
          <w:rtl w:val="0"/>
        </w:rPr>
        <w:t xml:space="preserve">    cluster_by = "order_id",</w:t>
      </w:r>
    </w:p>
    <w:p w:rsidR="00000000" w:rsidDel="00000000" w:rsidP="00000000" w:rsidRDefault="00000000" w:rsidRPr="00000000" w14:paraId="00001189">
      <w:pPr>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118A">
      <w:pPr>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118B">
      <w:pPr>
        <w:rPr>
          <w:rFonts w:ascii="Fira Code" w:cs="Fira Code" w:eastAsia="Fira Code" w:hAnsi="Fira Code"/>
        </w:rPr>
      </w:pPr>
      <w:r w:rsidDel="00000000" w:rsidR="00000000" w:rsidRPr="00000000">
        <w:rPr>
          <w:rFonts w:ascii="Fira Code" w:cs="Fira Code" w:eastAsia="Fira Code" w:hAnsi="Fira Code"/>
          <w:rtl w:val="0"/>
        </w:rPr>
        <w:t xml:space="preserve">more details in: https://docs.getdbt.com/reference/resource-configs/bigquery-configs</w:t>
      </w:r>
    </w:p>
    <w:p w:rsidR="00000000" w:rsidDel="00000000" w:rsidP="00000000" w:rsidRDefault="00000000" w:rsidRPr="00000000" w14:paraId="000011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tl w:val="0"/>
        </w:rPr>
      </w:r>
    </w:p>
    <w:p w:rsidR="00000000" w:rsidDel="00000000" w:rsidP="00000000" w:rsidRDefault="00000000" w:rsidRPr="00000000" w14:paraId="0000118D">
      <w:pPr>
        <w:rPr>
          <w:rFonts w:ascii="Fira Code" w:cs="Fira Code" w:eastAsia="Fira Code" w:hAnsi="Fira Code"/>
        </w:rPr>
      </w:pPr>
      <w:r w:rsidDel="00000000" w:rsidR="00000000" w:rsidRPr="00000000">
        <w:rPr>
          <w:rtl w:val="0"/>
        </w:rPr>
      </w:r>
    </w:p>
    <w:p w:rsidR="00000000" w:rsidDel="00000000" w:rsidP="00000000" w:rsidRDefault="00000000" w:rsidRPr="00000000" w14:paraId="0000118E">
      <w:pPr>
        <w:pStyle w:val="Heading2"/>
        <w:rPr>
          <w:rFonts w:ascii="Fira Code" w:cs="Fira Code" w:eastAsia="Fira Code" w:hAnsi="Fira Code"/>
        </w:rPr>
      </w:pPr>
      <w:bookmarkStart w:colFirst="0" w:colLast="0" w:name="_cyz8kzn2lvxo" w:id="503"/>
      <w:bookmarkEnd w:id="503"/>
      <w:r w:rsidDel="00000000" w:rsidR="00000000" w:rsidRPr="00000000">
        <w:rPr>
          <w:rFonts w:ascii="Fira Code" w:cs="Fira Code" w:eastAsia="Fira Code" w:hAnsi="Fira Code"/>
          <w:rtl w:val="0"/>
        </w:rPr>
        <w:t xml:space="preserve">Appendix : Basic Commands</w:t>
      </w:r>
    </w:p>
    <w:p w:rsidR="00000000" w:rsidDel="00000000" w:rsidP="00000000" w:rsidRDefault="00000000" w:rsidRPr="00000000" w14:paraId="0000118F">
      <w:pPr>
        <w:rPr>
          <w:rFonts w:ascii="Fira Code" w:cs="Fira Code" w:eastAsia="Fira Code" w:hAnsi="Fira Code"/>
        </w:rPr>
      </w:pPr>
      <w:r w:rsidDel="00000000" w:rsidR="00000000" w:rsidRPr="00000000">
        <w:rPr>
          <w:rtl w:val="0"/>
        </w:rPr>
      </w:r>
    </w:p>
    <w:p w:rsidR="00000000" w:rsidDel="00000000" w:rsidP="00000000" w:rsidRDefault="00000000" w:rsidRPr="00000000" w14:paraId="00001190">
      <w:pPr>
        <w:pStyle w:val="Heading2"/>
        <w:keepNext w:val="0"/>
        <w:keepLines w:val="0"/>
        <w:spacing w:after="80" w:lineRule="auto"/>
        <w:rPr>
          <w:rFonts w:ascii="Fira Code" w:cs="Fira Code" w:eastAsia="Fira Code" w:hAnsi="Fira Code"/>
          <w:b w:val="1"/>
          <w:sz w:val="34"/>
          <w:szCs w:val="34"/>
        </w:rPr>
      </w:pPr>
      <w:bookmarkStart w:colFirst="0" w:colLast="0" w:name="_gx8ncgkpz7gd" w:id="504"/>
      <w:bookmarkEnd w:id="504"/>
      <w:r w:rsidDel="00000000" w:rsidR="00000000" w:rsidRPr="00000000">
        <w:rPr>
          <w:rFonts w:ascii="Fira Code" w:cs="Fira Code" w:eastAsia="Fira Code" w:hAnsi="Fira Code"/>
          <w:b w:val="1"/>
          <w:sz w:val="34"/>
          <w:szCs w:val="34"/>
          <w:rtl w:val="0"/>
        </w:rPr>
        <w:t xml:space="preserve">Basic Commands</w:t>
      </w:r>
    </w:p>
    <w:p w:rsidR="00000000" w:rsidDel="00000000" w:rsidP="00000000" w:rsidRDefault="00000000" w:rsidRPr="00000000" w14:paraId="00001191">
      <w:pPr>
        <w:spacing w:after="0" w:lineRule="auto"/>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1192">
      <w:pPr>
        <w:pStyle w:val="Heading3"/>
        <w:keepNext w:val="0"/>
        <w:keepLines w:val="0"/>
        <w:spacing w:before="280" w:lineRule="auto"/>
        <w:rPr>
          <w:rFonts w:ascii="Fira Code" w:cs="Fira Code" w:eastAsia="Fira Code" w:hAnsi="Fira Code"/>
          <w:b w:val="1"/>
          <w:color w:val="000000"/>
          <w:sz w:val="26"/>
          <w:szCs w:val="26"/>
        </w:rPr>
      </w:pPr>
      <w:bookmarkStart w:colFirst="0" w:colLast="0" w:name="_v8wqu58er1n9" w:id="505"/>
      <w:bookmarkEnd w:id="505"/>
      <w:r w:rsidDel="00000000" w:rsidR="00000000" w:rsidRPr="00000000">
        <w:rPr>
          <w:rFonts w:ascii="Fira Code" w:cs="Fira Code" w:eastAsia="Fira Code" w:hAnsi="Fira Code"/>
          <w:b w:val="1"/>
          <w:color w:val="000000"/>
          <w:sz w:val="26"/>
          <w:szCs w:val="26"/>
          <w:rtl w:val="0"/>
        </w:rPr>
        <w:t xml:space="preserve">        </w:t>
        <w:tab/>
        <w:t xml:space="preserve">Docker Commands</w:t>
      </w:r>
    </w:p>
    <w:p w:rsidR="00000000" w:rsidDel="00000000" w:rsidP="00000000" w:rsidRDefault="00000000" w:rsidRPr="00000000" w14:paraId="00001193">
      <w:pPr>
        <w:spacing w:after="0" w:lineRule="auto"/>
        <w:rPr>
          <w:rFonts w:ascii="Fira Code" w:cs="Fira Code" w:eastAsia="Fira Code" w:hAnsi="Fira Code"/>
          <w:sz w:val="22"/>
          <w:szCs w:val="22"/>
        </w:rPr>
      </w:pPr>
      <w:r w:rsidDel="00000000" w:rsidR="00000000" w:rsidRPr="00000000">
        <w:rPr>
          <w:rFonts w:ascii="Fira Code" w:cs="Fira Code" w:eastAsia="Fira Code" w:hAnsi="Fira Code"/>
          <w:rtl w:val="0"/>
        </w:rPr>
        <w:t xml:space="preserve">                    </w:t>
        <w:tab/>
      </w:r>
      <w:r w:rsidDel="00000000" w:rsidR="00000000" w:rsidRPr="00000000">
        <w:rPr>
          <w:rFonts w:ascii="Fira Code" w:cs="Fira Code" w:eastAsia="Fira Code" w:hAnsi="Fira Code"/>
          <w:sz w:val="22"/>
          <w:szCs w:val="22"/>
          <w:rtl w:val="0"/>
        </w:rPr>
        <w:t xml:space="preserve"># Create a Docker Image from a base image</w:t>
      </w:r>
    </w:p>
    <w:p w:rsidR="00000000" w:rsidDel="00000000" w:rsidP="00000000" w:rsidRDefault="00000000" w:rsidRPr="00000000" w14:paraId="00001194">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 run -it ubuntu bash</w:t>
      </w:r>
    </w:p>
    <w:p w:rsidR="00000000" w:rsidDel="00000000" w:rsidP="00000000" w:rsidRDefault="00000000" w:rsidRPr="00000000" w14:paraId="00001195">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96">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#List docker images</w:t>
      </w:r>
    </w:p>
    <w:p w:rsidR="00000000" w:rsidDel="00000000" w:rsidP="00000000" w:rsidRDefault="00000000" w:rsidRPr="00000000" w14:paraId="00001197">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 images list</w:t>
      </w:r>
    </w:p>
    <w:p w:rsidR="00000000" w:rsidDel="00000000" w:rsidP="00000000" w:rsidRDefault="00000000" w:rsidRPr="00000000" w14:paraId="00001198">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99">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#List  Running containers</w:t>
      </w:r>
    </w:p>
    <w:p w:rsidR="00000000" w:rsidDel="00000000" w:rsidP="00000000" w:rsidRDefault="00000000" w:rsidRPr="00000000" w14:paraId="0000119A">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 ps -a</w:t>
      </w:r>
    </w:p>
    <w:p w:rsidR="00000000" w:rsidDel="00000000" w:rsidP="00000000" w:rsidRDefault="00000000" w:rsidRPr="00000000" w14:paraId="0000119B">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9C">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#List with full container ids</w:t>
      </w:r>
    </w:p>
    <w:p w:rsidR="00000000" w:rsidDel="00000000" w:rsidP="00000000" w:rsidRDefault="00000000" w:rsidRPr="00000000" w14:paraId="0000119D">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 ps -a --no-trunc</w:t>
      </w:r>
    </w:p>
    <w:p w:rsidR="00000000" w:rsidDel="00000000" w:rsidP="00000000" w:rsidRDefault="00000000" w:rsidRPr="00000000" w14:paraId="0000119E">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9F">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#Add onto existing image to create new image</w:t>
      </w:r>
    </w:p>
    <w:p w:rsidR="00000000" w:rsidDel="00000000" w:rsidP="00000000" w:rsidRDefault="00000000" w:rsidRPr="00000000" w14:paraId="000011A0">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 commit -a &lt;User_Name&gt; -m "Message" container_id New_Image_Name</w:t>
      </w:r>
    </w:p>
    <w:p w:rsidR="00000000" w:rsidDel="00000000" w:rsidP="00000000" w:rsidRDefault="00000000" w:rsidRPr="00000000" w14:paraId="000011A1">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A2">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Create a Docker Image with an entrypoint from a base image</w:t>
      </w:r>
    </w:p>
    <w:p w:rsidR="00000000" w:rsidDel="00000000" w:rsidP="00000000" w:rsidRDefault="00000000" w:rsidRPr="00000000" w14:paraId="000011A3">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 run -it --entry_point=bash python:3.11</w:t>
      </w:r>
    </w:p>
    <w:p w:rsidR="00000000" w:rsidDel="00000000" w:rsidP="00000000" w:rsidRDefault="00000000" w:rsidRPr="00000000" w14:paraId="000011A4">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A5">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A6">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#Attach to a stopped container</w:t>
      </w:r>
    </w:p>
    <w:p w:rsidR="00000000" w:rsidDel="00000000" w:rsidP="00000000" w:rsidRDefault="00000000" w:rsidRPr="00000000" w14:paraId="000011A7">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 start -ai &lt;Container_Name&gt;</w:t>
      </w:r>
    </w:p>
    <w:p w:rsidR="00000000" w:rsidDel="00000000" w:rsidP="00000000" w:rsidRDefault="00000000" w:rsidRPr="00000000" w14:paraId="000011A8">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A9">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#Attach to a running container</w:t>
      </w:r>
    </w:p>
    <w:p w:rsidR="00000000" w:rsidDel="00000000" w:rsidP="00000000" w:rsidRDefault="00000000" w:rsidRPr="00000000" w14:paraId="000011AA">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 exec -it &lt;Container_ID&gt; bash</w:t>
      </w:r>
    </w:p>
    <w:p w:rsidR="00000000" w:rsidDel="00000000" w:rsidP="00000000" w:rsidRDefault="00000000" w:rsidRPr="00000000" w14:paraId="000011AB">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AC">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#copying from host to container</w:t>
      </w:r>
    </w:p>
    <w:p w:rsidR="00000000" w:rsidDel="00000000" w:rsidP="00000000" w:rsidRDefault="00000000" w:rsidRPr="00000000" w14:paraId="000011AD">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 cp &lt;SRC_PATH/file&gt; &lt;containerid&gt;:&lt;dest_path&gt;</w:t>
      </w:r>
    </w:p>
    <w:p w:rsidR="00000000" w:rsidDel="00000000" w:rsidP="00000000" w:rsidRDefault="00000000" w:rsidRPr="00000000" w14:paraId="000011AE">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AF">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#copying from container to host</w:t>
      </w:r>
    </w:p>
    <w:p w:rsidR="00000000" w:rsidDel="00000000" w:rsidP="00000000" w:rsidRDefault="00000000" w:rsidRPr="00000000" w14:paraId="000011B0">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 cp &lt;containerid&gt;:&lt;Srct_path&gt; &lt;Dest Path on host/file&gt;</w:t>
      </w:r>
    </w:p>
    <w:p w:rsidR="00000000" w:rsidDel="00000000" w:rsidP="00000000" w:rsidRDefault="00000000" w:rsidRPr="00000000" w14:paraId="000011B1">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B2">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B3">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#Create an image from a docker file</w:t>
      </w:r>
    </w:p>
    <w:p w:rsidR="00000000" w:rsidDel="00000000" w:rsidP="00000000" w:rsidRDefault="00000000" w:rsidRPr="00000000" w14:paraId="000011B4">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 build -t &lt;Image_Name&gt; &lt;Location of Dockerfile&gt;</w:t>
      </w:r>
    </w:p>
    <w:p w:rsidR="00000000" w:rsidDel="00000000" w:rsidP="00000000" w:rsidRDefault="00000000" w:rsidRPr="00000000" w14:paraId="000011B5">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B6">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#DockerFile Options and best practices</w:t>
      </w:r>
    </w:p>
    <w:p w:rsidR="00000000" w:rsidDel="00000000" w:rsidP="00000000" w:rsidRDefault="00000000" w:rsidRPr="00000000" w14:paraId="000011B7">
      <w:pPr>
        <w:spacing w:after="0" w:lineRule="auto"/>
        <w:ind w:left="1440" w:firstLine="0"/>
        <w:rPr>
          <w:rFonts w:ascii="Fira Code" w:cs="Fira Code" w:eastAsia="Fira Code" w:hAnsi="Fira Code"/>
          <w:color w:val="0000ff"/>
          <w:sz w:val="22"/>
          <w:szCs w:val="22"/>
          <w:u w:val="single"/>
        </w:rPr>
      </w:pPr>
      <w:hyperlink r:id="rId305">
        <w:r w:rsidDel="00000000" w:rsidR="00000000" w:rsidRPr="00000000">
          <w:rPr>
            <w:rFonts w:ascii="Fira Code" w:cs="Fira Code" w:eastAsia="Fira Code" w:hAnsi="Fira Code"/>
            <w:color w:val="0000ff"/>
            <w:sz w:val="22"/>
            <w:szCs w:val="22"/>
            <w:u w:val="single"/>
            <w:rtl w:val="0"/>
          </w:rPr>
          <w:t xml:space="preserve">https://devopscube.com/build-docker-image/</w:t>
        </w:r>
      </w:hyperlink>
      <w:r w:rsidDel="00000000" w:rsidR="00000000" w:rsidRPr="00000000">
        <w:rPr>
          <w:rtl w:val="0"/>
        </w:rPr>
      </w:r>
    </w:p>
    <w:p w:rsidR="00000000" w:rsidDel="00000000" w:rsidP="00000000" w:rsidRDefault="00000000" w:rsidRPr="00000000" w14:paraId="000011B8">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B9">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BA">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 delete all images forcefully</w:t>
      </w:r>
    </w:p>
    <w:p w:rsidR="00000000" w:rsidDel="00000000" w:rsidP="00000000" w:rsidRDefault="00000000" w:rsidRPr="00000000" w14:paraId="000011BB">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 rmi -f $(docker images -aq)</w:t>
      </w:r>
    </w:p>
    <w:p w:rsidR="00000000" w:rsidDel="00000000" w:rsidP="00000000" w:rsidRDefault="00000000" w:rsidRPr="00000000" w14:paraId="000011BC">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BD">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 delete all containers forcefully</w:t>
      </w:r>
    </w:p>
    <w:p w:rsidR="00000000" w:rsidDel="00000000" w:rsidP="00000000" w:rsidRDefault="00000000" w:rsidRPr="00000000" w14:paraId="000011BE">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 rm -f $(docker ps -qa)</w:t>
      </w:r>
    </w:p>
    <w:p w:rsidR="00000000" w:rsidDel="00000000" w:rsidP="00000000" w:rsidRDefault="00000000" w:rsidRPr="00000000" w14:paraId="000011BF">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C0">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 compose creation</w:t>
      </w:r>
    </w:p>
    <w:p w:rsidR="00000000" w:rsidDel="00000000" w:rsidP="00000000" w:rsidRDefault="00000000" w:rsidRPr="00000000" w14:paraId="000011C1">
      <w:pPr>
        <w:spacing w:after="0" w:lineRule="auto"/>
        <w:ind w:left="1440" w:firstLine="0"/>
        <w:rPr>
          <w:rFonts w:ascii="Fira Code" w:cs="Fira Code" w:eastAsia="Fira Code" w:hAnsi="Fira Code"/>
          <w:color w:val="0000ff"/>
          <w:sz w:val="22"/>
          <w:szCs w:val="22"/>
          <w:u w:val="single"/>
        </w:rPr>
      </w:pPr>
      <w:hyperlink r:id="rId306">
        <w:r w:rsidDel="00000000" w:rsidR="00000000" w:rsidRPr="00000000">
          <w:rPr>
            <w:rFonts w:ascii="Fira Code" w:cs="Fira Code" w:eastAsia="Fira Code" w:hAnsi="Fira Code"/>
            <w:color w:val="0000ff"/>
            <w:sz w:val="22"/>
            <w:szCs w:val="22"/>
            <w:u w:val="single"/>
            <w:rtl w:val="0"/>
          </w:rPr>
          <w:t xml:space="preserve">https://www.composerize.com/</w:t>
        </w:r>
      </w:hyperlink>
      <w:r w:rsidDel="00000000" w:rsidR="00000000" w:rsidRPr="00000000">
        <w:rPr>
          <w:rtl w:val="0"/>
        </w:rPr>
      </w:r>
    </w:p>
    <w:p w:rsidR="00000000" w:rsidDel="00000000" w:rsidP="00000000" w:rsidRDefault="00000000" w:rsidRPr="00000000" w14:paraId="000011C2">
      <w:pPr>
        <w:spacing w:after="0" w:lineRule="auto"/>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11C3">
      <w:pPr>
        <w:spacing w:after="0" w:lineRule="auto"/>
        <w:rPr>
          <w:rFonts w:ascii="Fira Code" w:cs="Fira Code" w:eastAsia="Fira Code" w:hAnsi="Fira Code"/>
        </w:rPr>
      </w:pPr>
      <w:r w:rsidDel="00000000" w:rsidR="00000000" w:rsidRPr="00000000">
        <w:rPr>
          <w:rFonts w:ascii="Fira Code" w:cs="Fira Code" w:eastAsia="Fira Code" w:hAnsi="Fira Code"/>
          <w:rtl w:val="0"/>
        </w:rPr>
        <w:t xml:space="preserve">                    </w:t>
        <w:tab/>
      </w:r>
    </w:p>
    <w:p w:rsidR="00000000" w:rsidDel="00000000" w:rsidP="00000000" w:rsidRDefault="00000000" w:rsidRPr="00000000" w14:paraId="000011C4">
      <w:pPr>
        <w:pStyle w:val="Heading3"/>
        <w:keepNext w:val="0"/>
        <w:keepLines w:val="0"/>
        <w:spacing w:before="280" w:lineRule="auto"/>
        <w:rPr>
          <w:rFonts w:ascii="Fira Code" w:cs="Fira Code" w:eastAsia="Fira Code" w:hAnsi="Fira Code"/>
          <w:b w:val="1"/>
          <w:color w:val="000000"/>
          <w:sz w:val="26"/>
          <w:szCs w:val="26"/>
        </w:rPr>
      </w:pPr>
      <w:bookmarkStart w:colFirst="0" w:colLast="0" w:name="_9qnbc9e98pun" w:id="506"/>
      <w:bookmarkEnd w:id="506"/>
      <w:r w:rsidDel="00000000" w:rsidR="00000000" w:rsidRPr="00000000">
        <w:rPr>
          <w:rFonts w:ascii="Fira Code" w:cs="Fira Code" w:eastAsia="Fira Code" w:hAnsi="Fira Code"/>
          <w:b w:val="1"/>
          <w:color w:val="000000"/>
          <w:sz w:val="26"/>
          <w:szCs w:val="26"/>
          <w:rtl w:val="0"/>
        </w:rPr>
        <w:t xml:space="preserve">        </w:t>
        <w:tab/>
        <w:t xml:space="preserve">GCP Commands</w:t>
      </w:r>
    </w:p>
    <w:p w:rsidR="00000000" w:rsidDel="00000000" w:rsidP="00000000" w:rsidRDefault="00000000" w:rsidRPr="00000000" w14:paraId="000011C5">
      <w:pPr>
        <w:spacing w:after="0" w:lineRule="auto"/>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11C6">
      <w:pPr>
        <w:spacing w:after="0" w:lineRule="auto"/>
        <w:ind w:left="2160" w:hanging="360"/>
        <w:rPr>
          <w:rFonts w:ascii="Fira Code" w:cs="Fira Code" w:eastAsia="Fira Code" w:hAnsi="Fira Code"/>
          <w:sz w:val="22"/>
          <w:szCs w:val="22"/>
        </w:rPr>
      </w:pPr>
      <w:r w:rsidDel="00000000" w:rsidR="00000000" w:rsidRPr="00000000">
        <w:rPr>
          <w:rFonts w:ascii="Fira Code" w:cs="Fira Code" w:eastAsia="Fira Code" w:hAnsi="Fira Code"/>
          <w:rtl w:val="0"/>
        </w:rPr>
        <w:t xml:space="preserve">1.</w:t>
      </w:r>
      <w:r w:rsidDel="00000000" w:rsidR="00000000" w:rsidRPr="00000000">
        <w:rPr>
          <w:rFonts w:ascii="Fira Code" w:cs="Fira Code" w:eastAsia="Fira Code" w:hAnsi="Fira Code"/>
          <w:sz w:val="14"/>
          <w:szCs w:val="14"/>
          <w:rtl w:val="0"/>
        </w:rPr>
        <w:t xml:space="preserve">     </w:t>
      </w:r>
      <w:r w:rsidDel="00000000" w:rsidR="00000000" w:rsidRPr="00000000">
        <w:rPr>
          <w:rFonts w:ascii="Fira Code" w:cs="Fira Code" w:eastAsia="Fira Code" w:hAnsi="Fira Code"/>
          <w:sz w:val="22"/>
          <w:szCs w:val="22"/>
          <w:rtl w:val="0"/>
        </w:rPr>
        <w:t xml:space="preserve">Create SSH Keys</w:t>
      </w:r>
    </w:p>
    <w:p w:rsidR="00000000" w:rsidDel="00000000" w:rsidP="00000000" w:rsidRDefault="00000000" w:rsidRPr="00000000" w14:paraId="000011C7">
      <w:pPr>
        <w:spacing w:after="0" w:lineRule="auto"/>
        <w:ind w:left="2160" w:hanging="36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2.</w:t>
      </w:r>
      <w:r w:rsidDel="00000000" w:rsidR="00000000" w:rsidRPr="00000000">
        <w:rPr>
          <w:rFonts w:ascii="Fira Code" w:cs="Fira Code" w:eastAsia="Fira Code" w:hAnsi="Fira Code"/>
          <w:sz w:val="14"/>
          <w:szCs w:val="14"/>
          <w:rtl w:val="0"/>
        </w:rPr>
        <w:t xml:space="preserve">     </w:t>
      </w:r>
      <w:r w:rsidDel="00000000" w:rsidR="00000000" w:rsidRPr="00000000">
        <w:rPr>
          <w:rFonts w:ascii="Fira Code" w:cs="Fira Code" w:eastAsia="Fira Code" w:hAnsi="Fira Code"/>
          <w:sz w:val="22"/>
          <w:szCs w:val="22"/>
          <w:rtl w:val="0"/>
        </w:rPr>
        <w:t xml:space="preserve">Added to the Settings of Compute Engine VM Instance</w:t>
      </w:r>
    </w:p>
    <w:p w:rsidR="00000000" w:rsidDel="00000000" w:rsidP="00000000" w:rsidRDefault="00000000" w:rsidRPr="00000000" w14:paraId="000011C8">
      <w:pPr>
        <w:spacing w:after="0" w:lineRule="auto"/>
        <w:ind w:left="2160" w:hanging="36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3.</w:t>
      </w:r>
      <w:r w:rsidDel="00000000" w:rsidR="00000000" w:rsidRPr="00000000">
        <w:rPr>
          <w:rFonts w:ascii="Fira Code" w:cs="Fira Code" w:eastAsia="Fira Code" w:hAnsi="Fira Code"/>
          <w:sz w:val="14"/>
          <w:szCs w:val="14"/>
          <w:rtl w:val="0"/>
        </w:rPr>
        <w:t xml:space="preserve">     </w:t>
      </w:r>
      <w:r w:rsidDel="00000000" w:rsidR="00000000" w:rsidRPr="00000000">
        <w:rPr>
          <w:rFonts w:ascii="Fira Code" w:cs="Fira Code" w:eastAsia="Fira Code" w:hAnsi="Fira Code"/>
          <w:sz w:val="22"/>
          <w:szCs w:val="22"/>
          <w:rtl w:val="0"/>
        </w:rPr>
        <w:t xml:space="preserve">SSH-ed into the VM Instance with a config similar to following</w:t>
      </w:r>
    </w:p>
    <w:p w:rsidR="00000000" w:rsidDel="00000000" w:rsidP="00000000" w:rsidRDefault="00000000" w:rsidRPr="00000000" w14:paraId="000011C9">
      <w:pPr>
        <w:spacing w:after="0" w:lineRule="auto"/>
        <w:ind w:left="216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CA">
      <w:pPr>
        <w:spacing w:after="0" w:lineRule="auto"/>
        <w:ind w:left="216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Host my-website.com</w:t>
      </w:r>
    </w:p>
    <w:p w:rsidR="00000000" w:rsidDel="00000000" w:rsidP="00000000" w:rsidRDefault="00000000" w:rsidRPr="00000000" w14:paraId="000011CB">
      <w:pPr>
        <w:spacing w:after="0" w:lineRule="auto"/>
        <w:ind w:left="270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HostName my-website.com</w:t>
      </w:r>
    </w:p>
    <w:p w:rsidR="00000000" w:rsidDel="00000000" w:rsidP="00000000" w:rsidRDefault="00000000" w:rsidRPr="00000000" w14:paraId="000011CC">
      <w:pPr>
        <w:spacing w:after="0" w:lineRule="auto"/>
        <w:ind w:left="270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User my-user</w:t>
      </w:r>
    </w:p>
    <w:p w:rsidR="00000000" w:rsidDel="00000000" w:rsidP="00000000" w:rsidRDefault="00000000" w:rsidRPr="00000000" w14:paraId="000011CD">
      <w:pPr>
        <w:spacing w:after="0" w:lineRule="auto"/>
        <w:ind w:left="270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IdentityFile ~/.ssh/id_rsa</w:t>
      </w:r>
    </w:p>
    <w:p w:rsidR="00000000" w:rsidDel="00000000" w:rsidP="00000000" w:rsidRDefault="00000000" w:rsidRPr="00000000" w14:paraId="000011CE">
      <w:pPr>
        <w:spacing w:after="0" w:lineRule="auto"/>
        <w:ind w:left="270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CF">
      <w:pPr>
        <w:spacing w:after="0" w:lineRule="auto"/>
        <w:ind w:left="2160" w:hanging="36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4.</w:t>
      </w:r>
      <w:r w:rsidDel="00000000" w:rsidR="00000000" w:rsidRPr="00000000">
        <w:rPr>
          <w:rFonts w:ascii="Fira Code" w:cs="Fira Code" w:eastAsia="Fira Code" w:hAnsi="Fira Code"/>
          <w:sz w:val="14"/>
          <w:szCs w:val="14"/>
          <w:rtl w:val="0"/>
        </w:rPr>
        <w:t xml:space="preserve">     </w:t>
      </w:r>
      <w:r w:rsidDel="00000000" w:rsidR="00000000" w:rsidRPr="00000000">
        <w:rPr>
          <w:rFonts w:ascii="Fira Code" w:cs="Fira Code" w:eastAsia="Fira Code" w:hAnsi="Fira Code"/>
          <w:sz w:val="22"/>
          <w:szCs w:val="22"/>
          <w:rtl w:val="0"/>
        </w:rPr>
        <w:t xml:space="preserve">Installed Anaconda by installing the sh file through bash &lt;Anaconda.sh&gt;</w:t>
      </w:r>
    </w:p>
    <w:p w:rsidR="00000000" w:rsidDel="00000000" w:rsidP="00000000" w:rsidRDefault="00000000" w:rsidRPr="00000000" w14:paraId="000011D0">
      <w:pPr>
        <w:spacing w:after="0" w:lineRule="auto"/>
        <w:ind w:left="2160" w:hanging="36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5.</w:t>
      </w:r>
      <w:r w:rsidDel="00000000" w:rsidR="00000000" w:rsidRPr="00000000">
        <w:rPr>
          <w:rFonts w:ascii="Fira Code" w:cs="Fira Code" w:eastAsia="Fira Code" w:hAnsi="Fira Code"/>
          <w:sz w:val="14"/>
          <w:szCs w:val="14"/>
          <w:rtl w:val="0"/>
        </w:rPr>
        <w:t xml:space="preserve">     </w:t>
      </w:r>
      <w:r w:rsidDel="00000000" w:rsidR="00000000" w:rsidRPr="00000000">
        <w:rPr>
          <w:rFonts w:ascii="Fira Code" w:cs="Fira Code" w:eastAsia="Fira Code" w:hAnsi="Fira Code"/>
          <w:sz w:val="22"/>
          <w:szCs w:val="22"/>
          <w:rtl w:val="0"/>
        </w:rPr>
        <w:t xml:space="preserve">Install Docker after</w:t>
      </w:r>
    </w:p>
    <w:p w:rsidR="00000000" w:rsidDel="00000000" w:rsidP="00000000" w:rsidRDefault="00000000" w:rsidRPr="00000000" w14:paraId="000011D1">
      <w:pPr>
        <w:spacing w:after="0" w:lineRule="auto"/>
        <w:ind w:left="2880" w:hanging="36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a.</w:t>
      </w:r>
      <w:r w:rsidDel="00000000" w:rsidR="00000000" w:rsidRPr="00000000">
        <w:rPr>
          <w:rFonts w:ascii="Fira Code" w:cs="Fira Code" w:eastAsia="Fira Code" w:hAnsi="Fira Code"/>
          <w:sz w:val="14"/>
          <w:szCs w:val="14"/>
          <w:rtl w:val="0"/>
        </w:rPr>
        <w:t xml:space="preserve">     </w:t>
      </w:r>
      <w:r w:rsidDel="00000000" w:rsidR="00000000" w:rsidRPr="00000000">
        <w:rPr>
          <w:rFonts w:ascii="Fira Code" w:cs="Fira Code" w:eastAsia="Fira Code" w:hAnsi="Fira Code"/>
          <w:sz w:val="22"/>
          <w:szCs w:val="22"/>
          <w:rtl w:val="0"/>
        </w:rPr>
        <w:t xml:space="preserve">Sudo apt-get update</w:t>
      </w:r>
    </w:p>
    <w:p w:rsidR="00000000" w:rsidDel="00000000" w:rsidP="00000000" w:rsidRDefault="00000000" w:rsidRPr="00000000" w14:paraId="000011D2">
      <w:pPr>
        <w:spacing w:after="0" w:lineRule="auto"/>
        <w:ind w:left="2880" w:hanging="36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b.</w:t>
      </w:r>
      <w:r w:rsidDel="00000000" w:rsidR="00000000" w:rsidRPr="00000000">
        <w:rPr>
          <w:rFonts w:ascii="Fira Code" w:cs="Fira Code" w:eastAsia="Fira Code" w:hAnsi="Fira Code"/>
          <w:sz w:val="14"/>
          <w:szCs w:val="14"/>
          <w:rtl w:val="0"/>
        </w:rPr>
        <w:t xml:space="preserve">     </w:t>
      </w:r>
      <w:r w:rsidDel="00000000" w:rsidR="00000000" w:rsidRPr="00000000">
        <w:rPr>
          <w:rFonts w:ascii="Fira Code" w:cs="Fira Code" w:eastAsia="Fira Code" w:hAnsi="Fira Code"/>
          <w:sz w:val="22"/>
          <w:szCs w:val="22"/>
          <w:rtl w:val="0"/>
        </w:rPr>
        <w:t xml:space="preserve">Sudo apt-get docker</w:t>
      </w:r>
    </w:p>
    <w:p w:rsidR="00000000" w:rsidDel="00000000" w:rsidP="00000000" w:rsidRDefault="00000000" w:rsidRPr="00000000" w14:paraId="000011D3">
      <w:pPr>
        <w:spacing w:after="0" w:lineRule="auto"/>
        <w:ind w:left="2160" w:hanging="36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6.</w:t>
      </w:r>
      <w:r w:rsidDel="00000000" w:rsidR="00000000" w:rsidRPr="00000000">
        <w:rPr>
          <w:rFonts w:ascii="Fira Code" w:cs="Fira Code" w:eastAsia="Fira Code" w:hAnsi="Fira Code"/>
          <w:sz w:val="14"/>
          <w:szCs w:val="14"/>
          <w:rtl w:val="0"/>
        </w:rPr>
        <w:t xml:space="preserve">     </w:t>
      </w:r>
      <w:r w:rsidDel="00000000" w:rsidR="00000000" w:rsidRPr="00000000">
        <w:rPr>
          <w:rFonts w:ascii="Fira Code" w:cs="Fira Code" w:eastAsia="Fira Code" w:hAnsi="Fira Code"/>
          <w:sz w:val="22"/>
          <w:szCs w:val="22"/>
          <w:rtl w:val="0"/>
        </w:rPr>
        <w:t xml:space="preserve">To run Docker without SUDO permissions</w:t>
      </w:r>
    </w:p>
    <w:p w:rsidR="00000000" w:rsidDel="00000000" w:rsidP="00000000" w:rsidRDefault="00000000" w:rsidRPr="00000000" w14:paraId="000011D4">
      <w:pPr>
        <w:spacing w:after="0" w:lineRule="auto"/>
        <w:ind w:left="2880" w:hanging="360"/>
        <w:rPr>
          <w:rFonts w:ascii="Fira Code" w:cs="Fira Code" w:eastAsia="Fira Code" w:hAnsi="Fira Code"/>
          <w:color w:val="0000ff"/>
          <w:sz w:val="22"/>
          <w:szCs w:val="22"/>
          <w:u w:val="single"/>
        </w:rPr>
      </w:pPr>
      <w:r w:rsidDel="00000000" w:rsidR="00000000" w:rsidRPr="00000000">
        <w:rPr>
          <w:rFonts w:ascii="Fira Code" w:cs="Fira Code" w:eastAsia="Fira Code" w:hAnsi="Fira Code"/>
          <w:sz w:val="22"/>
          <w:szCs w:val="22"/>
          <w:rtl w:val="0"/>
        </w:rPr>
        <w:t xml:space="preserve">a.</w:t>
      </w:r>
      <w:r w:rsidDel="00000000" w:rsidR="00000000" w:rsidRPr="00000000">
        <w:rPr>
          <w:rFonts w:ascii="Fira Code" w:cs="Fira Code" w:eastAsia="Fira Code" w:hAnsi="Fira Code"/>
          <w:sz w:val="14"/>
          <w:szCs w:val="14"/>
          <w:rtl w:val="0"/>
        </w:rPr>
        <w:t xml:space="preserve">    </w:t>
      </w:r>
      <w:hyperlink r:id="rId307">
        <w:r w:rsidDel="00000000" w:rsidR="00000000" w:rsidRPr="00000000">
          <w:rPr>
            <w:rFonts w:ascii="Fira Code" w:cs="Fira Code" w:eastAsia="Fira Code" w:hAnsi="Fira Code"/>
            <w:sz w:val="14"/>
            <w:szCs w:val="14"/>
            <w:rtl w:val="0"/>
          </w:rPr>
          <w:t xml:space="preserve"> </w:t>
        </w:r>
      </w:hyperlink>
      <w:hyperlink r:id="rId308">
        <w:r w:rsidDel="00000000" w:rsidR="00000000" w:rsidRPr="00000000">
          <w:rPr>
            <w:rFonts w:ascii="Fira Code" w:cs="Fira Code" w:eastAsia="Fira Code" w:hAnsi="Fira Code"/>
            <w:color w:val="0000ff"/>
            <w:sz w:val="22"/>
            <w:szCs w:val="22"/>
            <w:u w:val="single"/>
            <w:rtl w:val="0"/>
          </w:rPr>
          <w:t xml:space="preserve">https://github.com/sindresorhus/guides/blob/main/docker-without-sudo.md</w:t>
        </w:r>
      </w:hyperlink>
      <w:r w:rsidDel="00000000" w:rsidR="00000000" w:rsidRPr="00000000">
        <w:rPr>
          <w:rtl w:val="0"/>
        </w:rPr>
      </w:r>
    </w:p>
    <w:p w:rsidR="00000000" w:rsidDel="00000000" w:rsidP="00000000" w:rsidRDefault="00000000" w:rsidRPr="00000000" w14:paraId="000011D5">
      <w:pPr>
        <w:spacing w:after="0" w:lineRule="auto"/>
        <w:ind w:left="2160" w:hanging="36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7.</w:t>
      </w:r>
      <w:r w:rsidDel="00000000" w:rsidR="00000000" w:rsidRPr="00000000">
        <w:rPr>
          <w:rFonts w:ascii="Fira Code" w:cs="Fira Code" w:eastAsia="Fira Code" w:hAnsi="Fira Code"/>
          <w:sz w:val="14"/>
          <w:szCs w:val="14"/>
          <w:rtl w:val="0"/>
        </w:rPr>
        <w:t xml:space="preserve">     </w:t>
      </w:r>
      <w:r w:rsidDel="00000000" w:rsidR="00000000" w:rsidRPr="00000000">
        <w:rPr>
          <w:rFonts w:ascii="Fira Code" w:cs="Fira Code" w:eastAsia="Fira Code" w:hAnsi="Fira Code"/>
          <w:sz w:val="22"/>
          <w:szCs w:val="22"/>
          <w:rtl w:val="0"/>
        </w:rPr>
        <w:t xml:space="preserve">Google cloud remote copy</w:t>
      </w:r>
    </w:p>
    <w:p w:rsidR="00000000" w:rsidDel="00000000" w:rsidP="00000000" w:rsidRDefault="00000000" w:rsidRPr="00000000" w14:paraId="000011D6">
      <w:pPr>
        <w:spacing w:after="0" w:lineRule="auto"/>
        <w:ind w:left="2880" w:hanging="36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a.</w:t>
      </w:r>
      <w:r w:rsidDel="00000000" w:rsidR="00000000" w:rsidRPr="00000000">
        <w:rPr>
          <w:rFonts w:ascii="Fira Code" w:cs="Fira Code" w:eastAsia="Fira Code" w:hAnsi="Fira Code"/>
          <w:sz w:val="14"/>
          <w:szCs w:val="14"/>
          <w:rtl w:val="0"/>
        </w:rPr>
        <w:t xml:space="preserve">     </w:t>
      </w:r>
      <w:r w:rsidDel="00000000" w:rsidR="00000000" w:rsidRPr="00000000">
        <w:rPr>
          <w:rFonts w:ascii="Fira Code" w:cs="Fira Code" w:eastAsia="Fira Code" w:hAnsi="Fira Code"/>
          <w:sz w:val="22"/>
          <w:szCs w:val="22"/>
          <w:rtl w:val="0"/>
        </w:rPr>
        <w:t xml:space="preserve">gcloud compute scp LOCAL_FILE_PATHVM_NAME:REMOTE_DIR</w:t>
      </w:r>
    </w:p>
    <w:p w:rsidR="00000000" w:rsidDel="00000000" w:rsidP="00000000" w:rsidRDefault="00000000" w:rsidRPr="00000000" w14:paraId="000011D7">
      <w:pPr>
        <w:spacing w:after="0" w:lineRule="auto"/>
        <w:ind w:left="108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D8">
      <w:pPr>
        <w:spacing w:after="0" w:lineRule="auto"/>
        <w:ind w:left="108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D9">
      <w:pPr>
        <w:spacing w:after="0" w:lineRule="auto"/>
        <w:ind w:left="108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DA">
      <w:pPr>
        <w:spacing w:after="0" w:lineRule="auto"/>
        <w:ind w:left="108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Install GCP Cloud SDK on Docker Machine</w:t>
      </w:r>
    </w:p>
    <w:p w:rsidR="00000000" w:rsidDel="00000000" w:rsidP="00000000" w:rsidRDefault="00000000" w:rsidRPr="00000000" w14:paraId="000011DB">
      <w:pPr>
        <w:spacing w:after="0" w:lineRule="auto"/>
        <w:ind w:left="108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DC">
      <w:pPr>
        <w:spacing w:after="0" w:lineRule="auto"/>
        <w:ind w:left="1080" w:firstLine="0"/>
        <w:rPr>
          <w:rFonts w:ascii="Fira Code" w:cs="Fira Code" w:eastAsia="Fira Code" w:hAnsi="Fira Code"/>
          <w:color w:val="0000ff"/>
          <w:sz w:val="22"/>
          <w:szCs w:val="22"/>
          <w:u w:val="single"/>
        </w:rPr>
      </w:pPr>
      <w:hyperlink r:id="rId309">
        <w:r w:rsidDel="00000000" w:rsidR="00000000" w:rsidRPr="00000000">
          <w:rPr>
            <w:rFonts w:ascii="Fira Code" w:cs="Fira Code" w:eastAsia="Fira Code" w:hAnsi="Fira Code"/>
            <w:color w:val="0000ff"/>
            <w:sz w:val="22"/>
            <w:szCs w:val="22"/>
            <w:u w:val="single"/>
            <w:rtl w:val="0"/>
          </w:rPr>
          <w:t xml:space="preserve">https://stackoverflow.com/questions/23247943/trouble-installing-google-cloud-sdk-in-ubuntu</w:t>
        </w:r>
      </w:hyperlink>
      <w:r w:rsidDel="00000000" w:rsidR="00000000" w:rsidRPr="00000000">
        <w:rPr>
          <w:rtl w:val="0"/>
        </w:rPr>
      </w:r>
    </w:p>
    <w:p w:rsidR="00000000" w:rsidDel="00000000" w:rsidP="00000000" w:rsidRDefault="00000000" w:rsidRPr="00000000" w14:paraId="000011DD">
      <w:pPr>
        <w:spacing w:after="0" w:lineRule="auto"/>
        <w:ind w:left="108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DE">
      <w:pPr>
        <w:spacing w:after="0" w:lineRule="auto"/>
        <w:ind w:left="108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sudo apt-get install apt-transport-https ca-certificates gnupg &amp;&amp; echo "deb [signed-by=/usr/share/keyrings/cloud.google.gpg]</w:t>
      </w:r>
      <w:hyperlink r:id="rId310">
        <w:r w:rsidDel="00000000" w:rsidR="00000000" w:rsidRPr="00000000">
          <w:rPr>
            <w:rFonts w:ascii="Fira Code" w:cs="Fira Code" w:eastAsia="Fira Code" w:hAnsi="Fira Code"/>
            <w:sz w:val="22"/>
            <w:szCs w:val="22"/>
            <w:rtl w:val="0"/>
          </w:rPr>
          <w:t xml:space="preserve"> </w:t>
        </w:r>
      </w:hyperlink>
      <w:hyperlink r:id="rId311">
        <w:r w:rsidDel="00000000" w:rsidR="00000000" w:rsidRPr="00000000">
          <w:rPr>
            <w:rFonts w:ascii="Fira Code" w:cs="Fira Code" w:eastAsia="Fira Code" w:hAnsi="Fira Code"/>
            <w:color w:val="0000ff"/>
            <w:sz w:val="22"/>
            <w:szCs w:val="22"/>
            <w:u w:val="single"/>
            <w:rtl w:val="0"/>
          </w:rPr>
          <w:t xml:space="preserve">https://packages.cloud.google.com/apt</w:t>
        </w:r>
      </w:hyperlink>
      <w:r w:rsidDel="00000000" w:rsidR="00000000" w:rsidRPr="00000000">
        <w:rPr>
          <w:rFonts w:ascii="Fira Code" w:cs="Fira Code" w:eastAsia="Fira Code" w:hAnsi="Fira Code"/>
          <w:sz w:val="22"/>
          <w:szCs w:val="22"/>
          <w:rtl w:val="0"/>
        </w:rPr>
        <w:t xml:space="preserve"> cloud-sdk main"| sudo tee -a /etc/apt/sources.list.d/google-cloud-sdk.list&amp;&amp; curl</w:t>
      </w:r>
      <w:hyperlink r:id="rId312">
        <w:r w:rsidDel="00000000" w:rsidR="00000000" w:rsidRPr="00000000">
          <w:rPr>
            <w:rFonts w:ascii="Fira Code" w:cs="Fira Code" w:eastAsia="Fira Code" w:hAnsi="Fira Code"/>
            <w:sz w:val="22"/>
            <w:szCs w:val="22"/>
            <w:rtl w:val="0"/>
          </w:rPr>
          <w:t xml:space="preserve"> </w:t>
        </w:r>
      </w:hyperlink>
      <w:hyperlink r:id="rId313">
        <w:r w:rsidDel="00000000" w:rsidR="00000000" w:rsidRPr="00000000">
          <w:rPr>
            <w:rFonts w:ascii="Fira Code" w:cs="Fira Code" w:eastAsia="Fira Code" w:hAnsi="Fira Code"/>
            <w:color w:val="0000ff"/>
            <w:sz w:val="22"/>
            <w:szCs w:val="22"/>
            <w:u w:val="single"/>
            <w:rtl w:val="0"/>
          </w:rPr>
          <w:t xml:space="preserve">https://packages.cloud.google.com/apt/doc/apt-key.gpg</w:t>
        </w:r>
      </w:hyperlink>
      <w:r w:rsidDel="00000000" w:rsidR="00000000" w:rsidRPr="00000000">
        <w:rPr>
          <w:rFonts w:ascii="Fira Code" w:cs="Fira Code" w:eastAsia="Fira Code" w:hAnsi="Fira Code"/>
          <w:sz w:val="22"/>
          <w:szCs w:val="22"/>
          <w:rtl w:val="0"/>
        </w:rPr>
        <w:t xml:space="preserve"> | sudo apt-key --keyring /usr/share/keyrings/cloud.google.gpg add - &amp;&amp; sudo apt-get update &amp;&amp; sudo apt-get install google-cloud-sdk &amp;&amp; sudo apt-get install google-cloud-sdk-app-engine-java &amp;&amp; sudo apt-get install google-cloud-sdk-app-engine-python &amp;&amp; gcloud init</w:t>
      </w:r>
    </w:p>
    <w:p w:rsidR="00000000" w:rsidDel="00000000" w:rsidP="00000000" w:rsidRDefault="00000000" w:rsidRPr="00000000" w14:paraId="000011DF">
      <w:pPr>
        <w:spacing w:after="0" w:lineRule="auto"/>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E0">
      <w:pPr>
        <w:spacing w:after="0" w:lineRule="auto"/>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E1">
      <w:pPr>
        <w:pStyle w:val="Heading3"/>
        <w:keepNext w:val="0"/>
        <w:keepLines w:val="0"/>
        <w:spacing w:before="280" w:lineRule="auto"/>
        <w:ind w:left="360" w:firstLine="360"/>
        <w:rPr>
          <w:rFonts w:ascii="Fira Code" w:cs="Fira Code" w:eastAsia="Fira Code" w:hAnsi="Fira Code"/>
          <w:b w:val="1"/>
          <w:color w:val="000000"/>
          <w:sz w:val="26"/>
          <w:szCs w:val="26"/>
        </w:rPr>
      </w:pPr>
      <w:bookmarkStart w:colFirst="0" w:colLast="0" w:name="_cwvvk89fvukw" w:id="507"/>
      <w:bookmarkEnd w:id="507"/>
      <w:r w:rsidDel="00000000" w:rsidR="00000000" w:rsidRPr="00000000">
        <w:rPr>
          <w:rFonts w:ascii="Fira Code" w:cs="Fira Code" w:eastAsia="Fira Code" w:hAnsi="Fira Code"/>
          <w:b w:val="1"/>
          <w:color w:val="000000"/>
          <w:sz w:val="26"/>
          <w:szCs w:val="26"/>
          <w:rtl w:val="0"/>
        </w:rPr>
        <w:t xml:space="preserve">Anaconda Commands</w:t>
      </w:r>
    </w:p>
    <w:p w:rsidR="00000000" w:rsidDel="00000000" w:rsidP="00000000" w:rsidRDefault="00000000" w:rsidRPr="00000000" w14:paraId="000011E2">
      <w:pPr>
        <w:pStyle w:val="Heading3"/>
        <w:keepNext w:val="0"/>
        <w:keepLines w:val="0"/>
        <w:spacing w:before="280" w:lineRule="auto"/>
        <w:ind w:left="360" w:firstLine="360"/>
        <w:rPr>
          <w:rFonts w:ascii="Fira Code" w:cs="Fira Code" w:eastAsia="Fira Code" w:hAnsi="Fira Code"/>
          <w:b w:val="1"/>
          <w:color w:val="000000"/>
          <w:sz w:val="26"/>
          <w:szCs w:val="26"/>
        </w:rPr>
      </w:pPr>
      <w:bookmarkStart w:colFirst="0" w:colLast="0" w:name="_ib40qo1l4yfs" w:id="508"/>
      <w:bookmarkEnd w:id="508"/>
      <w:r w:rsidDel="00000000" w:rsidR="00000000" w:rsidRPr="00000000">
        <w:rPr>
          <w:rFonts w:ascii="Fira Code" w:cs="Fira Code" w:eastAsia="Fira Code" w:hAnsi="Fira Code"/>
          <w:b w:val="1"/>
          <w:color w:val="000000"/>
          <w:sz w:val="26"/>
          <w:szCs w:val="26"/>
          <w:rtl w:val="0"/>
        </w:rPr>
        <w:t xml:space="preserve"> </w:t>
      </w:r>
    </w:p>
    <w:p w:rsidR="00000000" w:rsidDel="00000000" w:rsidP="00000000" w:rsidRDefault="00000000" w:rsidRPr="00000000" w14:paraId="000011E3">
      <w:pPr>
        <w:spacing w:after="0" w:lineRule="auto"/>
        <w:rPr>
          <w:rFonts w:ascii="Fira Code" w:cs="Fira Code" w:eastAsia="Fira Code" w:hAnsi="Fira Code"/>
          <w:sz w:val="22"/>
          <w:szCs w:val="22"/>
        </w:rPr>
      </w:pPr>
      <w:r w:rsidDel="00000000" w:rsidR="00000000" w:rsidRPr="00000000">
        <w:rPr>
          <w:rFonts w:ascii="Fira Code" w:cs="Fira Code" w:eastAsia="Fira Code" w:hAnsi="Fira Code"/>
          <w:rtl w:val="0"/>
        </w:rPr>
        <w:t xml:space="preserve">                    </w:t>
        <w:tab/>
      </w:r>
      <w:r w:rsidDel="00000000" w:rsidR="00000000" w:rsidRPr="00000000">
        <w:rPr>
          <w:rFonts w:ascii="Fira Code" w:cs="Fira Code" w:eastAsia="Fira Code" w:hAnsi="Fira Code"/>
          <w:sz w:val="22"/>
          <w:szCs w:val="22"/>
          <w:rtl w:val="0"/>
        </w:rPr>
        <w:t xml:space="preserve">#Activate environment</w:t>
      </w:r>
    </w:p>
    <w:p w:rsidR="00000000" w:rsidDel="00000000" w:rsidP="00000000" w:rsidRDefault="00000000" w:rsidRPr="00000000" w14:paraId="000011E4">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Conda Activate &lt;environment_name&gt;</w:t>
      </w:r>
    </w:p>
    <w:p w:rsidR="00000000" w:rsidDel="00000000" w:rsidP="00000000" w:rsidRDefault="00000000" w:rsidRPr="00000000" w14:paraId="000011E5">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E6">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#DeActivate environment</w:t>
      </w:r>
    </w:p>
    <w:p w:rsidR="00000000" w:rsidDel="00000000" w:rsidP="00000000" w:rsidRDefault="00000000" w:rsidRPr="00000000" w14:paraId="000011E7">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Conda DeActivate &lt;environment_name&gt;</w:t>
      </w:r>
    </w:p>
    <w:p w:rsidR="00000000" w:rsidDel="00000000" w:rsidP="00000000" w:rsidRDefault="00000000" w:rsidRPr="00000000" w14:paraId="000011E8">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E9">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#Start iterm without conda environment</w:t>
      </w:r>
    </w:p>
    <w:p w:rsidR="00000000" w:rsidDel="00000000" w:rsidP="00000000" w:rsidRDefault="00000000" w:rsidRPr="00000000" w14:paraId="000011EA">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conda config --set auto_activate_base false</w:t>
      </w:r>
    </w:p>
    <w:p w:rsidR="00000000" w:rsidDel="00000000" w:rsidP="00000000" w:rsidRDefault="00000000" w:rsidRPr="00000000" w14:paraId="000011EB">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EC">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Using Conda forge as default (Community driven packaging recipes and solutions)</w:t>
      </w:r>
    </w:p>
    <w:p w:rsidR="00000000" w:rsidDel="00000000" w:rsidP="00000000" w:rsidRDefault="00000000" w:rsidRPr="00000000" w14:paraId="000011ED">
      <w:pPr>
        <w:spacing w:after="0" w:lineRule="auto"/>
        <w:ind w:left="1440" w:firstLine="0"/>
        <w:rPr>
          <w:rFonts w:ascii="Fira Code" w:cs="Fira Code" w:eastAsia="Fira Code" w:hAnsi="Fira Code"/>
          <w:color w:val="0000ff"/>
          <w:sz w:val="22"/>
          <w:szCs w:val="22"/>
          <w:u w:val="single"/>
        </w:rPr>
      </w:pPr>
      <w:hyperlink r:id="rId314">
        <w:r w:rsidDel="00000000" w:rsidR="00000000" w:rsidRPr="00000000">
          <w:rPr>
            <w:rFonts w:ascii="Fira Code" w:cs="Fira Code" w:eastAsia="Fira Code" w:hAnsi="Fira Code"/>
            <w:color w:val="0000ff"/>
            <w:sz w:val="22"/>
            <w:szCs w:val="22"/>
            <w:u w:val="single"/>
            <w:rtl w:val="0"/>
          </w:rPr>
          <w:t xml:space="preserve">https://conda-forge.org/docs/user/introduction.html</w:t>
        </w:r>
      </w:hyperlink>
      <w:r w:rsidDel="00000000" w:rsidR="00000000" w:rsidRPr="00000000">
        <w:rPr>
          <w:rtl w:val="0"/>
        </w:rPr>
      </w:r>
    </w:p>
    <w:p w:rsidR="00000000" w:rsidDel="00000000" w:rsidP="00000000" w:rsidRDefault="00000000" w:rsidRPr="00000000" w14:paraId="000011EE">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EF">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conda --version</w:t>
      </w:r>
    </w:p>
    <w:p w:rsidR="00000000" w:rsidDel="00000000" w:rsidP="00000000" w:rsidRDefault="00000000" w:rsidRPr="00000000" w14:paraId="000011F0">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conda update conda</w:t>
      </w:r>
    </w:p>
    <w:p w:rsidR="00000000" w:rsidDel="00000000" w:rsidP="00000000" w:rsidRDefault="00000000" w:rsidRPr="00000000" w14:paraId="000011F1">
      <w:pPr>
        <w:spacing w:after="0" w:lineRule="auto"/>
        <w:ind w:left="1440" w:firstLine="0"/>
        <w:rPr>
          <w:rFonts w:ascii="Fira Code" w:cs="Fira Code" w:eastAsia="Fira Code" w:hAnsi="Fira Code"/>
          <w:color w:val="111111"/>
          <w:sz w:val="20"/>
          <w:szCs w:val="20"/>
          <w:shd w:fill="f2f2f2" w:val="clear"/>
        </w:rPr>
      </w:pPr>
      <w:r w:rsidDel="00000000" w:rsidR="00000000" w:rsidRPr="00000000">
        <w:rPr>
          <w:rFonts w:ascii="Fira Code" w:cs="Fira Code" w:eastAsia="Fira Code" w:hAnsi="Fira Code"/>
          <w:color w:val="111111"/>
          <w:sz w:val="20"/>
          <w:szCs w:val="20"/>
          <w:shd w:fill="f2f2f2" w:val="clear"/>
          <w:rtl w:val="0"/>
        </w:rPr>
        <w:t xml:space="preserve">conda config --add channels conda-forge</w:t>
      </w:r>
    </w:p>
    <w:p w:rsidR="00000000" w:rsidDel="00000000" w:rsidP="00000000" w:rsidRDefault="00000000" w:rsidRPr="00000000" w14:paraId="000011F2">
      <w:pPr>
        <w:spacing w:after="0" w:lineRule="auto"/>
        <w:ind w:left="1440" w:firstLine="0"/>
        <w:rPr>
          <w:rFonts w:ascii="Fira Code" w:cs="Fira Code" w:eastAsia="Fira Code" w:hAnsi="Fira Code"/>
          <w:color w:val="111111"/>
          <w:sz w:val="20"/>
          <w:szCs w:val="20"/>
          <w:shd w:fill="f2f2f2" w:val="clear"/>
        </w:rPr>
      </w:pPr>
      <w:r w:rsidDel="00000000" w:rsidR="00000000" w:rsidRPr="00000000">
        <w:rPr>
          <w:rFonts w:ascii="Fira Code" w:cs="Fira Code" w:eastAsia="Fira Code" w:hAnsi="Fira Code"/>
          <w:color w:val="111111"/>
          <w:sz w:val="20"/>
          <w:szCs w:val="20"/>
          <w:shd w:fill="f2f2f2" w:val="clear"/>
          <w:rtl w:val="0"/>
        </w:rPr>
        <w:t xml:space="preserve">conda config --set channel_priority strict</w:t>
      </w:r>
    </w:p>
    <w:p w:rsidR="00000000" w:rsidDel="00000000" w:rsidP="00000000" w:rsidRDefault="00000000" w:rsidRPr="00000000" w14:paraId="000011F3">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F4">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F5">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#Using Libmamba as Solver</w:t>
      </w:r>
    </w:p>
    <w:p w:rsidR="00000000" w:rsidDel="00000000" w:rsidP="00000000" w:rsidRDefault="00000000" w:rsidRPr="00000000" w14:paraId="000011F6">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conda install pgcli  --solver=libmamba</w:t>
      </w:r>
    </w:p>
    <w:p w:rsidR="00000000" w:rsidDel="00000000" w:rsidP="00000000" w:rsidRDefault="00000000" w:rsidRPr="00000000" w14:paraId="000011F7">
      <w:pPr>
        <w:spacing w:after="0" w:lineRule="auto"/>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F8">
      <w:pPr>
        <w:pStyle w:val="Heading3"/>
        <w:keepNext w:val="0"/>
        <w:keepLines w:val="0"/>
        <w:spacing w:before="280" w:lineRule="auto"/>
        <w:ind w:left="360" w:firstLine="360"/>
        <w:rPr>
          <w:rFonts w:ascii="Fira Code" w:cs="Fira Code" w:eastAsia="Fira Code" w:hAnsi="Fira Code"/>
          <w:b w:val="1"/>
          <w:color w:val="000000"/>
          <w:sz w:val="26"/>
          <w:szCs w:val="26"/>
        </w:rPr>
      </w:pPr>
      <w:bookmarkStart w:colFirst="0" w:colLast="0" w:name="_g08apu2a0nco" w:id="509"/>
      <w:bookmarkEnd w:id="509"/>
      <w:r w:rsidDel="00000000" w:rsidR="00000000" w:rsidRPr="00000000">
        <w:rPr>
          <w:rFonts w:ascii="Fira Code" w:cs="Fira Code" w:eastAsia="Fira Code" w:hAnsi="Fira Code"/>
          <w:b w:val="1"/>
          <w:color w:val="000000"/>
          <w:sz w:val="26"/>
          <w:szCs w:val="26"/>
          <w:rtl w:val="0"/>
        </w:rPr>
        <w:t xml:space="preserve"> </w:t>
      </w:r>
    </w:p>
    <w:p w:rsidR="00000000" w:rsidDel="00000000" w:rsidP="00000000" w:rsidRDefault="00000000" w:rsidRPr="00000000" w14:paraId="000011F9">
      <w:pPr>
        <w:spacing w:after="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11FA">
      <w:pPr>
        <w:pStyle w:val="Heading3"/>
        <w:keepNext w:val="0"/>
        <w:keepLines w:val="0"/>
        <w:spacing w:before="280" w:lineRule="auto"/>
        <w:ind w:left="360" w:firstLine="360"/>
        <w:rPr>
          <w:rFonts w:ascii="Fira Code" w:cs="Fira Code" w:eastAsia="Fira Code" w:hAnsi="Fira Code"/>
          <w:b w:val="1"/>
          <w:color w:val="000000"/>
          <w:sz w:val="26"/>
          <w:szCs w:val="26"/>
        </w:rPr>
      </w:pPr>
      <w:bookmarkStart w:colFirst="0" w:colLast="0" w:name="_gpbg0zui5ae7" w:id="510"/>
      <w:bookmarkEnd w:id="510"/>
      <w:r w:rsidDel="00000000" w:rsidR="00000000" w:rsidRPr="00000000">
        <w:rPr>
          <w:rFonts w:ascii="Fira Code" w:cs="Fira Code" w:eastAsia="Fira Code" w:hAnsi="Fira Code"/>
          <w:b w:val="1"/>
          <w:color w:val="000000"/>
          <w:sz w:val="26"/>
          <w:szCs w:val="26"/>
          <w:rtl w:val="0"/>
        </w:rPr>
        <w:t xml:space="preserve">Linux/MAC Commands</w:t>
      </w:r>
    </w:p>
    <w:p w:rsidR="00000000" w:rsidDel="00000000" w:rsidP="00000000" w:rsidRDefault="00000000" w:rsidRPr="00000000" w14:paraId="000011FB">
      <w:pPr>
        <w:spacing w:after="0" w:lineRule="auto"/>
        <w:ind w:left="1440" w:firstLine="0"/>
        <w:rPr>
          <w:rFonts w:ascii="Fira Code" w:cs="Fira Code" w:eastAsia="Fira Code" w:hAnsi="Fira Code"/>
          <w:b w:val="1"/>
          <w:u w:val="single"/>
        </w:rPr>
      </w:pPr>
      <w:r w:rsidDel="00000000" w:rsidR="00000000" w:rsidRPr="00000000">
        <w:rPr>
          <w:rFonts w:ascii="Fira Code" w:cs="Fira Code" w:eastAsia="Fira Code" w:hAnsi="Fira Code"/>
          <w:b w:val="1"/>
          <w:u w:val="single"/>
          <w:rtl w:val="0"/>
        </w:rPr>
        <w:t xml:space="preserve">Starting and Stopping Services on Linux</w:t>
      </w:r>
    </w:p>
    <w:p w:rsidR="00000000" w:rsidDel="00000000" w:rsidP="00000000" w:rsidRDefault="00000000" w:rsidRPr="00000000" w14:paraId="000011FC">
      <w:pPr>
        <w:spacing w:after="0" w:lineRule="auto"/>
        <w:ind w:left="2520" w:hanging="360"/>
        <w:rPr>
          <w:rFonts w:ascii="Fira Code" w:cs="Fira Code" w:eastAsia="Fira Code" w:hAnsi="Fira Code"/>
        </w:rPr>
      </w:pPr>
      <w:r w:rsidDel="00000000" w:rsidR="00000000" w:rsidRPr="00000000">
        <w:rPr>
          <w:rFonts w:ascii="Fira Code" w:cs="Fira Code" w:eastAsia="Fira Code" w:hAnsi="Fira Code"/>
          <w:sz w:val="20"/>
          <w:szCs w:val="20"/>
          <w:rtl w:val="0"/>
        </w:rPr>
        <w:t xml:space="preserve">●</w:t>
      </w:r>
      <w:r w:rsidDel="00000000" w:rsidR="00000000" w:rsidRPr="00000000">
        <w:rPr>
          <w:rFonts w:ascii="Fira Code" w:cs="Fira Code" w:eastAsia="Fira Code" w:hAnsi="Fira Code"/>
          <w:sz w:val="14"/>
          <w:szCs w:val="14"/>
          <w:rtl w:val="0"/>
        </w:rPr>
        <w:t xml:space="preserve">  </w:t>
        <w:tab/>
      </w:r>
      <w:r w:rsidDel="00000000" w:rsidR="00000000" w:rsidRPr="00000000">
        <w:rPr>
          <w:rFonts w:ascii="Fira Code" w:cs="Fira Code" w:eastAsia="Fira Code" w:hAnsi="Fira Code"/>
          <w:rtl w:val="0"/>
        </w:rPr>
        <w:t xml:space="preserve">sudo systemctl start postgresql</w:t>
      </w:r>
    </w:p>
    <w:p w:rsidR="00000000" w:rsidDel="00000000" w:rsidP="00000000" w:rsidRDefault="00000000" w:rsidRPr="00000000" w14:paraId="000011FD">
      <w:pPr>
        <w:spacing w:after="0" w:lineRule="auto"/>
        <w:ind w:left="2520" w:hanging="360"/>
        <w:rPr>
          <w:rFonts w:ascii="Fira Code" w:cs="Fira Code" w:eastAsia="Fira Code" w:hAnsi="Fira Code"/>
        </w:rPr>
      </w:pPr>
      <w:r w:rsidDel="00000000" w:rsidR="00000000" w:rsidRPr="00000000">
        <w:rPr>
          <w:rFonts w:ascii="Fira Code" w:cs="Fira Code" w:eastAsia="Fira Code" w:hAnsi="Fira Code"/>
          <w:sz w:val="20"/>
          <w:szCs w:val="20"/>
          <w:rtl w:val="0"/>
        </w:rPr>
        <w:t xml:space="preserve">●</w:t>
      </w:r>
      <w:r w:rsidDel="00000000" w:rsidR="00000000" w:rsidRPr="00000000">
        <w:rPr>
          <w:rFonts w:ascii="Fira Code" w:cs="Fira Code" w:eastAsia="Fira Code" w:hAnsi="Fira Code"/>
          <w:sz w:val="14"/>
          <w:szCs w:val="14"/>
          <w:rtl w:val="0"/>
        </w:rPr>
        <w:t xml:space="preserve">  </w:t>
        <w:tab/>
      </w:r>
      <w:r w:rsidDel="00000000" w:rsidR="00000000" w:rsidRPr="00000000">
        <w:rPr>
          <w:rFonts w:ascii="Fira Code" w:cs="Fira Code" w:eastAsia="Fira Code" w:hAnsi="Fira Code"/>
          <w:rtl w:val="0"/>
        </w:rPr>
        <w:t xml:space="preserve">sudo systemctl stop postgresql</w:t>
      </w:r>
    </w:p>
    <w:p w:rsidR="00000000" w:rsidDel="00000000" w:rsidP="00000000" w:rsidRDefault="00000000" w:rsidRPr="00000000" w14:paraId="000011FE">
      <w:pPr>
        <w:spacing w:after="0" w:lineRule="auto"/>
        <w:ind w:left="1440" w:firstLine="0"/>
        <w:rPr>
          <w:rFonts w:ascii="Fira Code" w:cs="Fira Code" w:eastAsia="Fira Code" w:hAnsi="Fira Code"/>
          <w:b w:val="1"/>
          <w:sz w:val="22"/>
          <w:szCs w:val="22"/>
          <w:highlight w:val="white"/>
        </w:rPr>
      </w:pPr>
      <w:r w:rsidDel="00000000" w:rsidR="00000000" w:rsidRPr="00000000">
        <w:rPr>
          <w:rFonts w:ascii="Fira Code" w:cs="Fira Code" w:eastAsia="Fira Code" w:hAnsi="Fira Code"/>
          <w:b w:val="1"/>
          <w:sz w:val="22"/>
          <w:szCs w:val="22"/>
          <w:highlight w:val="white"/>
          <w:rtl w:val="0"/>
        </w:rPr>
        <w:t xml:space="preserve">Starting and Stopping Services on MAC</w:t>
      </w:r>
    </w:p>
    <w:p w:rsidR="00000000" w:rsidDel="00000000" w:rsidP="00000000" w:rsidRDefault="00000000" w:rsidRPr="00000000" w14:paraId="000011FF">
      <w:pPr>
        <w:spacing w:after="0" w:lineRule="auto"/>
        <w:ind w:left="2520" w:hanging="360"/>
        <w:rPr>
          <w:rFonts w:ascii="Fira Code" w:cs="Fira Code" w:eastAsia="Fira Code" w:hAnsi="Fira Code"/>
          <w:sz w:val="22"/>
          <w:szCs w:val="22"/>
          <w:highlight w:val="white"/>
        </w:rPr>
      </w:pPr>
      <w:r w:rsidDel="00000000" w:rsidR="00000000" w:rsidRPr="00000000">
        <w:rPr>
          <w:rFonts w:ascii="Fira Code" w:cs="Fira Code" w:eastAsia="Fira Code" w:hAnsi="Fira Code"/>
          <w:sz w:val="20"/>
          <w:szCs w:val="20"/>
          <w:rtl w:val="0"/>
        </w:rPr>
        <w:t xml:space="preserve">●</w:t>
      </w:r>
      <w:r w:rsidDel="00000000" w:rsidR="00000000" w:rsidRPr="00000000">
        <w:rPr>
          <w:rFonts w:ascii="Fira Code" w:cs="Fira Code" w:eastAsia="Fira Code" w:hAnsi="Fira Code"/>
          <w:sz w:val="14"/>
          <w:szCs w:val="14"/>
          <w:rtl w:val="0"/>
        </w:rPr>
        <w:t xml:space="preserve">      </w:t>
      </w:r>
      <w:r w:rsidDel="00000000" w:rsidR="00000000" w:rsidRPr="00000000">
        <w:rPr>
          <w:rFonts w:ascii="Fira Code" w:cs="Fira Code" w:eastAsia="Fira Code" w:hAnsi="Fira Code"/>
          <w:sz w:val="22"/>
          <w:szCs w:val="22"/>
          <w:highlight w:val="white"/>
          <w:rtl w:val="0"/>
        </w:rPr>
        <w:t xml:space="preserve">launchctl start postgresql</w:t>
      </w:r>
    </w:p>
    <w:p w:rsidR="00000000" w:rsidDel="00000000" w:rsidP="00000000" w:rsidRDefault="00000000" w:rsidRPr="00000000" w14:paraId="00001200">
      <w:pPr>
        <w:spacing w:after="0" w:lineRule="auto"/>
        <w:ind w:left="2520" w:hanging="360"/>
        <w:rPr>
          <w:rFonts w:ascii="Fira Code" w:cs="Fira Code" w:eastAsia="Fira Code" w:hAnsi="Fira Code"/>
          <w:sz w:val="22"/>
          <w:szCs w:val="22"/>
          <w:highlight w:val="white"/>
        </w:rPr>
      </w:pPr>
      <w:r w:rsidDel="00000000" w:rsidR="00000000" w:rsidRPr="00000000">
        <w:rPr>
          <w:rFonts w:ascii="Fira Code" w:cs="Fira Code" w:eastAsia="Fira Code" w:hAnsi="Fira Code"/>
          <w:sz w:val="20"/>
          <w:szCs w:val="20"/>
          <w:rtl w:val="0"/>
        </w:rPr>
        <w:t xml:space="preserve">●</w:t>
      </w:r>
      <w:r w:rsidDel="00000000" w:rsidR="00000000" w:rsidRPr="00000000">
        <w:rPr>
          <w:rFonts w:ascii="Fira Code" w:cs="Fira Code" w:eastAsia="Fira Code" w:hAnsi="Fira Code"/>
          <w:sz w:val="14"/>
          <w:szCs w:val="14"/>
          <w:rtl w:val="0"/>
        </w:rPr>
        <w:t xml:space="preserve">      </w:t>
      </w:r>
      <w:r w:rsidDel="00000000" w:rsidR="00000000" w:rsidRPr="00000000">
        <w:rPr>
          <w:rFonts w:ascii="Fira Code" w:cs="Fira Code" w:eastAsia="Fira Code" w:hAnsi="Fira Code"/>
          <w:sz w:val="22"/>
          <w:szCs w:val="22"/>
          <w:highlight w:val="white"/>
          <w:rtl w:val="0"/>
        </w:rPr>
        <w:t xml:space="preserve">launchctl stop postgresql</w:t>
      </w:r>
    </w:p>
    <w:p w:rsidR="00000000" w:rsidDel="00000000" w:rsidP="00000000" w:rsidRDefault="00000000" w:rsidRPr="00000000" w14:paraId="00001201">
      <w:pPr>
        <w:spacing w:after="0" w:lineRule="auto"/>
        <w:ind w:left="1440" w:firstLine="0"/>
        <w:rPr>
          <w:rFonts w:ascii="Fira Code" w:cs="Fira Code" w:eastAsia="Fira Code" w:hAnsi="Fira Code"/>
          <w:b w:val="1"/>
        </w:rPr>
      </w:pPr>
      <w:r w:rsidDel="00000000" w:rsidR="00000000" w:rsidRPr="00000000">
        <w:rPr>
          <w:rFonts w:ascii="Fira Code" w:cs="Fira Code" w:eastAsia="Fira Code" w:hAnsi="Fira Code"/>
          <w:b w:val="1"/>
          <w:rtl w:val="0"/>
        </w:rPr>
        <w:t xml:space="preserve"> </w:t>
      </w:r>
    </w:p>
    <w:p w:rsidR="00000000" w:rsidDel="00000000" w:rsidP="00000000" w:rsidRDefault="00000000" w:rsidRPr="00000000" w14:paraId="00001202">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b w:val="1"/>
          <w:u w:val="single"/>
          <w:rtl w:val="0"/>
        </w:rPr>
        <w:t xml:space="preserve">Identifying processes listening to a Port across MAC/Linux</w:t>
      </w:r>
      <w:r w:rsidDel="00000000" w:rsidR="00000000" w:rsidRPr="00000000">
        <w:rPr>
          <w:rFonts w:ascii="Fira Code" w:cs="Fira Code" w:eastAsia="Fira Code" w:hAnsi="Fira Code"/>
          <w:rtl w:val="0"/>
        </w:rPr>
        <w:t xml:space="preserve"> </w:t>
      </w:r>
    </w:p>
    <w:p w:rsidR="00000000" w:rsidDel="00000000" w:rsidP="00000000" w:rsidRDefault="00000000" w:rsidRPr="00000000" w14:paraId="00001203">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rtl w:val="0"/>
        </w:rPr>
        <w:t xml:space="preserve">sudo lsof -i -P -n | grep LISTEN</w:t>
      </w:r>
    </w:p>
    <w:p w:rsidR="00000000" w:rsidDel="00000000" w:rsidP="00000000" w:rsidRDefault="00000000" w:rsidRPr="00000000" w14:paraId="00001204">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rtl w:val="0"/>
        </w:rPr>
        <w:t xml:space="preserve">$ sudo netstat -tulpn | grep LISTEN</w:t>
      </w:r>
    </w:p>
    <w:p w:rsidR="00000000" w:rsidDel="00000000" w:rsidP="00000000" w:rsidRDefault="00000000" w:rsidRPr="00000000" w14:paraId="00001205">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rtl w:val="0"/>
        </w:rPr>
        <w:t xml:space="preserve">$ sudo ss -tulpn | grep LISTEN</w:t>
      </w:r>
    </w:p>
    <w:p w:rsidR="00000000" w:rsidDel="00000000" w:rsidP="00000000" w:rsidRDefault="00000000" w:rsidRPr="00000000" w14:paraId="00001206">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rtl w:val="0"/>
        </w:rPr>
        <w:t xml:space="preserve">$ sudo lsof -i:22 ## see a specific port such as 22 ##</w:t>
      </w:r>
    </w:p>
    <w:p w:rsidR="00000000" w:rsidDel="00000000" w:rsidP="00000000" w:rsidRDefault="00000000" w:rsidRPr="00000000" w14:paraId="00001207">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rtl w:val="0"/>
        </w:rPr>
        <w:t xml:space="preserve">$ sudo nmap -sTU -O IP-address-Here</w:t>
      </w:r>
    </w:p>
    <w:p w:rsidR="00000000" w:rsidDel="00000000" w:rsidP="00000000" w:rsidRDefault="00000000" w:rsidRPr="00000000" w14:paraId="00001208">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1209">
      <w:pPr>
        <w:spacing w:after="0" w:lineRule="auto"/>
        <w:ind w:left="1440" w:firstLine="0"/>
        <w:rPr>
          <w:rFonts w:ascii="Fira Code" w:cs="Fira Code" w:eastAsia="Fira Code" w:hAnsi="Fira Code"/>
          <w:b w:val="1"/>
          <w:u w:val="single"/>
        </w:rPr>
      </w:pPr>
      <w:r w:rsidDel="00000000" w:rsidR="00000000" w:rsidRPr="00000000">
        <w:rPr>
          <w:rFonts w:ascii="Fira Code" w:cs="Fira Code" w:eastAsia="Fira Code" w:hAnsi="Fira Code"/>
          <w:b w:val="1"/>
          <w:u w:val="single"/>
          <w:rtl w:val="0"/>
        </w:rPr>
        <w:t xml:space="preserve">Installing a package on Debian</w:t>
      </w:r>
    </w:p>
    <w:p w:rsidR="00000000" w:rsidDel="00000000" w:rsidP="00000000" w:rsidRDefault="00000000" w:rsidRPr="00000000" w14:paraId="0000120A">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rtl w:val="0"/>
        </w:rPr>
        <w:t xml:space="preserve"> sudo apt install &lt;packagename&gt;</w:t>
      </w:r>
    </w:p>
    <w:p w:rsidR="00000000" w:rsidDel="00000000" w:rsidP="00000000" w:rsidRDefault="00000000" w:rsidRPr="00000000" w14:paraId="0000120B">
      <w:pPr>
        <w:spacing w:after="0" w:lineRule="auto"/>
        <w:ind w:left="1440" w:firstLine="0"/>
        <w:rPr>
          <w:rFonts w:ascii="Fira Code" w:cs="Fira Code" w:eastAsia="Fira Code" w:hAnsi="Fira Code"/>
          <w:b w:val="1"/>
          <w:u w:val="single"/>
        </w:rPr>
      </w:pP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b w:val="1"/>
          <w:u w:val="single"/>
          <w:rtl w:val="0"/>
        </w:rPr>
        <w:t xml:space="preserve">Listing all package on Debian</w:t>
      </w:r>
    </w:p>
    <w:p w:rsidR="00000000" w:rsidDel="00000000" w:rsidP="00000000" w:rsidRDefault="00000000" w:rsidRPr="00000000" w14:paraId="0000120C">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rtl w:val="0"/>
        </w:rPr>
        <w:t xml:space="preserve">Dpkg -l | grep &lt;packagename&gt;</w:t>
      </w:r>
    </w:p>
    <w:p w:rsidR="00000000" w:rsidDel="00000000" w:rsidP="00000000" w:rsidRDefault="00000000" w:rsidRPr="00000000" w14:paraId="0000120D">
      <w:pPr>
        <w:spacing w:after="0" w:lineRule="auto"/>
        <w:ind w:left="1440" w:firstLine="0"/>
        <w:rPr>
          <w:rFonts w:ascii="Fira Code" w:cs="Fira Code" w:eastAsia="Fira Code" w:hAnsi="Fira Code"/>
          <w:b w:val="1"/>
          <w:u w:val="single"/>
        </w:rPr>
      </w:pP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b w:val="1"/>
          <w:u w:val="single"/>
          <w:rtl w:val="0"/>
        </w:rPr>
        <w:t xml:space="preserve">UnInstalling a package on Debian</w:t>
      </w:r>
    </w:p>
    <w:p w:rsidR="00000000" w:rsidDel="00000000" w:rsidP="00000000" w:rsidRDefault="00000000" w:rsidRPr="00000000" w14:paraId="0000120E">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rtl w:val="0"/>
        </w:rPr>
        <w:t xml:space="preserve">Sudo apt remove &lt;packagename&gt;</w:t>
      </w:r>
    </w:p>
    <w:p w:rsidR="00000000" w:rsidDel="00000000" w:rsidP="00000000" w:rsidRDefault="00000000" w:rsidRPr="00000000" w14:paraId="0000120F">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rtl w:val="0"/>
        </w:rPr>
        <w:t xml:space="preserve">Sudo apt autoclean  &amp;&amp; sudo apt autoremove</w:t>
      </w:r>
    </w:p>
    <w:p w:rsidR="00000000" w:rsidDel="00000000" w:rsidP="00000000" w:rsidRDefault="00000000" w:rsidRPr="00000000" w14:paraId="00001210">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1211">
      <w:pPr>
        <w:spacing w:after="0" w:lineRule="auto"/>
        <w:ind w:left="1440" w:firstLine="0"/>
        <w:rPr>
          <w:rFonts w:ascii="Fira Code" w:cs="Fira Code" w:eastAsia="Fira Code" w:hAnsi="Fira Code"/>
          <w:b w:val="1"/>
          <w:u w:val="single"/>
        </w:rPr>
      </w:pPr>
      <w:r w:rsidDel="00000000" w:rsidR="00000000" w:rsidRPr="00000000">
        <w:rPr>
          <w:rFonts w:ascii="Fira Code" w:cs="Fira Code" w:eastAsia="Fira Code" w:hAnsi="Fira Code"/>
          <w:b w:val="1"/>
          <w:u w:val="single"/>
          <w:rtl w:val="0"/>
        </w:rPr>
        <w:t xml:space="preserve">List all Processes on Debian/Ubuntu</w:t>
      </w:r>
    </w:p>
    <w:p w:rsidR="00000000" w:rsidDel="00000000" w:rsidP="00000000" w:rsidRDefault="00000000" w:rsidRPr="00000000" w14:paraId="00001212">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1213">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rtl w:val="0"/>
        </w:rPr>
        <w:t xml:space="preserve">Ps -aux</w:t>
      </w:r>
    </w:p>
    <w:p w:rsidR="00000000" w:rsidDel="00000000" w:rsidP="00000000" w:rsidRDefault="00000000" w:rsidRPr="00000000" w14:paraId="00001214">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rtl w:val="0"/>
        </w:rPr>
        <w:t xml:space="preserve">apt-get update &amp;&amp; apt-get install procps</w:t>
      </w:r>
    </w:p>
    <w:p w:rsidR="00000000" w:rsidDel="00000000" w:rsidP="00000000" w:rsidRDefault="00000000" w:rsidRPr="00000000" w14:paraId="00001215">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rtl w:val="0"/>
        </w:rPr>
        <w:t xml:space="preserve">apt-get install iproute2 for ss -tulpn</w:t>
      </w:r>
    </w:p>
    <w:p w:rsidR="00000000" w:rsidDel="00000000" w:rsidP="00000000" w:rsidRDefault="00000000" w:rsidRPr="00000000" w14:paraId="00001216">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1217">
      <w:pPr>
        <w:spacing w:after="0" w:lineRule="auto"/>
        <w:ind w:left="1440" w:firstLine="0"/>
        <w:rPr>
          <w:rFonts w:ascii="Fira Code" w:cs="Fira Code" w:eastAsia="Fira Code" w:hAnsi="Fira Code"/>
          <w:b w:val="1"/>
          <w:sz w:val="22"/>
          <w:szCs w:val="22"/>
          <w:u w:val="single"/>
        </w:rPr>
      </w:pP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b w:val="1"/>
          <w:sz w:val="22"/>
          <w:szCs w:val="22"/>
          <w:u w:val="single"/>
          <w:rtl w:val="0"/>
        </w:rPr>
        <w:t xml:space="preserve">#Postgres Install</w:t>
      </w:r>
    </w:p>
    <w:p w:rsidR="00000000" w:rsidDel="00000000" w:rsidP="00000000" w:rsidRDefault="00000000" w:rsidRPr="00000000" w14:paraId="00001218">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sudo sh -c 'echo "deb</w:t>
      </w:r>
      <w:hyperlink r:id="rId315">
        <w:r w:rsidDel="00000000" w:rsidR="00000000" w:rsidRPr="00000000">
          <w:rPr>
            <w:rFonts w:ascii="Fira Code" w:cs="Fira Code" w:eastAsia="Fira Code" w:hAnsi="Fira Code"/>
            <w:sz w:val="22"/>
            <w:szCs w:val="22"/>
            <w:rtl w:val="0"/>
          </w:rPr>
          <w:t xml:space="preserve"> </w:t>
        </w:r>
      </w:hyperlink>
      <w:hyperlink r:id="rId316">
        <w:r w:rsidDel="00000000" w:rsidR="00000000" w:rsidRPr="00000000">
          <w:rPr>
            <w:rFonts w:ascii="Fira Code" w:cs="Fira Code" w:eastAsia="Fira Code" w:hAnsi="Fira Code"/>
            <w:color w:val="0000ff"/>
            <w:sz w:val="22"/>
            <w:szCs w:val="22"/>
            <w:u w:val="single"/>
            <w:rtl w:val="0"/>
          </w:rPr>
          <w:t xml:space="preserve">https://apt.postgresql.org/pub/repos/apt</w:t>
        </w:r>
      </w:hyperlink>
      <w:r w:rsidDel="00000000" w:rsidR="00000000" w:rsidRPr="00000000">
        <w:rPr>
          <w:rFonts w:ascii="Fira Code" w:cs="Fira Code" w:eastAsia="Fira Code" w:hAnsi="Fira Code"/>
          <w:sz w:val="22"/>
          <w:szCs w:val="22"/>
          <w:rtl w:val="0"/>
        </w:rPr>
        <w:t xml:space="preserve"> $(lsb_release -cs)-pgdg main" &gt; /etc/apt/sources.list.d/pgdg.list'</w:t>
      </w:r>
    </w:p>
    <w:p w:rsidR="00000000" w:rsidDel="00000000" w:rsidP="00000000" w:rsidRDefault="00000000" w:rsidRPr="00000000" w14:paraId="00001219">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wget --quiet -O -</w:t>
      </w:r>
      <w:hyperlink r:id="rId317">
        <w:r w:rsidDel="00000000" w:rsidR="00000000" w:rsidRPr="00000000">
          <w:rPr>
            <w:rFonts w:ascii="Fira Code" w:cs="Fira Code" w:eastAsia="Fira Code" w:hAnsi="Fira Code"/>
            <w:sz w:val="22"/>
            <w:szCs w:val="22"/>
            <w:rtl w:val="0"/>
          </w:rPr>
          <w:t xml:space="preserve"> </w:t>
        </w:r>
      </w:hyperlink>
      <w:hyperlink r:id="rId318">
        <w:r w:rsidDel="00000000" w:rsidR="00000000" w:rsidRPr="00000000">
          <w:rPr>
            <w:rFonts w:ascii="Fira Code" w:cs="Fira Code" w:eastAsia="Fira Code" w:hAnsi="Fira Code"/>
            <w:color w:val="0000ff"/>
            <w:sz w:val="22"/>
            <w:szCs w:val="22"/>
            <w:u w:val="single"/>
            <w:rtl w:val="0"/>
          </w:rPr>
          <w:t xml:space="preserve">https://www.postgresql.org/media/keys/ACCC4CF8.asc</w:t>
        </w:r>
      </w:hyperlink>
      <w:r w:rsidDel="00000000" w:rsidR="00000000" w:rsidRPr="00000000">
        <w:rPr>
          <w:rFonts w:ascii="Fira Code" w:cs="Fira Code" w:eastAsia="Fira Code" w:hAnsi="Fira Code"/>
          <w:sz w:val="22"/>
          <w:szCs w:val="22"/>
          <w:rtl w:val="0"/>
        </w:rPr>
        <w:t xml:space="preserve"> | sudo apt-key add -</w:t>
      </w:r>
    </w:p>
    <w:p w:rsidR="00000000" w:rsidDel="00000000" w:rsidP="00000000" w:rsidRDefault="00000000" w:rsidRPr="00000000" w14:paraId="0000121A">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sudo apt-get update</w:t>
      </w:r>
    </w:p>
    <w:p w:rsidR="00000000" w:rsidDel="00000000" w:rsidP="00000000" w:rsidRDefault="00000000" w:rsidRPr="00000000" w14:paraId="0000121B">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sudo apt-get -y install postgresql</w:t>
      </w:r>
    </w:p>
    <w:p w:rsidR="00000000" w:rsidDel="00000000" w:rsidP="00000000" w:rsidRDefault="00000000" w:rsidRPr="00000000" w14:paraId="0000121C">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21D">
      <w:pPr>
        <w:spacing w:after="0" w:lineRule="auto"/>
        <w:ind w:left="1440" w:firstLine="0"/>
        <w:rPr>
          <w:rFonts w:ascii="Fira Code" w:cs="Fira Code" w:eastAsia="Fira Code" w:hAnsi="Fira Code"/>
          <w:b w:val="1"/>
          <w:sz w:val="22"/>
          <w:szCs w:val="22"/>
          <w:u w:val="single"/>
        </w:rPr>
      </w:pPr>
      <w:r w:rsidDel="00000000" w:rsidR="00000000" w:rsidRPr="00000000">
        <w:rPr>
          <w:rFonts w:ascii="Fira Code" w:cs="Fira Code" w:eastAsia="Fira Code" w:hAnsi="Fira Code"/>
          <w:b w:val="1"/>
          <w:sz w:val="22"/>
          <w:szCs w:val="22"/>
          <w:u w:val="single"/>
          <w:rtl w:val="0"/>
        </w:rPr>
        <w:t xml:space="preserve">#Changing Postgresql port to 5432</w:t>
      </w:r>
    </w:p>
    <w:p w:rsidR="00000000" w:rsidDel="00000000" w:rsidP="00000000" w:rsidRDefault="00000000" w:rsidRPr="00000000" w14:paraId="0000121E">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21F">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 sudo service postgresql stop - sed -e </w:t>
      </w:r>
      <w:r w:rsidDel="00000000" w:rsidR="00000000" w:rsidRPr="00000000">
        <w:rPr>
          <w:rFonts w:ascii="Fira Code" w:cs="Fira Code" w:eastAsia="Fira Code" w:hAnsi="Fira Code"/>
          <w:sz w:val="23"/>
          <w:szCs w:val="23"/>
          <w:rtl w:val="0"/>
        </w:rPr>
        <w:t xml:space="preserve">'s/^port.*/port = 5432/'</w:t>
      </w:r>
      <w:r w:rsidDel="00000000" w:rsidR="00000000" w:rsidRPr="00000000">
        <w:rPr>
          <w:rFonts w:ascii="Fira Code" w:cs="Fira Code" w:eastAsia="Fira Code" w:hAnsi="Fira Code"/>
          <w:sz w:val="22"/>
          <w:szCs w:val="22"/>
          <w:rtl w:val="0"/>
        </w:rPr>
        <w:t xml:space="preserve"> /etc/postgresql/10/main/postgresql.conf &gt; postgresql.conf</w:t>
      </w:r>
    </w:p>
    <w:p w:rsidR="00000000" w:rsidDel="00000000" w:rsidP="00000000" w:rsidRDefault="00000000" w:rsidRPr="00000000" w14:paraId="00001220">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sudo chown postgres postgresql.conf</w:t>
      </w:r>
    </w:p>
    <w:p w:rsidR="00000000" w:rsidDel="00000000" w:rsidP="00000000" w:rsidRDefault="00000000" w:rsidRPr="00000000" w14:paraId="00001221">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sudo mv postgresql.conf /etc/postgresql/10/main</w:t>
      </w:r>
    </w:p>
    <w:p w:rsidR="00000000" w:rsidDel="00000000" w:rsidP="00000000" w:rsidRDefault="00000000" w:rsidRPr="00000000" w14:paraId="00001222">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sudo systemctl restart postgresql</w:t>
      </w:r>
    </w:p>
    <w:p w:rsidR="00000000" w:rsidDel="00000000" w:rsidP="00000000" w:rsidRDefault="00000000" w:rsidRPr="00000000" w14:paraId="00001223">
      <w:pPr>
        <w:spacing w:after="0" w:lineRule="auto"/>
        <w:ind w:left="36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224">
      <w:pPr>
        <w:spacing w:after="0" w:lineRule="auto"/>
        <w:ind w:left="720" w:firstLine="0"/>
        <w:rPr>
          <w:rFonts w:ascii="Fira Code" w:cs="Fira Code" w:eastAsia="Fira Code" w:hAnsi="Fira Code"/>
          <w:b w:val="1"/>
          <w:sz w:val="22"/>
          <w:szCs w:val="22"/>
          <w:highlight w:val="white"/>
        </w:rPr>
      </w:pPr>
      <w:r w:rsidDel="00000000" w:rsidR="00000000" w:rsidRPr="00000000">
        <w:rPr>
          <w:rFonts w:ascii="Fira Code" w:cs="Fira Code" w:eastAsia="Fira Code" w:hAnsi="Fira Code"/>
          <w:b w:val="1"/>
          <w:sz w:val="22"/>
          <w:szCs w:val="22"/>
          <w:highlight w:val="white"/>
          <w:rtl w:val="0"/>
        </w:rPr>
        <w:t xml:space="preserve"> </w:t>
      </w:r>
    </w:p>
    <w:p w:rsidR="00000000" w:rsidDel="00000000" w:rsidP="00000000" w:rsidRDefault="00000000" w:rsidRPr="00000000" w14:paraId="00001225">
      <w:pPr>
        <w:rPr>
          <w:rFonts w:ascii="Fira Code" w:cs="Fira Code" w:eastAsia="Fira Code" w:hAnsi="Fira Code"/>
        </w:rPr>
      </w:pPr>
      <w:r w:rsidDel="00000000" w:rsidR="00000000" w:rsidRPr="00000000">
        <w:rPr>
          <w:rtl w:val="0"/>
        </w:rPr>
      </w:r>
    </w:p>
    <w:sectPr>
      <w:headerReference r:id="rId319" w:type="default"/>
      <w:footerReference r:id="rId320" w:type="default"/>
      <w:pgSz w:h="16834" w:w="11909" w:orient="portrait"/>
      <w:pgMar w:bottom="1440.0000000000002" w:top="1440.0000000000002" w:left="992.1259842519686" w:right="1377.6377952755909"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comment w:author="Tiago Carvalho" w:id="5" w:date="2024-02-15T21:00:41Z">
    <w:p w:rsidR="00000000" w:rsidDel="00000000" w:rsidP="00000000" w:rsidRDefault="00000000" w:rsidRPr="00000000" w14:paraId="00001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is broken</w:t>
      </w:r>
    </w:p>
  </w:comment>
  <w:comment w:author="mohd atif" w:id="1" w:date="2024-02-18T12:27:22Z">
    <w:p w:rsidR="00000000" w:rsidDel="00000000" w:rsidP="00000000" w:rsidRDefault="00000000" w:rsidRPr="00000000" w14:paraId="00001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still giving the same error.</w:t>
      </w:r>
    </w:p>
  </w:comment>
  <w:comment w:author="Ella Charmed" w:id="2" w:date="2024-03-05T04:54:35Z">
    <w:p w:rsidR="00000000" w:rsidDel="00000000" w:rsidP="00000000" w:rsidRDefault="00000000" w:rsidRPr="00000000" w14:paraId="00001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stop using table cells &amp; borders because the text don't wrap, it follows the cell width. Just use a different font for code. </w:t>
      </w:r>
    </w:p>
    <w:p w:rsidR="00000000" w:rsidDel="00000000" w:rsidP="00000000" w:rsidRDefault="00000000" w:rsidRPr="00000000" w14:paraId="00001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Laptop users with small screens get bad formatting - text going off-screen due to no-wrap. At least I did when I load the doc.</w:t>
      </w:r>
    </w:p>
  </w:comment>
  <w:comment w:author="Ella Charmed" w:id="3" w:date="2024-03-05T04:54:35Z">
    <w:p w:rsidR="00000000" w:rsidDel="00000000" w:rsidP="00000000" w:rsidRDefault="00000000" w:rsidRPr="00000000" w14:paraId="00001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stop using table cells &amp; borders because the text don't wrap, it follows the cell width. Just use a different font for code. </w:t>
      </w:r>
    </w:p>
    <w:p w:rsidR="00000000" w:rsidDel="00000000" w:rsidP="00000000" w:rsidRDefault="00000000" w:rsidRPr="00000000" w14:paraId="00001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Laptop users with small screens get bad formatting - text going off-screen due to no-wrap. At least I did when I load the doc.</w:t>
      </w:r>
    </w:p>
  </w:comment>
  <w:comment w:author="Z Y" w:id="0" w:date="2024-02-16T11:22:42Z">
    <w:p w:rsidR="00000000" w:rsidDel="00000000" w:rsidP="00000000" w:rsidRDefault="00000000" w:rsidRPr="00000000" w14:paraId="00001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 leverage  docker network connect pg-network pg-database &amp; docker network connect pg-network pgadmin to put them into same network</w:t>
      </w:r>
    </w:p>
  </w:comment>
  <w:comment w:author="Pranaya Thaker" w:id="4" w:date="2024-02-26T12:41:57Z">
    <w:p w:rsidR="00000000" w:rsidDel="00000000" w:rsidP="00000000" w:rsidRDefault="00000000" w:rsidRPr="00000000" w14:paraId="00001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Redundant, covered above at:</w:t>
      </w:r>
    </w:p>
    <w:p w:rsidR="00000000" w:rsidDel="00000000" w:rsidP="00000000" w:rsidRDefault="00000000" w:rsidRPr="00000000" w14:paraId="00001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https://docs.google.com/document/d/19bnYs80DwuUimHM65UV3sylsCn2j1vziPOwzBwQrebw/edit#heading=h.10ihkynw9cuu</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Courier New"/>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Code">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1226">
    <w:pPr>
      <w:rPr>
        <w:sz w:val="28"/>
        <w:szCs w:val="28"/>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1227">
    <w:pPr>
      <w:numPr>
        <w:ilvl w:val="0"/>
        <w:numId w:val="66"/>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Terraform</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color w:val="2326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color w:val="000000"/>
        <w:u w:val="none"/>
        <w:shd w:fill="auto" w:val="clear"/>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4"/>
      <w:numFmt w:val="decimal"/>
      <w:lvlText w:val="%1."/>
      <w:lvlJc w:val="left"/>
      <w:pPr>
        <w:ind w:left="425.19685039370086" w:hanging="360"/>
      </w:pPr>
      <w:rPr>
        <w:rFonts w:ascii="Arial" w:cs="Arial" w:eastAsia="Arial" w:hAnsi="Arial"/>
        <w:color w:val="2326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4"/>
        <w:szCs w:val="24"/>
        <w:lang w:val="en_GB"/>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DataTalksClub/data-engineering-zoomcamp/blob/main/certificates.md" TargetMode="External"/><Relationship Id="rId190" Type="http://schemas.openxmlformats.org/officeDocument/2006/relationships/hyperlink" Target="https://datatalks-club.slack.com/archives/C01FABYF2RG/p1707972535660619" TargetMode="External"/><Relationship Id="rId42" Type="http://schemas.openxmlformats.org/officeDocument/2006/relationships/image" Target="media/image4.png"/><Relationship Id="rId41" Type="http://schemas.openxmlformats.org/officeDocument/2006/relationships/hyperlink" Target="https://www1.nyc.gov/site/tlc/about/tlc-trip-record-data.page" TargetMode="External"/><Relationship Id="rId44" Type="http://schemas.openxmlformats.org/officeDocument/2006/relationships/hyperlink" Target="https://github.com/DataTalksClub/nyc-tlc-data/releases/download/yellow/yellow_tripdata_2021-01.csv.gz" TargetMode="External"/><Relationship Id="rId194" Type="http://schemas.openxmlformats.org/officeDocument/2006/relationships/image" Target="media/image54.png"/><Relationship Id="rId43" Type="http://schemas.openxmlformats.org/officeDocument/2006/relationships/hyperlink" Target="https://github.com/DataTalksClub/nyc-tlc-data" TargetMode="External"/><Relationship Id="rId193" Type="http://schemas.openxmlformats.org/officeDocument/2006/relationships/hyperlink" Target="https://docs.getdbt.com/docs/collaborate/git/connect-github" TargetMode="External"/><Relationship Id="rId46" Type="http://schemas.openxmlformats.org/officeDocument/2006/relationships/hyperlink" Target="https://www.youtube.com/watch?v=B1WwATwf-vY&amp;list=PL3MmuxUbc_hJed7dXYoJw8DoCuVHhGEQb" TargetMode="External"/><Relationship Id="rId192" Type="http://schemas.openxmlformats.org/officeDocument/2006/relationships/image" Target="media/image18.png"/><Relationship Id="rId45" Type="http://schemas.openxmlformats.org/officeDocument/2006/relationships/hyperlink" Target="https://linuxize.com/post/how-to-unzip-gz-file/" TargetMode="External"/><Relationship Id="rId191" Type="http://schemas.openxmlformats.org/officeDocument/2006/relationships/hyperlink" Target="https://github.com/DataTalksClub/data-engineering-zoomcamp/blob/main/04-analytics-engineering/dbt_cloud_setup.md" TargetMode="External"/><Relationship Id="rId48" Type="http://schemas.openxmlformats.org/officeDocument/2006/relationships/hyperlink" Target="https://github.com/DataTalksClub/nyc-tlc-data/releases/download/yellow/yellow_tripdata_2021-01.csv.gz" TargetMode="External"/><Relationship Id="rId187" Type="http://schemas.openxmlformats.org/officeDocument/2006/relationships/image" Target="media/image5.png"/><Relationship Id="rId47" Type="http://schemas.openxmlformats.org/officeDocument/2006/relationships/hyperlink" Target="https://github.com/DataTalksClub/nyc-tlc-data/releases/download/yellow/yellow_tripdata_2021-01.csv.gz" TargetMode="External"/><Relationship Id="rId186" Type="http://schemas.openxmlformats.org/officeDocument/2006/relationships/image" Target="media/image25.png"/><Relationship Id="rId185" Type="http://schemas.openxmlformats.org/officeDocument/2006/relationships/hyperlink" Target="https://learningdataengineering540969211.wordpress.com/dbt-cloud-and-bigquery-an-effort-to-try-and-resolve-location-issues/" TargetMode="External"/><Relationship Id="rId49" Type="http://schemas.openxmlformats.org/officeDocument/2006/relationships/hyperlink" Target="https://www1.nyc.gov/assets/tlc/downloads/pdf/data_dictionary_trip_records_yellow.pdf" TargetMode="External"/><Relationship Id="rId184" Type="http://schemas.openxmlformats.org/officeDocument/2006/relationships/hyperlink" Target="https://github.com/dbt-labs/dbt-bigquery/issues/19#issuecomment-635545315" TargetMode="External"/><Relationship Id="rId189" Type="http://schemas.openxmlformats.org/officeDocument/2006/relationships/hyperlink" Target="https://docs.getdbt.com/docs/collaborate/git/version-control-basics" TargetMode="External"/><Relationship Id="rId188" Type="http://schemas.openxmlformats.org/officeDocument/2006/relationships/image" Target="media/image43.png"/><Relationship Id="rId31" Type="http://schemas.openxmlformats.org/officeDocument/2006/relationships/hyperlink" Target="https://github.com/DataTalksClub/data-engineering-zoomcamp/blob/main/awesome-data-engineering.md" TargetMode="External"/><Relationship Id="rId30" Type="http://schemas.openxmlformats.org/officeDocument/2006/relationships/hyperlink" Target="https://docs.google.com/document/d/1Bfp-K2hIovkETjeGsJOKl8Zo2dVyHY6SXIHyV5rkE0w/edit" TargetMode="External"/><Relationship Id="rId33" Type="http://schemas.openxmlformats.org/officeDocument/2006/relationships/hyperlink" Target="https://www.youtube.com/watch?v=CKcqniGu3tA" TargetMode="External"/><Relationship Id="rId183" Type="http://schemas.openxmlformats.org/officeDocument/2006/relationships/image" Target="media/image73.png"/><Relationship Id="rId32" Type="http://schemas.openxmlformats.org/officeDocument/2006/relationships/hyperlink" Target="https://stackoverflow.com/help/how-to-ask" TargetMode="External"/><Relationship Id="rId182" Type="http://schemas.openxmlformats.org/officeDocument/2006/relationships/hyperlink" Target="https://www.youtube.com/watch?v=Mork172sK_c&amp;t=22s&amp;ab_channel=Victoria" TargetMode="External"/><Relationship Id="rId35" Type="http://schemas.openxmlformats.org/officeDocument/2006/relationships/hyperlink" Target="https://www.atlassian.com/git/tutorials/saving-changes/gitignore" TargetMode="External"/><Relationship Id="rId181" Type="http://schemas.openxmlformats.org/officeDocument/2006/relationships/hyperlink" Target="https://github.com/DataTalksClub/data-engineering-zoomcamp/blob/main/03-data-warehouse/extras/web_to_gcs.py" TargetMode="External"/><Relationship Id="rId34" Type="http://schemas.openxmlformats.org/officeDocument/2006/relationships/hyperlink" Target="https://www.atlassian.com/git/tutorials/setting-up-a-repository" TargetMode="External"/><Relationship Id="rId180" Type="http://schemas.openxmlformats.org/officeDocument/2006/relationships/hyperlink" Target="https://pandas.pydata.org/docs/user_guide/integer_na.html" TargetMode="External"/><Relationship Id="rId37" Type="http://schemas.openxmlformats.org/officeDocument/2006/relationships/hyperlink" Target="https://stackoverflow.com/questions/36814642/visual-studio-code-convert-spaces-to-tabs" TargetMode="External"/><Relationship Id="rId176" Type="http://schemas.openxmlformats.org/officeDocument/2006/relationships/hyperlink" Target="http://github.com/" TargetMode="External"/><Relationship Id="rId297" Type="http://schemas.openxmlformats.org/officeDocument/2006/relationships/hyperlink" Target="https://datatalks-club.slack.com/archives/C01FABYF2RG/p1709628923079139?thread_ts=1709573353.503909&amp;cid=C01FABYF2RG" TargetMode="External"/><Relationship Id="rId36" Type="http://schemas.openxmlformats.org/officeDocument/2006/relationships/hyperlink" Target="https://dangitgit.com/" TargetMode="External"/><Relationship Id="rId175" Type="http://schemas.openxmlformats.org/officeDocument/2006/relationships/hyperlink" Target="https://datatalks-club.slack.com/archives/C01FABYF2RG/p1708030955851629" TargetMode="External"/><Relationship Id="rId296" Type="http://schemas.openxmlformats.org/officeDocument/2006/relationships/hyperlink" Target="https://datatalks-club.slack.com/archives/C01FABYF2RG/p1709586153769529" TargetMode="External"/><Relationship Id="rId39" Type="http://schemas.openxmlformats.org/officeDocument/2006/relationships/hyperlink" Target="https://cloud.google.com/architecture/chrome-desktop-remote-on-compute-engine?hl=en" TargetMode="External"/><Relationship Id="rId174" Type="http://schemas.openxmlformats.org/officeDocument/2006/relationships/hyperlink" Target="https://youtu.be/J0XCDyKiU64?si=2CTg3H63wyJTf5Vy&amp;t=102" TargetMode="External"/><Relationship Id="rId295" Type="http://schemas.openxmlformats.org/officeDocument/2006/relationships/hyperlink" Target="https://datatalks-club.slack.com/archives/C01FABYF2RG/p1709523742562359" TargetMode="External"/><Relationship Id="rId38" Type="http://schemas.openxmlformats.org/officeDocument/2006/relationships/hyperlink" Target="https://wslutiliti.es/wslu/install.html" TargetMode="External"/><Relationship Id="rId173" Type="http://schemas.openxmlformats.org/officeDocument/2006/relationships/hyperlink" Target="https://github.com/DataTalksClub/data-engineering-zoomcamp/blob/main/04-analytics-engineering/dbt_cloud_setup.md" TargetMode="External"/><Relationship Id="rId294" Type="http://schemas.openxmlformats.org/officeDocument/2006/relationships/hyperlink" Target="https://docs.docker.com/compose/compose-file/" TargetMode="External"/><Relationship Id="rId179" Type="http://schemas.openxmlformats.org/officeDocument/2006/relationships/hyperlink" Target="https://pandas.pydata.org/docs/reference/api/pandas.read_csv.html" TargetMode="External"/><Relationship Id="rId178" Type="http://schemas.openxmlformats.org/officeDocument/2006/relationships/hyperlink" Target="https://github.com/sebastian2296/data-engineering-zoomcamp/blob/main/week_4_analytics_engineering/web_to_gcs.py" TargetMode="External"/><Relationship Id="rId299" Type="http://schemas.openxmlformats.org/officeDocument/2006/relationships/hyperlink" Target="https://datatalks-club.slack.com/archives/C01FABYF2RG/p1709650869364869?thread_ts=1709642185.305569&amp;cid=C01FABYF2RG" TargetMode="External"/><Relationship Id="rId177" Type="http://schemas.openxmlformats.org/officeDocument/2006/relationships/hyperlink" Target="https://docs.getdbt.com/docs/deploy/ci-jobs#prerequisites" TargetMode="External"/><Relationship Id="rId298" Type="http://schemas.openxmlformats.org/officeDocument/2006/relationships/hyperlink" Target="https://datatalks-club.slack.com/archives/C01FABYF2RG/p1709567591653139" TargetMode="External"/><Relationship Id="rId20" Type="http://schemas.openxmlformats.org/officeDocument/2006/relationships/hyperlink" Target="https://datatalks-club.slack.com/archives/C01FABYF2RG/p1705400632457179" TargetMode="External"/><Relationship Id="rId22" Type="http://schemas.openxmlformats.org/officeDocument/2006/relationships/image" Target="media/image67.png"/><Relationship Id="rId21" Type="http://schemas.openxmlformats.org/officeDocument/2006/relationships/hyperlink" Target="https://datatalks-club.slack.com/archives/C01FABYF2RG/p1705402507285759" TargetMode="External"/><Relationship Id="rId24" Type="http://schemas.openxmlformats.org/officeDocument/2006/relationships/hyperlink" Target="https://courses.datatalks.club/de-zoomcamp-2024/homework/hw2" TargetMode="External"/><Relationship Id="rId23" Type="http://schemas.openxmlformats.org/officeDocument/2006/relationships/hyperlink" Target="https://datatalks-club.slack.com/archives/C01FABYF2RG/p1706846846359379?thread_ts=1706825019.546229&amp;cid=C01FABYF2RG" TargetMode="External"/><Relationship Id="rId26" Type="http://schemas.openxmlformats.org/officeDocument/2006/relationships/hyperlink" Target="https://datatalks-club.slack.com/archives/C01FABYF2RG/p1705405136490529" TargetMode="External"/><Relationship Id="rId25" Type="http://schemas.openxmlformats.org/officeDocument/2006/relationships/image" Target="media/image47.png"/><Relationship Id="rId28" Type="http://schemas.openxmlformats.org/officeDocument/2006/relationships/hyperlink" Target="https://github.com/DataTalksClub/nyc-tlc-data" TargetMode="External"/><Relationship Id="rId27" Type="http://schemas.openxmlformats.org/officeDocument/2006/relationships/hyperlink" Target="https://www.youtube.com/watch?v=ae-CV2KfoN0&amp;list=PL3MmuxUbc_hJed7dXYoJw8DoCuVHhGEQb" TargetMode="External"/><Relationship Id="rId29" Type="http://schemas.openxmlformats.org/officeDocument/2006/relationships/hyperlink" Target="https://github.com/DataTalksClub/data-engineering-zoomcamp/tree/main/cohorts/2022" TargetMode="External"/><Relationship Id="rId11" Type="http://schemas.openxmlformats.org/officeDocument/2006/relationships/hyperlink" Target="https://github.com/DataTalksClub/data-engineering-zoomcamp?tab=readme-ov-file#prerequisites" TargetMode="External"/><Relationship Id="rId10" Type="http://schemas.openxmlformats.org/officeDocument/2006/relationships/hyperlink" Target="https://datatalks.club/slack.html" TargetMode="External"/><Relationship Id="rId13" Type="http://schemas.openxmlformats.org/officeDocument/2006/relationships/hyperlink" Target="https://youtube.com/playlist?list=PL3MmuxUbc_hJed7dXYoJw8DoCuVHhGEQb&amp;si=NspQhtZhZQs1B9F-" TargetMode="External"/><Relationship Id="rId12" Type="http://schemas.openxmlformats.org/officeDocument/2006/relationships/hyperlink" Target="https://datatalks.club/blog/guide-to-free-online-courses-at-datatalks-club.html" TargetMode="External"/><Relationship Id="rId15" Type="http://schemas.openxmlformats.org/officeDocument/2006/relationships/hyperlink" Target="https://datatalks-club.slack.com/archives/C01FABYF2RG/p1700600037721829" TargetMode="External"/><Relationship Id="rId198" Type="http://schemas.openxmlformats.org/officeDocument/2006/relationships/image" Target="media/image56.png"/><Relationship Id="rId14" Type="http://schemas.openxmlformats.org/officeDocument/2006/relationships/hyperlink" Target="https://datatalks-club.slack.com/archives/C01FABYF2RG/p1704887884640539" TargetMode="External"/><Relationship Id="rId197" Type="http://schemas.openxmlformats.org/officeDocument/2006/relationships/image" Target="media/image14.png"/><Relationship Id="rId17" Type="http://schemas.openxmlformats.org/officeDocument/2006/relationships/hyperlink" Target="https://t.me/dezoomcamp" TargetMode="External"/><Relationship Id="rId196" Type="http://schemas.openxmlformats.org/officeDocument/2006/relationships/image" Target="media/image28.png"/><Relationship Id="rId16" Type="http://schemas.openxmlformats.org/officeDocument/2006/relationships/hyperlink" Target="https://github.com/DataTalksClub/zoomcamp-analytics/tree/main/data/de-zoomcamp-2023" TargetMode="External"/><Relationship Id="rId195" Type="http://schemas.openxmlformats.org/officeDocument/2006/relationships/image" Target="media/image44.png"/><Relationship Id="rId19" Type="http://schemas.openxmlformats.org/officeDocument/2006/relationships/hyperlink" Target="https://docs.google.com/spreadsheets/d/e/2PACX-1vQACMLuutV5rvXg5qICuJGL-yZqIV0FBD84CxPdC5eZHf8TfzB-CJT_3Mo7U7oGVTXmSihPgQxuuoku/pubhtml" TargetMode="External"/><Relationship Id="rId18" Type="http://schemas.openxmlformats.org/officeDocument/2006/relationships/hyperlink" Target="https://www.youtube.com/c/DataTalksClub" TargetMode="External"/><Relationship Id="rId199" Type="http://schemas.openxmlformats.org/officeDocument/2006/relationships/hyperlink" Target="https://docs.getdbt.com/docs/build/custom-schemas#why-does-dbt-concatenate-the-custom-schema-to-the-target-schema" TargetMode="External"/><Relationship Id="rId84" Type="http://schemas.openxmlformats.org/officeDocument/2006/relationships/image" Target="media/image76.png"/><Relationship Id="rId83" Type="http://schemas.openxmlformats.org/officeDocument/2006/relationships/hyperlink" Target="https://github.com/docker/compose/releases" TargetMode="External"/><Relationship Id="rId86" Type="http://schemas.openxmlformats.org/officeDocument/2006/relationships/hyperlink" Target="https://www.youtube.com/watch?v=tOr4hTsHOzU&amp;list=PL3MmuxUbc_hJed7dXYoJw8DoCuVHhGEQb&amp;index=16&amp;ab_channel=DataTalksClub%E2%AC%9B" TargetMode="External"/><Relationship Id="rId85" Type="http://schemas.openxmlformats.org/officeDocument/2006/relationships/hyperlink" Target="https://www.reddit.com/r/docker/comments/p98xq6/docker_failed_to_start_exit_code_1/" TargetMode="External"/><Relationship Id="rId88" Type="http://schemas.openxmlformats.org/officeDocument/2006/relationships/image" Target="media/image72.png"/><Relationship Id="rId150" Type="http://schemas.openxmlformats.org/officeDocument/2006/relationships/hyperlink" Target="https://pandas.pydata.org/docs/user_guide/integer_na.html" TargetMode="External"/><Relationship Id="rId271" Type="http://schemas.openxmlformats.org/officeDocument/2006/relationships/hyperlink" Target="https://airflow.apache.org/docs/apache-airflow-providers-google/stable/_modules/airflow/providers/google/cloud/operators/dataproc.html" TargetMode="External"/><Relationship Id="rId87" Type="http://schemas.openxmlformats.org/officeDocument/2006/relationships/hyperlink" Target="https://stackoverflow.com/questions/63734508/stuck-at-solving-environment-on-anaconda" TargetMode="External"/><Relationship Id="rId270" Type="http://schemas.openxmlformats.org/officeDocument/2006/relationships/hyperlink" Target="https://airflow.apache.org/docs/apache-airflow-providers-google/stable/_api/airflow/providers/google/cloud/operators/dataproc/index.html" TargetMode="External"/><Relationship Id="rId89" Type="http://schemas.openxmlformats.org/officeDocument/2006/relationships/image" Target="media/image35.png"/><Relationship Id="rId80" Type="http://schemas.openxmlformats.org/officeDocument/2006/relationships/hyperlink" Target="https://github.com/moby/buildkit/issues/1078" TargetMode="External"/><Relationship Id="rId82" Type="http://schemas.openxmlformats.org/officeDocument/2006/relationships/hyperlink" Target="mailto:alexey.s.grigoriev@gmail.com" TargetMode="External"/><Relationship Id="rId81" Type="http://schemas.openxmlformats.org/officeDocument/2006/relationships/image" Target="media/image6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github.com/DataTalksClub/data-engineering-zoomcamp/blob/main/05-batch/code/cloud.md" TargetMode="External"/><Relationship Id="rId4" Type="http://schemas.openxmlformats.org/officeDocument/2006/relationships/fontTable" Target="fontTable.xml"/><Relationship Id="rId148" Type="http://schemas.openxmlformats.org/officeDocument/2006/relationships/hyperlink" Target="https://cloud.google.com/sdk/docs/install-sdk#linux" TargetMode="External"/><Relationship Id="rId269" Type="http://schemas.openxmlformats.org/officeDocument/2006/relationships/hyperlink" Target="https://github.com/sungchun12/airflow-toolkit/blob/95d40ac76122de337e1b1cdc8eed35ba1c3051ed/dags/examples/dbt_cloud_example.py" TargetMode="External"/><Relationship Id="rId9" Type="http://schemas.openxmlformats.org/officeDocument/2006/relationships/hyperlink" Target="https://t.me/dezoomcamp" TargetMode="External"/><Relationship Id="rId143" Type="http://schemas.openxmlformats.org/officeDocument/2006/relationships/image" Target="media/image15.png"/><Relationship Id="rId264" Type="http://schemas.openxmlformats.org/officeDocument/2006/relationships/image" Target="media/image23.png"/><Relationship Id="rId142" Type="http://schemas.openxmlformats.org/officeDocument/2006/relationships/hyperlink" Target="https://stackoverflow.com/a/273227/4590385" TargetMode="External"/><Relationship Id="rId263" Type="http://schemas.openxmlformats.org/officeDocument/2006/relationships/image" Target="media/image66.png"/><Relationship Id="rId141" Type="http://schemas.openxmlformats.org/officeDocument/2006/relationships/image" Target="media/image24.png"/><Relationship Id="rId262" Type="http://schemas.openxmlformats.org/officeDocument/2006/relationships/image" Target="media/image21.png"/><Relationship Id="rId140" Type="http://schemas.openxmlformats.org/officeDocument/2006/relationships/image" Target="media/image1.png"/><Relationship Id="rId261" Type="http://schemas.openxmlformats.org/officeDocument/2006/relationships/image" Target="media/image75.png"/><Relationship Id="rId5" Type="http://schemas.openxmlformats.org/officeDocument/2006/relationships/numbering" Target="numbering.xml"/><Relationship Id="rId147" Type="http://schemas.openxmlformats.org/officeDocument/2006/relationships/image" Target="media/image36.png"/><Relationship Id="rId268" Type="http://schemas.openxmlformats.org/officeDocument/2006/relationships/hyperlink" Target="https://docs.getdbt.com/blog/dbt-airflow-spiritual-alignment" TargetMode="External"/><Relationship Id="rId6" Type="http://schemas.openxmlformats.org/officeDocument/2006/relationships/styles" Target="styles.xml"/><Relationship Id="rId146" Type="http://schemas.openxmlformats.org/officeDocument/2006/relationships/image" Target="media/image40.png"/><Relationship Id="rId267" Type="http://schemas.openxmlformats.org/officeDocument/2006/relationships/hyperlink" Target="https://github.com/DataTalksClub/data-engineering-zoomcamp/blob/main/week_7_project/datasets.md" TargetMode="External"/><Relationship Id="rId7" Type="http://schemas.openxmlformats.org/officeDocument/2006/relationships/hyperlink" Target="https://datatalks.club/blog/guide-to-free-online-courses-at-datatalks-club.html" TargetMode="External"/><Relationship Id="rId145" Type="http://schemas.openxmlformats.org/officeDocument/2006/relationships/image" Target="media/image77.png"/><Relationship Id="rId266" Type="http://schemas.openxmlformats.org/officeDocument/2006/relationships/hyperlink" Target="https://github.com/DataTalksClub/data-engineering-zoomcamp/tree/main/week_7_project#peer-review-criteria" TargetMode="External"/><Relationship Id="rId8" Type="http://schemas.openxmlformats.org/officeDocument/2006/relationships/hyperlink" Target="https://airtable.com/shr6oVXeQvSI5HuWD" TargetMode="External"/><Relationship Id="rId144" Type="http://schemas.openxmlformats.org/officeDocument/2006/relationships/hyperlink" Target="https://stackoverflow.com/questions/54315627/difference-between-and-and-in-pandas" TargetMode="External"/><Relationship Id="rId265" Type="http://schemas.openxmlformats.org/officeDocument/2006/relationships/hyperlink" Target="https://confluent.cloud/" TargetMode="External"/><Relationship Id="rId73" Type="http://schemas.openxmlformats.org/officeDocument/2006/relationships/hyperlink" Target="https://thegeekpage.com/take-ownership-of-a-file-folder-through-command-prompt-in-windows-10/" TargetMode="External"/><Relationship Id="rId72" Type="http://schemas.openxmlformats.org/officeDocument/2006/relationships/hyperlink" Target="https://stackoverflow.com/questions/41286028/docker-build-error-checking-context-cant-stat-c-users-username-appdata" TargetMode="External"/><Relationship Id="rId75" Type="http://schemas.openxmlformats.org/officeDocument/2006/relationships/hyperlink" Target="https://docs.docker.com/engine/reference/commandline/network_ls/" TargetMode="External"/><Relationship Id="rId74" Type="http://schemas.openxmlformats.org/officeDocument/2006/relationships/hyperlink" Target="https://docs.docker.com/engine/install/ubuntu/" TargetMode="External"/><Relationship Id="rId77" Type="http://schemas.openxmlformats.org/officeDocument/2006/relationships/image" Target="media/image17.png"/><Relationship Id="rId260" Type="http://schemas.openxmlformats.org/officeDocument/2006/relationships/hyperlink" Target="https://stackoverflow.com/a/66527032" TargetMode="External"/><Relationship Id="rId76" Type="http://schemas.openxmlformats.org/officeDocument/2006/relationships/hyperlink" Target="https://marketplace.visualstudio.com/items?itemName=ms-azuretools.vscode-docker" TargetMode="External"/><Relationship Id="rId79" Type="http://schemas.openxmlformats.org/officeDocument/2006/relationships/hyperlink" Target="https://github.com/sindresorhus/guides/blob/main/docker-without-sudo.md" TargetMode="External"/><Relationship Id="rId78" Type="http://schemas.openxmlformats.org/officeDocument/2006/relationships/image" Target="media/image16.png"/><Relationship Id="rId71" Type="http://schemas.openxmlformats.org/officeDocument/2006/relationships/hyperlink" Target="https://stackoverflow.com/questions/48522615/docker-error-invalid-reference-format-repository-name-must-be-lowercase" TargetMode="External"/><Relationship Id="rId70" Type="http://schemas.openxmlformats.org/officeDocument/2006/relationships/hyperlink" Target="https://medium.com/@vivekslair/setting-up-docker-in-macos-ee36d37b3be2" TargetMode="External"/><Relationship Id="rId139" Type="http://schemas.openxmlformats.org/officeDocument/2006/relationships/image" Target="media/image49.png"/><Relationship Id="rId138" Type="http://schemas.openxmlformats.org/officeDocument/2006/relationships/hyperlink" Target="https://stackoverflow.com/questions/35928534/403-request-had-insufficient-authentication-scopes-during-gcloud-container-clu" TargetMode="External"/><Relationship Id="rId259" Type="http://schemas.openxmlformats.org/officeDocument/2006/relationships/hyperlink" Target="https://github.com/DataTalksClub/data-engineering-zoomcamp/tree/main/06-streaming/python/redpanda_example" TargetMode="External"/><Relationship Id="rId137" Type="http://schemas.openxmlformats.org/officeDocument/2006/relationships/hyperlink" Target="https://www.googleapis.com/auth/cloud-platform" TargetMode="External"/><Relationship Id="rId258" Type="http://schemas.openxmlformats.org/officeDocument/2006/relationships/hyperlink" Target="https://www.youtube.com/watch?v=BgAlVknDFlQ&amp;list=PL3MmuxUbc_hJed7dXYoJw8DoCuVHhGEQb&amp;index=80" TargetMode="External"/><Relationship Id="rId132" Type="http://schemas.openxmlformats.org/officeDocument/2006/relationships/hyperlink" Target="https://mageai.slack.com/archives/C03HTTWFEKE/p1706543947795599" TargetMode="External"/><Relationship Id="rId253" Type="http://schemas.openxmlformats.org/officeDocument/2006/relationships/hyperlink" Target="https://github.com/confluentinc/confluent-kafka-python/issues/1221" TargetMode="External"/><Relationship Id="rId131" Type="http://schemas.openxmlformats.org/officeDocument/2006/relationships/image" Target="media/image55.png"/><Relationship Id="rId252" Type="http://schemas.openxmlformats.org/officeDocument/2006/relationships/hyperlink" Target="https://github.com/confluentinc/confluent-kafka-python/issues/590" TargetMode="External"/><Relationship Id="rId130" Type="http://schemas.openxmlformats.org/officeDocument/2006/relationships/image" Target="media/image38.png"/><Relationship Id="rId251" Type="http://schemas.openxmlformats.org/officeDocument/2006/relationships/hyperlink" Target="https://githubhot.com/repo/confluentinc/confluent-kafka-python/issues/1186?page=2" TargetMode="External"/><Relationship Id="rId250" Type="http://schemas.openxmlformats.org/officeDocument/2006/relationships/hyperlink" Target="https://docs.brew.sh/Installation" TargetMode="External"/><Relationship Id="rId136" Type="http://schemas.openxmlformats.org/officeDocument/2006/relationships/hyperlink" Target="https://www.youtube.com/watch?v=0YExsb2HgLI&amp;ab_channel=Mage" TargetMode="External"/><Relationship Id="rId257" Type="http://schemas.openxmlformats.org/officeDocument/2006/relationships/hyperlink" Target="https://github.com/robinhood/faust" TargetMode="External"/><Relationship Id="rId135" Type="http://schemas.openxmlformats.org/officeDocument/2006/relationships/hyperlink" Target="https://datatalks-club.slack.com/archives/C01FABYF2RG/p1675774214591809?thread_ts=1675768839.028879&amp;cid=C01FABYF2RG" TargetMode="External"/><Relationship Id="rId256" Type="http://schemas.openxmlformats.org/officeDocument/2006/relationships/hyperlink" Target="https://www.youtube.com/watch?v=5hRJ8-6Fpyk&amp;list=PL3MmuxUbc_hJed7dXYoJw8DoCuVHhGEQb&amp;index=79" TargetMode="External"/><Relationship Id="rId134" Type="http://schemas.openxmlformats.org/officeDocument/2006/relationships/hyperlink" Target="https://www.youtube.com/watch?v=QrDxPjX10iw&amp;list=PL3MmuxUbc_hJed7dXYoJw8DoCuVHhGEQb&amp;index=22&amp;pp=iAQB" TargetMode="External"/><Relationship Id="rId255" Type="http://schemas.openxmlformats.org/officeDocument/2006/relationships/hyperlink" Target="https://raw.githubusercontent.com/DataTalksClub/data-engineering-zoomcamp/2bd33e89906181e424f7b12a299b70b19b7cfcd5/week_6_stream_processing/python/resources/rides.csv" TargetMode="External"/><Relationship Id="rId133" Type="http://schemas.openxmlformats.org/officeDocument/2006/relationships/image" Target="media/image41.png"/><Relationship Id="rId254" Type="http://schemas.openxmlformats.org/officeDocument/2006/relationships/hyperlink" Target="https://stackoverflow.com/questions/69085157/cannot-import-producer-from-confluent-kafka" TargetMode="External"/><Relationship Id="rId62" Type="http://schemas.openxmlformats.org/officeDocument/2006/relationships/hyperlink" Target="https://imgur.com/vsVUAzK" TargetMode="External"/><Relationship Id="rId61" Type="http://schemas.openxmlformats.org/officeDocument/2006/relationships/hyperlink" Target="https://docs.docker.com/desktop/install/windows-install/" TargetMode="External"/><Relationship Id="rId64" Type="http://schemas.openxmlformats.org/officeDocument/2006/relationships/hyperlink" Target="https://pureinfotech.com/install-wsl-windows-11/" TargetMode="External"/><Relationship Id="rId63" Type="http://schemas.openxmlformats.org/officeDocument/2006/relationships/hyperlink" Target="https://www.c-sharpcorner.com/article/install-and-configured-docker-desktop-in-windows-10/" TargetMode="External"/><Relationship Id="rId66" Type="http://schemas.openxmlformats.org/officeDocument/2006/relationships/hyperlink" Target="https://imgur.com/CfESyNt" TargetMode="External"/><Relationship Id="rId172" Type="http://schemas.openxmlformats.org/officeDocument/2006/relationships/hyperlink" Target="https://cloud.google.com/bigquery/docs/tables-intro" TargetMode="External"/><Relationship Id="rId293" Type="http://schemas.openxmlformats.org/officeDocument/2006/relationships/hyperlink" Target="https://scoop.sh/" TargetMode="External"/><Relationship Id="rId65" Type="http://schemas.openxmlformats.org/officeDocument/2006/relationships/hyperlink" Target="https://pureinfotech.com/install-wsl-windows-11/" TargetMode="External"/><Relationship Id="rId171" Type="http://schemas.openxmlformats.org/officeDocument/2006/relationships/hyperlink" Target="https://cloud.google.com/bigquery/docs/external-tables" TargetMode="External"/><Relationship Id="rId292" Type="http://schemas.openxmlformats.org/officeDocument/2006/relationships/hyperlink" Target="https://brew.sh/" TargetMode="External"/><Relationship Id="rId68" Type="http://schemas.openxmlformats.org/officeDocument/2006/relationships/hyperlink" Target="about:blank" TargetMode="External"/><Relationship Id="rId170" Type="http://schemas.openxmlformats.org/officeDocument/2006/relationships/hyperlink" Target="https://cloud.google.com/bigquery/docs/partitioned-tables#limitations" TargetMode="External"/><Relationship Id="rId291" Type="http://schemas.openxmlformats.org/officeDocument/2006/relationships/hyperlink" Target="https://github.com/xo/usql" TargetMode="External"/><Relationship Id="rId67" Type="http://schemas.openxmlformats.org/officeDocument/2006/relationships/hyperlink" Target="https://docs.docker.com/desktop/windows/wsl/#best-practices" TargetMode="External"/><Relationship Id="rId290" Type="http://schemas.openxmlformats.org/officeDocument/2006/relationships/hyperlink" Target="https://github.com/risingwavelabs/risingwave-data-talks-workshop-2024-03-04" TargetMode="External"/><Relationship Id="rId60" Type="http://schemas.openxmlformats.org/officeDocument/2006/relationships/hyperlink" Target="https://github.com/microsoft/WSL/issues/5393" TargetMode="External"/><Relationship Id="rId165" Type="http://schemas.openxmlformats.org/officeDocument/2006/relationships/image" Target="media/image7.jpg"/><Relationship Id="rId286" Type="http://schemas.openxmlformats.org/officeDocument/2006/relationships/image" Target="media/image74.png"/><Relationship Id="rId69" Type="http://schemas.openxmlformats.org/officeDocument/2006/relationships/hyperlink" Target="https://stackoverflow.com/a/49965690" TargetMode="External"/><Relationship Id="rId164" Type="http://schemas.openxmlformats.org/officeDocument/2006/relationships/hyperlink" Target="https://stackoverflow.com/questions/60941726/can-bigquery-api-overwrite-existing-table-view-with-create-table-tables-inser" TargetMode="External"/><Relationship Id="rId285" Type="http://schemas.openxmlformats.org/officeDocument/2006/relationships/image" Target="media/image57.png"/><Relationship Id="rId163" Type="http://schemas.openxmlformats.org/officeDocument/2006/relationships/hyperlink" Target="https://cloud.google.com/bigquery/docs/external-data-cloud-storage" TargetMode="External"/><Relationship Id="rId284" Type="http://schemas.openxmlformats.org/officeDocument/2006/relationships/hyperlink" Target="https://github.com/wndrlxx/ca-trademarks-data-pipeline/blob/4e6a0e757495a99e01ff6c8b981a23d6dc421046/dags/6_dbt_cosmos_task_group.py#L47" TargetMode="External"/><Relationship Id="rId162" Type="http://schemas.openxmlformats.org/officeDocument/2006/relationships/hyperlink" Target="https://www.reddit.com/r/bigquery/comments/16aoq0u/parquet_timestamp_to_bq_coming_across_as_int/?share_id=YXqCs5Jl6hQcw-kg6-VgF&amp;utm_content=1&amp;utm_medium=ios_app&amp;utm_name=ioscss&amp;utm_source=share&amp;utm_term=1" TargetMode="External"/><Relationship Id="rId283" Type="http://schemas.openxmlformats.org/officeDocument/2006/relationships/hyperlink" Target="https://docs.getdbt.com/docs/core/connect-data-platform/bigquery-setup#service-account-file" TargetMode="External"/><Relationship Id="rId169" Type="http://schemas.openxmlformats.org/officeDocument/2006/relationships/image" Target="media/image26.png"/><Relationship Id="rId168" Type="http://schemas.openxmlformats.org/officeDocument/2006/relationships/image" Target="media/image37.png"/><Relationship Id="rId289" Type="http://schemas.openxmlformats.org/officeDocument/2006/relationships/hyperlink" Target="https://storage.googleapis.com/dtc_zoomcamp_api/yellow_tripdata_2009-06.jsonl" TargetMode="External"/><Relationship Id="rId167" Type="http://schemas.openxmlformats.org/officeDocument/2006/relationships/image" Target="media/image68.jpg"/><Relationship Id="rId288" Type="http://schemas.openxmlformats.org/officeDocument/2006/relationships/image" Target="media/image78.png"/><Relationship Id="rId166" Type="http://schemas.openxmlformats.org/officeDocument/2006/relationships/image" Target="media/image27.jpg"/><Relationship Id="rId287" Type="http://schemas.openxmlformats.org/officeDocument/2006/relationships/image" Target="media/image60.png"/><Relationship Id="rId51" Type="http://schemas.openxmlformats.org/officeDocument/2006/relationships/hyperlink" Target="https://brew.sh/" TargetMode="External"/><Relationship Id="rId50" Type="http://schemas.openxmlformats.org/officeDocument/2006/relationships/hyperlink" Target="https://www1.nyc.gov/assets/tlc/downloads/pdf/data_dictionary_trip_records_green.pdf" TargetMode="External"/><Relationship Id="rId53" Type="http://schemas.openxmlformats.org/officeDocument/2006/relationships/hyperlink" Target="https://gnuwin32.sourceforge.net/packages/wget.htm" TargetMode="External"/><Relationship Id="rId52" Type="http://schemas.openxmlformats.org/officeDocument/2006/relationships/hyperlink" Target="https://chocolatey.org/" TargetMode="External"/><Relationship Id="rId55" Type="http://schemas.openxmlformats.org/officeDocument/2006/relationships/hyperlink" Target="https://s3.amazonaws.com/nyc-tlc/misc/taxi+_zone_lookup.csv" TargetMode="External"/><Relationship Id="rId161" Type="http://schemas.openxmlformats.org/officeDocument/2006/relationships/hyperlink" Target="https://stackoverflow.com/questions/57798479/editing-parquet-files-with-python-causes-errors-to-datetime-format" TargetMode="External"/><Relationship Id="rId282" Type="http://schemas.openxmlformats.org/officeDocument/2006/relationships/hyperlink" Target="https://github.com/wndrlxx/ca-trademarks-data-pipeline/tree/4e6a0e757495a99e01ff6c8b981a23d6dc421046/dags/dbt/ca_trademarks_dp" TargetMode="External"/><Relationship Id="rId54" Type="http://schemas.openxmlformats.org/officeDocument/2006/relationships/hyperlink" Target="https://pypi.org/project/requests/" TargetMode="External"/><Relationship Id="rId160" Type="http://schemas.openxmlformats.org/officeDocument/2006/relationships/hyperlink" Target="https://stackoverflow.com/questions/48314880/are-parquet-file-created-with-pyarrow-vs-pyspark-compatible" TargetMode="External"/><Relationship Id="rId281" Type="http://schemas.openxmlformats.org/officeDocument/2006/relationships/hyperlink" Target="https://github.com/wndrlxx/ca-trademarks-data-pipeline/blob/4e6a0e757495a99e01ff6c8b981a23d6dc421046/terraform/main.tf#L100" TargetMode="External"/><Relationship Id="rId57" Type="http://schemas.openxmlformats.org/officeDocument/2006/relationships/hyperlink" Target="https://docs.docker.com/desktop/install/windows-install/" TargetMode="External"/><Relationship Id="rId280" Type="http://schemas.openxmlformats.org/officeDocument/2006/relationships/hyperlink" Target="https://github.com/astronomer/astronomer-cosmos" TargetMode="External"/><Relationship Id="rId56" Type="http://schemas.openxmlformats.org/officeDocument/2006/relationships/hyperlink" Target="https://docs.github.com/en/codespaces/managing-your-codespaces/managing-your-account-specific-secrets-for-github-codespaces#about-secrets-for-github-codespaces" TargetMode="External"/><Relationship Id="rId159" Type="http://schemas.openxmlformats.org/officeDocument/2006/relationships/image" Target="media/image71.png"/><Relationship Id="rId59" Type="http://schemas.openxmlformats.org/officeDocument/2006/relationships/hyperlink" Target="https://pureinfotech.com/install-wsl-windows-11/" TargetMode="External"/><Relationship Id="rId154" Type="http://schemas.openxmlformats.org/officeDocument/2006/relationships/hyperlink" Target="https://datatalks-club.slack.com/archives/C01FABYF2RG/p1676034803779649" TargetMode="External"/><Relationship Id="rId275" Type="http://schemas.openxmlformats.org/officeDocument/2006/relationships/hyperlink" Target="https://github.com/Nogromi/ukraine-vaccinations/blob/master/2_mage/vaccination/custom/trigger_dbt_cloud.py" TargetMode="External"/><Relationship Id="rId58" Type="http://schemas.openxmlformats.org/officeDocument/2006/relationships/hyperlink" Target="https://www.c-sharpcorner.com/article/install-and-configured-docker-desktop-in-windows-10/" TargetMode="External"/><Relationship Id="rId153" Type="http://schemas.openxmlformats.org/officeDocument/2006/relationships/image" Target="media/image11.png"/><Relationship Id="rId274" Type="http://schemas.openxmlformats.org/officeDocument/2006/relationships/image" Target="media/image3.png"/><Relationship Id="rId152" Type="http://schemas.openxmlformats.org/officeDocument/2006/relationships/hyperlink" Target="https://github.com/DataTalksClub/nyc-tlc-data/releases/download/fhv/%7Bdataset_file%7D.csv.gz" TargetMode="External"/><Relationship Id="rId273" Type="http://schemas.openxmlformats.org/officeDocument/2006/relationships/image" Target="media/image50.png"/><Relationship Id="rId151" Type="http://schemas.openxmlformats.org/officeDocument/2006/relationships/image" Target="media/image51.png"/><Relationship Id="rId272" Type="http://schemas.openxmlformats.org/officeDocument/2006/relationships/hyperlink" Target="https://stackoverflow.com/questions/63941429/user-not-authorized-to-act-as-service-account-when-using-workload-identity" TargetMode="External"/><Relationship Id="rId158" Type="http://schemas.openxmlformats.org/officeDocument/2006/relationships/image" Target="media/image79.png"/><Relationship Id="rId279" Type="http://schemas.openxmlformats.org/officeDocument/2006/relationships/hyperlink" Target="https://cloud.google.com/composer/docs/composer-2/install-python-dependencies#install_custom_packages_in_a_environment" TargetMode="External"/><Relationship Id="rId157" Type="http://schemas.openxmlformats.org/officeDocument/2006/relationships/image" Target="media/image12.png"/><Relationship Id="rId278" Type="http://schemas.openxmlformats.org/officeDocument/2006/relationships/hyperlink" Target="https://github.com/dbt-labs/dbt-starter-project" TargetMode="External"/><Relationship Id="rId156" Type="http://schemas.openxmlformats.org/officeDocument/2006/relationships/image" Target="media/image70.png"/><Relationship Id="rId277" Type="http://schemas.openxmlformats.org/officeDocument/2006/relationships/hyperlink" Target="https://docs.getdbt.com/docs/core/connect-data-platform/postgres-setup" TargetMode="External"/><Relationship Id="rId155" Type="http://schemas.openxmlformats.org/officeDocument/2006/relationships/image" Target="media/image29.png"/><Relationship Id="rId276" Type="http://schemas.openxmlformats.org/officeDocument/2006/relationships/hyperlink" Target="https://datatalks-club.slack.com/archives/C01FABYF2RG/p1677678161866999" TargetMode="External"/><Relationship Id="rId107" Type="http://schemas.openxmlformats.org/officeDocument/2006/relationships/image" Target="media/image9.png"/><Relationship Id="rId228" Type="http://schemas.openxmlformats.org/officeDocument/2006/relationships/hyperlink" Target="https://spark.apache.org/docs/latest/api/python/getting_started/install.html" TargetMode="External"/><Relationship Id="rId106" Type="http://schemas.openxmlformats.org/officeDocument/2006/relationships/hyperlink" Target="https://www.youtube.com/watch?v=ae-CV2KfoN0&amp;list=PL3MmuxUbc_hJed7dXYoJw8DoCuVHhGEQb" TargetMode="External"/><Relationship Id="rId227" Type="http://schemas.openxmlformats.org/officeDocument/2006/relationships/hyperlink" Target="https://www.youtube.com/watch?v=yFem0Pu0gC8" TargetMode="External"/><Relationship Id="rId105" Type="http://schemas.openxmlformats.org/officeDocument/2006/relationships/image" Target="media/image52.png"/><Relationship Id="rId226" Type="http://schemas.openxmlformats.org/officeDocument/2006/relationships/hyperlink" Target="https://github.com/Stephenlaye2/winutils3.3.0" TargetMode="External"/><Relationship Id="rId104" Type="http://schemas.openxmlformats.org/officeDocument/2006/relationships/hyperlink" Target="mailto:ashish.agrawal1502@gmail.com" TargetMode="External"/><Relationship Id="rId225" Type="http://schemas.openxmlformats.org/officeDocument/2006/relationships/hyperlink" Target="https://spark.apache.org/docs/3.5.0/" TargetMode="External"/><Relationship Id="rId109" Type="http://schemas.openxmlformats.org/officeDocument/2006/relationships/hyperlink" Target="https://github.com/DataTalksClub/data-engineering-zoomcamp/blob/main/week_1_basics_n_setup/1_terraform_gcp/windows.md" TargetMode="External"/><Relationship Id="rId108" Type="http://schemas.openxmlformats.org/officeDocument/2006/relationships/image" Target="media/image53.png"/><Relationship Id="rId229" Type="http://schemas.openxmlformats.org/officeDocument/2006/relationships/image" Target="media/image48.png"/><Relationship Id="rId220" Type="http://schemas.openxmlformats.org/officeDocument/2006/relationships/hyperlink" Target="https://medium.com/gitconnected/launch-spark-on-google-colab-and-connect-to-sparkui-342cad19b304" TargetMode="External"/><Relationship Id="rId103" Type="http://schemas.openxmlformats.org/officeDocument/2006/relationships/hyperlink" Target="https://stackoverflow.com/questions/52561383/gcloud-cli-cannot-create-project-the-project-id-you-specified-is-already-in-us?rq=1" TargetMode="External"/><Relationship Id="rId224" Type="http://schemas.openxmlformats.org/officeDocument/2006/relationships/hyperlink" Target="https://sdkman.io/" TargetMode="External"/><Relationship Id="rId102" Type="http://schemas.openxmlformats.org/officeDocument/2006/relationships/hyperlink" Target="https://github.com/python/typing_extensions/blob/main/CHANGELOG.md#release-460-may-22-2023" TargetMode="External"/><Relationship Id="rId223" Type="http://schemas.openxmlformats.org/officeDocument/2006/relationships/hyperlink" Target="https://spark.apache.org/docs/3.5.0/" TargetMode="External"/><Relationship Id="rId101" Type="http://schemas.openxmlformats.org/officeDocument/2006/relationships/hyperlink" Target="https://d37ci6vzurychx.cloudfront.net/trip-data/yellow_tripdata_2021-01.parquet" TargetMode="External"/><Relationship Id="rId222" Type="http://schemas.openxmlformats.org/officeDocument/2006/relationships/hyperlink" Target="https://datatalks-club.slack.com/archives/C01FABYF2RG/p1709470599276889" TargetMode="External"/><Relationship Id="rId100" Type="http://schemas.openxmlformats.org/officeDocument/2006/relationships/hyperlink" Target="https://pandas.pydata.org/pandas-docs/stable/reference/api/pandas.read_csv.html" TargetMode="External"/><Relationship Id="rId221" Type="http://schemas.openxmlformats.org/officeDocument/2006/relationships/hyperlink" Target="https://github.com/aaalexlit/medium_articles/blob/main/Spark_in_Colab.ipynb" TargetMode="External"/><Relationship Id="rId217" Type="http://schemas.openxmlformats.org/officeDocument/2006/relationships/hyperlink" Target="https://lookerstudio.google.com/navigation/reporting" TargetMode="External"/><Relationship Id="rId216" Type="http://schemas.openxmlformats.org/officeDocument/2006/relationships/image" Target="media/image6.png"/><Relationship Id="rId215" Type="http://schemas.openxmlformats.org/officeDocument/2006/relationships/hyperlink" Target="https://d37ci6vzurychx.cloudfront.net/trip-data/fhv_tripdata_2019-*.parquet" TargetMode="External"/><Relationship Id="rId214" Type="http://schemas.openxmlformats.org/officeDocument/2006/relationships/hyperlink" Target="https://pypi.org/project/python-dotenv/" TargetMode="External"/><Relationship Id="rId219" Type="http://schemas.openxmlformats.org/officeDocument/2006/relationships/image" Target="media/image58.png"/><Relationship Id="rId218" Type="http://schemas.openxmlformats.org/officeDocument/2006/relationships/image" Target="media/image31.png"/><Relationship Id="rId213" Type="http://schemas.openxmlformats.org/officeDocument/2006/relationships/hyperlink" Target="https://github.com/inner-outer-space/de-zoomcamp-2024/blob/main/4-analytics-engineering/git_csv_to_gcs.py" TargetMode="External"/><Relationship Id="rId212" Type="http://schemas.openxmlformats.org/officeDocument/2006/relationships/hyperlink" Target="https://github.com/alexeygrigorev/datasets/blob/master/nyc-tlc/fhv" TargetMode="External"/><Relationship Id="rId211" Type="http://schemas.openxmlformats.org/officeDocument/2006/relationships/hyperlink" Target="https://github.com/alexeygrigorev/datasets/blob/master/nyc-tlc/fhv" TargetMode="External"/><Relationship Id="rId210" Type="http://schemas.openxmlformats.org/officeDocument/2006/relationships/hyperlink" Target="https://github.com/alexeygrigorev/datasets/blob/master/nyc-tlc/fhv" TargetMode="External"/><Relationship Id="rId129" Type="http://schemas.openxmlformats.org/officeDocument/2006/relationships/hyperlink" Target="https://datatalks-club.slack.com/archives/C01FABYF2RG/p1706817366764269?thread_ts=1706815324.993529&amp;cid=C01FABYF2RG" TargetMode="External"/><Relationship Id="rId128" Type="http://schemas.openxmlformats.org/officeDocument/2006/relationships/image" Target="media/image2.png"/><Relationship Id="rId249" Type="http://schemas.openxmlformats.org/officeDocument/2006/relationships/hyperlink" Target="https://github.com/DataTalksClub/data-engineering-zoomcamp/blob/main/05-batch/setup/macos.md#installing-java" TargetMode="External"/><Relationship Id="rId127" Type="http://schemas.openxmlformats.org/officeDocument/2006/relationships/image" Target="media/image61.png"/><Relationship Id="rId248" Type="http://schemas.openxmlformats.org/officeDocument/2006/relationships/image" Target="media/image69.png"/><Relationship Id="rId126" Type="http://schemas.openxmlformats.org/officeDocument/2006/relationships/hyperlink" Target="https://www.youtube.com/watch?v=Maidfe7oKLs&amp;list=PL_ItKjYd0DsggZs-aPVsZMkJOOGeHaXge&amp;index=7" TargetMode="External"/><Relationship Id="rId247" Type="http://schemas.openxmlformats.org/officeDocument/2006/relationships/hyperlink" Target="https://cloud.google.com/storage/docs/gsutil_install" TargetMode="External"/><Relationship Id="rId121" Type="http://schemas.openxmlformats.org/officeDocument/2006/relationships/hyperlink" Target="mailto:admin@admin.com" TargetMode="External"/><Relationship Id="rId242" Type="http://schemas.openxmlformats.org/officeDocument/2006/relationships/hyperlink" Target="https://github.com/cdarlint/winutils/tree/master/hadoop-3.0.1/bin" TargetMode="External"/><Relationship Id="rId120" Type="http://schemas.openxmlformats.org/officeDocument/2006/relationships/hyperlink" Target="mailto:admin@admin.com" TargetMode="External"/><Relationship Id="rId241" Type="http://schemas.openxmlformats.org/officeDocument/2006/relationships/image" Target="media/image22.png"/><Relationship Id="rId240" Type="http://schemas.openxmlformats.org/officeDocument/2006/relationships/image" Target="media/image32.png"/><Relationship Id="rId125" Type="http://schemas.openxmlformats.org/officeDocument/2006/relationships/hyperlink" Target="https://github.com/mage-ai/mage-ai/blob/master/README_dev.md#illegal-instruction" TargetMode="External"/><Relationship Id="rId246" Type="http://schemas.openxmlformats.org/officeDocument/2006/relationships/hyperlink" Target="https://cloud.google.com/dataproc/pricing#on_gke_pricing" TargetMode="External"/><Relationship Id="rId124" Type="http://schemas.openxmlformats.org/officeDocument/2006/relationships/hyperlink" Target="https://docs.google.com/document/d/1-BwPAsyDH_mAsn8HH5z_eNYVyBMAtawJRjHHsjEKHyY/edit?usp=sharing" TargetMode="External"/><Relationship Id="rId245" Type="http://schemas.openxmlformats.org/officeDocument/2006/relationships/hyperlink" Target="https://stackoverflow.com/a/59038704/22748533" TargetMode="External"/><Relationship Id="rId123" Type="http://schemas.openxmlformats.org/officeDocument/2006/relationships/hyperlink" Target="https://docs.google.com/document/d/1K_LJ9RhAORQk3z4Qf_tfGQCDbu8wUWzru62IUscgiGU/edit?usp=sharing" TargetMode="External"/><Relationship Id="rId244" Type="http://schemas.openxmlformats.org/officeDocument/2006/relationships/image" Target="media/image63.png"/><Relationship Id="rId122" Type="http://schemas.openxmlformats.org/officeDocument/2006/relationships/hyperlink" Target="https://datatalks-club.slack.com/archives/C01FABYF2RG/p1706133016466799" TargetMode="External"/><Relationship Id="rId243" Type="http://schemas.openxmlformats.org/officeDocument/2006/relationships/hyperlink" Target="https://github.com/cdarlint/winutils/issues/20" TargetMode="External"/><Relationship Id="rId95" Type="http://schemas.openxmlformats.org/officeDocument/2006/relationships/hyperlink" Target="https://stackoverflow.com/questions/60193781/postgres-with-docker-compose-gives-fatal-role-root-does-not-exist-error" TargetMode="External"/><Relationship Id="rId94" Type="http://schemas.openxmlformats.org/officeDocument/2006/relationships/hyperlink" Target="https://www.postgresql.org/docs/current/sql-syntax-lexical.html#SQL-SYNTAX-IDENTIFIERS" TargetMode="External"/><Relationship Id="rId97" Type="http://schemas.openxmlformats.org/officeDocument/2006/relationships/image" Target="media/image62.png"/><Relationship Id="rId96" Type="http://schemas.openxmlformats.org/officeDocument/2006/relationships/image" Target="media/image46.png"/><Relationship Id="rId99" Type="http://schemas.openxmlformats.org/officeDocument/2006/relationships/hyperlink" Target="https://www.youtube.com/watch?v=2JM-ziJt0WI&amp;list=PL3MmuxUbc_hJed7dXYoJw8DoCuVHhGEQb&amp;index=5" TargetMode="External"/><Relationship Id="rId98" Type="http://schemas.openxmlformats.org/officeDocument/2006/relationships/hyperlink" Target="https://github.com/pgadmin-org/pgadmin4/issues/5432" TargetMode="External"/><Relationship Id="rId91" Type="http://schemas.openxmlformats.org/officeDocument/2006/relationships/hyperlink" Target="https://stackoverflow.com/a/68233660" TargetMode="External"/><Relationship Id="rId90" Type="http://schemas.openxmlformats.org/officeDocument/2006/relationships/image" Target="media/image10.png"/><Relationship Id="rId93" Type="http://schemas.openxmlformats.org/officeDocument/2006/relationships/hyperlink" Target="http://pgcli.com/" TargetMode="External"/><Relationship Id="rId92" Type="http://schemas.openxmlformats.org/officeDocument/2006/relationships/hyperlink" Target="http://pgcli.com/" TargetMode="External"/><Relationship Id="rId118" Type="http://schemas.openxmlformats.org/officeDocument/2006/relationships/hyperlink" Target="https://stackoverflow.com/questions/48056381/google-client-invalid-jwt-token-must-be-a-short-lived-token" TargetMode="External"/><Relationship Id="rId239" Type="http://schemas.openxmlformats.org/officeDocument/2006/relationships/hyperlink" Target="https://stackoverflow.com/questions/76404811/attributeerror-dataframe-object-has-no-attribute-iteritems" TargetMode="External"/><Relationship Id="rId117" Type="http://schemas.openxmlformats.org/officeDocument/2006/relationships/hyperlink" Target="https://github.com/hashicorp/terraform/issues/14513" TargetMode="External"/><Relationship Id="rId238" Type="http://schemas.openxmlformats.org/officeDocument/2006/relationships/hyperlink" Target="http://tbl_small.to/" TargetMode="External"/><Relationship Id="rId116" Type="http://schemas.openxmlformats.org/officeDocument/2006/relationships/hyperlink" Target="https://techcommunity.microsoft.com/t5/azure-developer-community-blog/configuring-terraform-on-windows-10-linux-sub-system/ba-p/393845" TargetMode="External"/><Relationship Id="rId237" Type="http://schemas.openxmlformats.org/officeDocument/2006/relationships/hyperlink" Target="https://cloud.google.com/dataproc/docs/concepts/connectors/cloud-storage#clusters" TargetMode="External"/><Relationship Id="rId115" Type="http://schemas.openxmlformats.org/officeDocument/2006/relationships/image" Target="media/image34.png"/><Relationship Id="rId236" Type="http://schemas.openxmlformats.org/officeDocument/2006/relationships/hyperlink" Target="https://datatalks-club.slack.com/archives/C01FABYF2RG/p1646013709648279?thread_ts=1646008578.136059&amp;cid=C01FABYF2RG" TargetMode="External"/><Relationship Id="rId119" Type="http://schemas.openxmlformats.org/officeDocument/2006/relationships/hyperlink" Target="https://releases.hashicorp.com/terraform/1.1.3/terraform_1.1.3_linux_amd64.zip" TargetMode="External"/><Relationship Id="rId110" Type="http://schemas.openxmlformats.org/officeDocument/2006/relationships/hyperlink" Target="https://www.youtube.com/watch?v=ae-CV2KfoN0&amp;list=PL3MmuxUbc_hJed7dXYoJw8DoCuVHhGEQb" TargetMode="External"/><Relationship Id="rId231" Type="http://schemas.openxmlformats.org/officeDocument/2006/relationships/hyperlink" Target="https://speedysense.com/install-jupyter-notebook-on-ubuntu-20-04/" TargetMode="External"/><Relationship Id="rId230" Type="http://schemas.openxmlformats.org/officeDocument/2006/relationships/hyperlink" Target="https://learningdataengineering540969211.wordpress.com/2022/02/24/week-5-de-zoomcamp-5-2-1-installing-spark-on-linux/" TargetMode="External"/><Relationship Id="rId114" Type="http://schemas.openxmlformats.org/officeDocument/2006/relationships/image" Target="media/image39.png"/><Relationship Id="rId235" Type="http://schemas.openxmlformats.org/officeDocument/2006/relationships/hyperlink" Target="https://github.com/GoogleCloudDataproc/spark-bigquery-connector" TargetMode="External"/><Relationship Id="rId113" Type="http://schemas.openxmlformats.org/officeDocument/2006/relationships/image" Target="media/image59.png"/><Relationship Id="rId234" Type="http://schemas.openxmlformats.org/officeDocument/2006/relationships/hyperlink" Target="https://sparkbyexamples.com/pyspark/pyspark-exception-java-gateway-process-exited-before-sending-the-driver-its-port-number/" TargetMode="External"/><Relationship Id="rId112" Type="http://schemas.openxmlformats.org/officeDocument/2006/relationships/image" Target="media/image42.png"/><Relationship Id="rId233" Type="http://schemas.openxmlformats.org/officeDocument/2006/relationships/hyperlink" Target="https://databricks.com/glossary/what-is-spark-sql#:~:text=Spark%20SQL%20is%20a%20Spark,on%20existing%20deployments%20and%20data" TargetMode="External"/><Relationship Id="rId111" Type="http://schemas.openxmlformats.org/officeDocument/2006/relationships/image" Target="media/image8.png"/><Relationship Id="rId232" Type="http://schemas.openxmlformats.org/officeDocument/2006/relationships/hyperlink" Target="https://spark.apache.org/docs/latest/api/sql/index.html" TargetMode="External"/><Relationship Id="rId305" Type="http://schemas.openxmlformats.org/officeDocument/2006/relationships/hyperlink" Target="https://devopscube.com/build-docker-image/" TargetMode="External"/><Relationship Id="rId304" Type="http://schemas.openxmlformats.org/officeDocument/2006/relationships/hyperlink" Target="http://localhost:6789/api/pipeline_schedules/10/pipeline_runs/f3a1a4228fc64cfd85295b668c93f3b2" TargetMode="External"/><Relationship Id="rId303" Type="http://schemas.openxmlformats.org/officeDocument/2006/relationships/hyperlink" Target="https://github.com/dpkp/kafka-python.git" TargetMode="External"/><Relationship Id="rId302" Type="http://schemas.openxmlformats.org/officeDocument/2006/relationships/hyperlink" Target="https://github.com/dpkp/kafka-python.git" TargetMode="External"/><Relationship Id="rId309" Type="http://schemas.openxmlformats.org/officeDocument/2006/relationships/hyperlink" Target="https://stackoverflow.com/questions/23247943/trouble-installing-google-cloud-sdk-in-ubuntu" TargetMode="External"/><Relationship Id="rId308" Type="http://schemas.openxmlformats.org/officeDocument/2006/relationships/hyperlink" Target="https://github.com/sindresorhus/guides/blob/main/docker-without-sudo.md" TargetMode="External"/><Relationship Id="rId307" Type="http://schemas.openxmlformats.org/officeDocument/2006/relationships/hyperlink" Target="https://github.com/sindresorhus/guides/blob/main/docker-without-sudo.md" TargetMode="External"/><Relationship Id="rId306" Type="http://schemas.openxmlformats.org/officeDocument/2006/relationships/hyperlink" Target="https://www.composerize.com/" TargetMode="External"/><Relationship Id="rId301" Type="http://schemas.openxmlformats.org/officeDocument/2006/relationships/hyperlink" Target="https://stackoverflow.com/questions/24683221/xdg-open-no-method-available-even-after-installing-xdg-utils" TargetMode="External"/><Relationship Id="rId300" Type="http://schemas.openxmlformats.org/officeDocument/2006/relationships/hyperlink" Target="https://www.cherryservers.com/blog/how-to-install-and-setup-postgresql-server-on-ubuntu-20-04" TargetMode="External"/><Relationship Id="rId206" Type="http://schemas.openxmlformats.org/officeDocument/2006/relationships/image" Target="media/image65.png"/><Relationship Id="rId205" Type="http://schemas.openxmlformats.org/officeDocument/2006/relationships/image" Target="media/image20.png"/><Relationship Id="rId204" Type="http://schemas.openxmlformats.org/officeDocument/2006/relationships/hyperlink" Target="https://github.com/DataTalksClub/data-engineering-zoomcamp/blob/main/04-analytics-engineering/docker_setup/README.md" TargetMode="External"/><Relationship Id="rId203" Type="http://schemas.openxmlformats.org/officeDocument/2006/relationships/hyperlink" Target="https://github.com/PrefectHQ/prefect/issues/7442" TargetMode="External"/><Relationship Id="rId209" Type="http://schemas.openxmlformats.org/officeDocument/2006/relationships/hyperlink" Target="https://www.youtube.com/watch?v=ueVy2N54lyc&amp;list=PL3MmuxUbc_hJed7dXYoJw8DoCuVHhGEQb&amp;index=44" TargetMode="External"/><Relationship Id="rId208" Type="http://schemas.openxmlformats.org/officeDocument/2006/relationships/image" Target="media/image19.png"/><Relationship Id="rId207" Type="http://schemas.openxmlformats.org/officeDocument/2006/relationships/image" Target="media/image13.png"/><Relationship Id="rId202" Type="http://schemas.openxmlformats.org/officeDocument/2006/relationships/image" Target="media/image45.png"/><Relationship Id="rId201" Type="http://schemas.openxmlformats.org/officeDocument/2006/relationships/image" Target="media/image33.png"/><Relationship Id="rId200" Type="http://schemas.openxmlformats.org/officeDocument/2006/relationships/image" Target="media/image30.png"/><Relationship Id="rId320" Type="http://schemas.openxmlformats.org/officeDocument/2006/relationships/footer" Target="footer1.xml"/><Relationship Id="rId316" Type="http://schemas.openxmlformats.org/officeDocument/2006/relationships/hyperlink" Target="https://apt.postgresql.org/pub/repos/apt" TargetMode="External"/><Relationship Id="rId315" Type="http://schemas.openxmlformats.org/officeDocument/2006/relationships/hyperlink" Target="https://apt.postgresql.org/pub/repos/apt" TargetMode="External"/><Relationship Id="rId314" Type="http://schemas.openxmlformats.org/officeDocument/2006/relationships/hyperlink" Target="https://conda-forge.org/docs/user/introduction.html" TargetMode="External"/><Relationship Id="rId313" Type="http://schemas.openxmlformats.org/officeDocument/2006/relationships/hyperlink" Target="https://packages.cloud.google.com/apt/doc/apt-key.gpg" TargetMode="External"/><Relationship Id="rId319" Type="http://schemas.openxmlformats.org/officeDocument/2006/relationships/header" Target="header1.xml"/><Relationship Id="rId318" Type="http://schemas.openxmlformats.org/officeDocument/2006/relationships/hyperlink" Target="https://www.postgresql.org/media/keys/ACCC4CF8.asc" TargetMode="External"/><Relationship Id="rId317" Type="http://schemas.openxmlformats.org/officeDocument/2006/relationships/hyperlink" Target="https://www.postgresql.org/media/keys/ACCC4CF8.asc" TargetMode="External"/><Relationship Id="rId312" Type="http://schemas.openxmlformats.org/officeDocument/2006/relationships/hyperlink" Target="https://packages.cloud.google.com/apt/doc/apt-key.gpg" TargetMode="External"/><Relationship Id="rId311" Type="http://schemas.openxmlformats.org/officeDocument/2006/relationships/hyperlink" Target="https://packages.cloud.google.com/apt" TargetMode="External"/><Relationship Id="rId310" Type="http://schemas.openxmlformats.org/officeDocument/2006/relationships/hyperlink" Target="https://packages.cloud.google.com/ap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FiraCode-regular.ttf"/><Relationship Id="rId6" Type="http://schemas.openxmlformats.org/officeDocument/2006/relationships/font" Target="fonts/FiraCode-bold.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